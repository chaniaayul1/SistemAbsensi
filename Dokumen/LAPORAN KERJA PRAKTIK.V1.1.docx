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7B9DFC8" w14:textId="416B3F7B" w:rsidR="00957EEB" w:rsidRPr="004A0936" w:rsidRDefault="00C16573" w:rsidP="00C16573">
      <w:pPr>
        <w:jc w:val="center"/>
        <w:rPr>
          <w:b/>
          <w:bCs/>
          <w:sz w:val="28"/>
          <w:szCs w:val="28"/>
        </w:rPr>
      </w:pPr>
      <w:r w:rsidRPr="004A0936">
        <w:rPr>
          <w:b/>
          <w:bCs/>
          <w:sz w:val="28"/>
          <w:szCs w:val="28"/>
        </w:rPr>
        <w:t>LAPORAN KERJA PRAKTIK</w:t>
      </w:r>
    </w:p>
    <w:p w14:paraId="1EC34038" w14:textId="30DA07AB" w:rsidR="00C16573" w:rsidRDefault="00C16573" w:rsidP="00C16573">
      <w:pPr>
        <w:jc w:val="center"/>
        <w:rPr>
          <w:b/>
          <w:bCs/>
          <w:sz w:val="28"/>
          <w:szCs w:val="28"/>
        </w:rPr>
      </w:pPr>
      <w:r w:rsidRPr="00370EDE">
        <w:rPr>
          <w:b/>
          <w:bCs/>
          <w:sz w:val="28"/>
          <w:szCs w:val="28"/>
        </w:rPr>
        <w:t>SISTEM ABSENSI MENGGUNAKAN RADIO FREQUENCY IDENTIFICATION PADA SEKOLAH SMK CEND</w:t>
      </w:r>
      <w:ins w:id="0" w:author=" " w:date="2021-11-12T07:15:00Z">
        <w:r w:rsidR="00EB521B">
          <w:rPr>
            <w:b/>
            <w:bCs/>
            <w:sz w:val="28"/>
            <w:szCs w:val="28"/>
          </w:rPr>
          <w:t>E</w:t>
        </w:r>
      </w:ins>
      <w:del w:id="1" w:author=" " w:date="2021-11-12T07:15:00Z">
        <w:r w:rsidRPr="00370EDE" w:rsidDel="00EB521B">
          <w:rPr>
            <w:b/>
            <w:bCs/>
            <w:sz w:val="28"/>
            <w:szCs w:val="28"/>
          </w:rPr>
          <w:delText>I</w:delText>
        </w:r>
      </w:del>
      <w:r w:rsidRPr="00370EDE">
        <w:rPr>
          <w:b/>
          <w:bCs/>
          <w:sz w:val="28"/>
          <w:szCs w:val="28"/>
        </w:rPr>
        <w:t>KIA BATUJAJAR</w:t>
      </w:r>
    </w:p>
    <w:p w14:paraId="11C21535" w14:textId="77777777" w:rsidR="00C16573" w:rsidRDefault="00C16573" w:rsidP="00C16573">
      <w:pPr>
        <w:jc w:val="center"/>
      </w:pPr>
      <w:r>
        <w:t>Diajukan untuk Memenuhi Salah Satu Syarat</w:t>
      </w:r>
      <w:r>
        <w:br/>
        <w:t>Mata kuliah Kerja Praktik</w:t>
      </w:r>
      <w:r>
        <w:br/>
        <w:t>Jenjang Strata 1 pada Program Studi Teknik Informatika</w:t>
      </w:r>
      <w:r>
        <w:br/>
        <w:t>Universitas Jenderal Achmad Yani</w:t>
      </w:r>
    </w:p>
    <w:p w14:paraId="4E23909E" w14:textId="417EEE53" w:rsidR="00C16573" w:rsidRDefault="00C16573" w:rsidP="00C16573">
      <w:pPr>
        <w:jc w:val="center"/>
      </w:pPr>
    </w:p>
    <w:p w14:paraId="3D89ADB6" w14:textId="65D9E480" w:rsidR="00C16573" w:rsidRDefault="00C16573" w:rsidP="00C16573">
      <w:pPr>
        <w:jc w:val="center"/>
      </w:pPr>
    </w:p>
    <w:p w14:paraId="731FE3FB" w14:textId="6FFB7794" w:rsidR="00C16573" w:rsidRDefault="00C16573" w:rsidP="00C16573">
      <w:pPr>
        <w:jc w:val="center"/>
      </w:pPr>
      <w:r w:rsidRPr="00C2334E">
        <w:rPr>
          <w:noProof/>
          <w:sz w:val="22"/>
          <w:szCs w:val="22"/>
        </w:rPr>
        <w:drawing>
          <wp:inline distT="0" distB="0" distL="0" distR="0" wp14:anchorId="0A8B7E15" wp14:editId="2470AC72">
            <wp:extent cx="1800225" cy="1800225"/>
            <wp:effectExtent l="0" t="0" r="0" b="0"/>
            <wp:docPr id="2" name="Picture 2" descr="LOGO UNJANI TRA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 UNJANI TRANS"/>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00225" cy="1800225"/>
                    </a:xfrm>
                    <a:prstGeom prst="rect">
                      <a:avLst/>
                    </a:prstGeom>
                    <a:noFill/>
                    <a:ln>
                      <a:noFill/>
                    </a:ln>
                  </pic:spPr>
                </pic:pic>
              </a:graphicData>
            </a:graphic>
          </wp:inline>
        </w:drawing>
      </w:r>
    </w:p>
    <w:p w14:paraId="1D275590" w14:textId="6F02E498" w:rsidR="00C16573" w:rsidRDefault="00C16573" w:rsidP="00C16573">
      <w:pPr>
        <w:jc w:val="center"/>
      </w:pPr>
    </w:p>
    <w:p w14:paraId="5D0891D5" w14:textId="18D9EB66" w:rsidR="00C16573" w:rsidRDefault="00C16573" w:rsidP="00C16573">
      <w:pPr>
        <w:jc w:val="center"/>
      </w:pPr>
    </w:p>
    <w:p w14:paraId="7B2854DC" w14:textId="77777777" w:rsidR="00C16573" w:rsidRDefault="00C16573" w:rsidP="00C16573">
      <w:pPr>
        <w:jc w:val="center"/>
      </w:pPr>
    </w:p>
    <w:p w14:paraId="598A2D23" w14:textId="77777777" w:rsidR="00C16573" w:rsidRDefault="00C16573" w:rsidP="00C16573">
      <w:pPr>
        <w:jc w:val="center"/>
      </w:pPr>
      <w:r>
        <w:t>Disusun Oleh:</w:t>
      </w:r>
    </w:p>
    <w:p w14:paraId="24F27C58" w14:textId="1B1F9F85" w:rsidR="00C16573" w:rsidRDefault="00C16573" w:rsidP="00C16573">
      <w:pPr>
        <w:tabs>
          <w:tab w:val="center" w:pos="1560"/>
          <w:tab w:val="center" w:pos="6521"/>
        </w:tabs>
        <w:jc w:val="left"/>
      </w:pPr>
      <w:r>
        <w:rPr>
          <w:b/>
        </w:rPr>
        <w:tab/>
        <w:t>Chania Ayu Lestari</w:t>
      </w:r>
      <w:r>
        <w:rPr>
          <w:b/>
        </w:rPr>
        <w:tab/>
        <w:t>Rafi Aziizi Muchtar</w:t>
      </w:r>
      <w:r>
        <w:tab/>
        <w:t>NIM. 3411 18 1108</w:t>
      </w:r>
      <w:r>
        <w:tab/>
        <w:t>NIM. 3411 18 1123</w:t>
      </w:r>
    </w:p>
    <w:p w14:paraId="2CDF25B5" w14:textId="701B6927" w:rsidR="00C16573" w:rsidRDefault="00C16573" w:rsidP="00C16573">
      <w:pPr>
        <w:jc w:val="center"/>
      </w:pPr>
    </w:p>
    <w:p w14:paraId="36112DEC" w14:textId="4C1B8DE0" w:rsidR="00C16573" w:rsidRDefault="00C16573" w:rsidP="00C16573">
      <w:pPr>
        <w:jc w:val="center"/>
      </w:pPr>
    </w:p>
    <w:p w14:paraId="7E3DE3AD" w14:textId="77777777" w:rsidR="007E6E4A" w:rsidRDefault="00C16573" w:rsidP="007E6E4A">
      <w:pPr>
        <w:jc w:val="center"/>
        <w:rPr>
          <w:b/>
        </w:rPr>
      </w:pPr>
      <w:r>
        <w:rPr>
          <w:b/>
        </w:rPr>
        <w:t>PROGRAM STUDI TEKNIK INFORMATIKA</w:t>
      </w:r>
      <w:r>
        <w:rPr>
          <w:b/>
        </w:rPr>
        <w:br/>
        <w:t>FAKULTAS SAINS DAN INFORMATIKA</w:t>
      </w:r>
      <w:r>
        <w:rPr>
          <w:b/>
        </w:rPr>
        <w:br/>
        <w:t>UNIVERSITAS JENDERAL ACHMAD YANI</w:t>
      </w:r>
      <w:r>
        <w:rPr>
          <w:b/>
        </w:rPr>
        <w:br/>
        <w:t>20</w:t>
      </w:r>
      <w:r w:rsidR="007E6E4A">
        <w:rPr>
          <w:b/>
        </w:rPr>
        <w:t>21</w:t>
      </w:r>
    </w:p>
    <w:p w14:paraId="6F2BD8A4" w14:textId="7103627D" w:rsidR="007E6E4A" w:rsidRDefault="007E6E4A" w:rsidP="007E6E4A">
      <w:pPr>
        <w:rPr>
          <w:b/>
        </w:rPr>
      </w:pPr>
      <w:r>
        <w:rPr>
          <w:b/>
        </w:rPr>
        <w:br w:type="page"/>
      </w:r>
    </w:p>
    <w:p w14:paraId="29E64521" w14:textId="77777777" w:rsidR="007E6E4A" w:rsidRDefault="007E6E4A" w:rsidP="007E6E4A">
      <w:pPr>
        <w:rPr>
          <w:b/>
        </w:rPr>
        <w:sectPr w:rsidR="007E6E4A" w:rsidSect="00505F11">
          <w:footerReference w:type="default" r:id="rId9"/>
          <w:pgSz w:w="11906" w:h="16838"/>
          <w:pgMar w:top="2268" w:right="1701" w:bottom="1701" w:left="2268" w:header="709" w:footer="709" w:gutter="0"/>
          <w:pgNumType w:fmt="lowerRoman" w:start="1"/>
          <w:cols w:space="708"/>
          <w:docGrid w:linePitch="360"/>
        </w:sectPr>
      </w:pPr>
    </w:p>
    <w:p w14:paraId="518F2B1C" w14:textId="048744D6" w:rsidR="00C16573" w:rsidRDefault="00C16573" w:rsidP="00C16573">
      <w:pPr>
        <w:jc w:val="center"/>
      </w:pPr>
      <w:r>
        <w:rPr>
          <w:noProof/>
          <w:sz w:val="22"/>
          <w:szCs w:val="22"/>
        </w:rPr>
        <w:lastRenderedPageBreak/>
        <w:drawing>
          <wp:inline distT="0" distB="0" distL="0" distR="0" wp14:anchorId="4CE14627" wp14:editId="0A26D4D3">
            <wp:extent cx="1118870" cy="1118870"/>
            <wp:effectExtent l="0" t="0" r="5080" b="5080"/>
            <wp:docPr id="3" name="Picture 3" descr="LOGO UNJANI TRA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0.png" descr="LOGO UNJANI TRANS"/>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118870" cy="1118870"/>
                    </a:xfrm>
                    <a:prstGeom prst="rect">
                      <a:avLst/>
                    </a:prstGeom>
                    <a:noFill/>
                    <a:ln>
                      <a:noFill/>
                    </a:ln>
                  </pic:spPr>
                </pic:pic>
              </a:graphicData>
            </a:graphic>
          </wp:inline>
        </w:drawing>
      </w:r>
    </w:p>
    <w:p w14:paraId="7C75B4E6" w14:textId="63306699" w:rsidR="00C16573" w:rsidRDefault="00C16573" w:rsidP="00764905">
      <w:pPr>
        <w:pStyle w:val="Heading1"/>
        <w:numPr>
          <w:ilvl w:val="0"/>
          <w:numId w:val="0"/>
        </w:numPr>
      </w:pPr>
      <w:bookmarkStart w:id="2" w:name="_heading=h.30j0zll"/>
      <w:bookmarkStart w:id="3" w:name="_Toc80034199"/>
      <w:bookmarkStart w:id="4" w:name="_Toc83115701"/>
      <w:bookmarkEnd w:id="2"/>
      <w:r>
        <w:t>LEMBAR PENGESAHAN</w:t>
      </w:r>
      <w:bookmarkEnd w:id="3"/>
      <w:bookmarkEnd w:id="4"/>
    </w:p>
    <w:p w14:paraId="4AA9D2B1" w14:textId="54A884ED" w:rsidR="00C16573" w:rsidRDefault="00C16573" w:rsidP="00764905">
      <w:pPr>
        <w:jc w:val="center"/>
        <w:rPr>
          <w:b/>
        </w:rPr>
      </w:pPr>
      <w:r>
        <w:rPr>
          <w:b/>
        </w:rPr>
        <w:t>LAPORAN KERJA PRAKTIK</w:t>
      </w:r>
    </w:p>
    <w:p w14:paraId="7004A2F2" w14:textId="68D64113" w:rsidR="00C16573" w:rsidRDefault="00C16573" w:rsidP="00C16573">
      <w:pPr>
        <w:jc w:val="center"/>
        <w:rPr>
          <w:b/>
        </w:rPr>
      </w:pPr>
    </w:p>
    <w:p w14:paraId="7CEC0529" w14:textId="288C8A06" w:rsidR="00C16573" w:rsidRDefault="00C16573" w:rsidP="00C16573">
      <w:pPr>
        <w:jc w:val="center"/>
      </w:pPr>
      <w:r>
        <w:t>Judul Kerja Praktik:</w:t>
      </w:r>
    </w:p>
    <w:p w14:paraId="058F01CA" w14:textId="7268866C" w:rsidR="00C16573" w:rsidRDefault="00C16573" w:rsidP="00C16573">
      <w:pPr>
        <w:jc w:val="center"/>
      </w:pPr>
    </w:p>
    <w:p w14:paraId="57F174DD" w14:textId="1EB4CAC2" w:rsidR="00C16573" w:rsidRPr="00C16573" w:rsidRDefault="00C16573" w:rsidP="00C16573">
      <w:pPr>
        <w:jc w:val="center"/>
        <w:rPr>
          <w:b/>
          <w:bCs/>
        </w:rPr>
      </w:pPr>
      <w:r w:rsidRPr="00C16573">
        <w:rPr>
          <w:b/>
          <w:bCs/>
        </w:rPr>
        <w:t>SISTEM ABSENSI MENGGUNAKAN RADIO FREQUENCY IDENTIFICATION PADA SEKOLAH SMK CEND</w:t>
      </w:r>
      <w:ins w:id="5" w:author="Rafi Aziizi" w:date="2021-11-12T07:34:00Z">
        <w:r w:rsidR="00C53A83">
          <w:rPr>
            <w:b/>
            <w:bCs/>
          </w:rPr>
          <w:t>E</w:t>
        </w:r>
      </w:ins>
      <w:del w:id="6" w:author="Rafi Aziizi" w:date="2021-11-12T07:34:00Z">
        <w:r w:rsidRPr="00C16573" w:rsidDel="00C53A83">
          <w:rPr>
            <w:b/>
            <w:bCs/>
          </w:rPr>
          <w:delText>I</w:delText>
        </w:r>
      </w:del>
      <w:r w:rsidRPr="00C16573">
        <w:rPr>
          <w:b/>
          <w:bCs/>
        </w:rPr>
        <w:t>KIA BATUJAJAR</w:t>
      </w:r>
    </w:p>
    <w:p w14:paraId="0B56A252" w14:textId="6DF1A337" w:rsidR="00C16573" w:rsidRDefault="00C16573" w:rsidP="00C16573">
      <w:pPr>
        <w:jc w:val="center"/>
      </w:pPr>
      <w:r>
        <w:t>Oleh:</w:t>
      </w:r>
    </w:p>
    <w:p w14:paraId="159DDB9D" w14:textId="42C5ACB5" w:rsidR="00C16573" w:rsidRDefault="00584C30" w:rsidP="00C16573">
      <w:pPr>
        <w:jc w:val="center"/>
      </w:pPr>
      <w:r>
        <w:rPr>
          <w:noProof/>
        </w:rPr>
        <w:drawing>
          <wp:anchor distT="0" distB="0" distL="114300" distR="114300" simplePos="0" relativeHeight="251656704" behindDoc="1" locked="0" layoutInCell="1" allowOverlap="1" wp14:anchorId="2A994AA6" wp14:editId="27C8C049">
            <wp:simplePos x="0" y="0"/>
            <wp:positionH relativeFrom="margin">
              <wp:posOffset>3514420</wp:posOffset>
            </wp:positionH>
            <wp:positionV relativeFrom="paragraph">
              <wp:posOffset>16510</wp:posOffset>
            </wp:positionV>
            <wp:extent cx="1086373" cy="1449070"/>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086373" cy="144907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5680" behindDoc="1" locked="0" layoutInCell="1" allowOverlap="1" wp14:anchorId="24974F18" wp14:editId="5B856844">
            <wp:simplePos x="0" y="0"/>
            <wp:positionH relativeFrom="column">
              <wp:posOffset>480060</wp:posOffset>
            </wp:positionH>
            <wp:positionV relativeFrom="paragraph">
              <wp:posOffset>18577</wp:posOffset>
            </wp:positionV>
            <wp:extent cx="1087586" cy="1449070"/>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087586" cy="14490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3FED5DF" w14:textId="798716EA" w:rsidR="00C16573" w:rsidRDefault="00C16573" w:rsidP="00C16573">
      <w:pPr>
        <w:jc w:val="center"/>
      </w:pPr>
    </w:p>
    <w:p w14:paraId="425FC2EC" w14:textId="77777777" w:rsidR="00C16573" w:rsidRDefault="00C16573" w:rsidP="00C16573"/>
    <w:p w14:paraId="6EC5BBB0" w14:textId="675EED0C" w:rsidR="00C16573" w:rsidRDefault="00C16573" w:rsidP="00C16573"/>
    <w:p w14:paraId="45F5579B" w14:textId="33219C02" w:rsidR="00C16573" w:rsidRDefault="00C16573" w:rsidP="00C16573"/>
    <w:p w14:paraId="702EB6B6" w14:textId="18F28A80" w:rsidR="00C16573" w:rsidRDefault="00C16573" w:rsidP="00C16573">
      <w:r>
        <w:rPr>
          <w:noProof/>
        </w:rPr>
        <mc:AlternateContent>
          <mc:Choice Requires="wps">
            <w:drawing>
              <wp:anchor distT="45720" distB="45720" distL="114300" distR="114300" simplePos="0" relativeHeight="251650560" behindDoc="0" locked="0" layoutInCell="1" allowOverlap="1" wp14:anchorId="5EBE6AC4" wp14:editId="27FDD7F0">
                <wp:simplePos x="0" y="0"/>
                <wp:positionH relativeFrom="margin">
                  <wp:align>right</wp:align>
                </wp:positionH>
                <wp:positionV relativeFrom="paragraph">
                  <wp:posOffset>122555</wp:posOffset>
                </wp:positionV>
                <wp:extent cx="1924050" cy="526415"/>
                <wp:effectExtent l="0" t="0" r="0" b="6985"/>
                <wp:wrapSquare wrapText="bothSides"/>
                <wp:docPr id="285" name="Rectangle 285"/>
                <wp:cNvGraphicFramePr/>
                <a:graphic xmlns:a="http://schemas.openxmlformats.org/drawingml/2006/main">
                  <a:graphicData uri="http://schemas.microsoft.com/office/word/2010/wordprocessingShape">
                    <wps:wsp>
                      <wps:cNvSpPr/>
                      <wps:spPr>
                        <a:xfrm>
                          <a:off x="0" y="0"/>
                          <a:ext cx="1924050" cy="526694"/>
                        </a:xfrm>
                        <a:prstGeom prst="rect">
                          <a:avLst/>
                        </a:prstGeom>
                        <a:noFill/>
                        <a:ln>
                          <a:noFill/>
                        </a:ln>
                      </wps:spPr>
                      <wps:txbx>
                        <w:txbxContent>
                          <w:p w14:paraId="2C868C80" w14:textId="2E5D10CD" w:rsidR="001F2641" w:rsidRDefault="001F2641" w:rsidP="00C16573">
                            <w:pPr>
                              <w:jc w:val="center"/>
                            </w:pPr>
                            <w:r>
                              <w:rPr>
                                <w:b/>
                                <w:color w:val="000000"/>
                              </w:rPr>
                              <w:t>Rafi Aziizi Muchtar</w:t>
                            </w:r>
                          </w:p>
                          <w:p w14:paraId="40C8DA39" w14:textId="5B9C5ADD" w:rsidR="001F2641" w:rsidRDefault="001F2641" w:rsidP="00C16573">
                            <w:pPr>
                              <w:jc w:val="center"/>
                            </w:pPr>
                            <w:r>
                              <w:rPr>
                                <w:color w:val="000000"/>
                              </w:rPr>
                              <w:t>NIM: 3411.18.1123</w:t>
                            </w:r>
                          </w:p>
                        </w:txbxContent>
                      </wps:txbx>
                      <wps:bodyPr spcFirstLastPara="1" vertOverflow="clip" horzOverflow="clip"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5EBE6AC4" id="Rectangle 285" o:spid="_x0000_s1026" style="position:absolute;left:0;text-align:left;margin-left:100.3pt;margin-top:9.65pt;width:151.5pt;height:41.45pt;z-index:25165056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" filled="f" stroked="f">
                <v:textbox inset="2.53958mm,1.2694mm,2.53958mm,1.2694mm">
                  <w:txbxContent>
                    <w:p w14:paraId="2C868C80" w14:textId="2E5D10CD" w:rsidR="001F2641" w:rsidRDefault="001F2641" w:rsidP="00C16573">
                      <w:pPr>
                        <w:jc w:val="center"/>
                      </w:pPr>
                      <w:r>
                        <w:rPr>
                          <w:b/>
                          <w:color w:val="000000"/>
                        </w:rPr>
                        <w:t>Rafi Aziizi Muchtar</w:t>
                      </w:r>
                    </w:p>
                    <w:p w14:paraId="40C8DA39" w14:textId="5B9C5ADD" w:rsidR="001F2641" w:rsidRDefault="001F2641" w:rsidP="00C16573">
                      <w:pPr>
                        <w:jc w:val="center"/>
                      </w:pPr>
                      <w:r>
                        <w:rPr>
                          <w:color w:val="000000"/>
                        </w:rPr>
                        <w:t>NIM: 3411.18.1123</w:t>
                      </w:r>
                    </w:p>
                  </w:txbxContent>
                </v:textbox>
                <w10:wrap type="square" anchorx="margin"/>
              </v:rect>
            </w:pict>
          </mc:Fallback>
        </mc:AlternateContent>
      </w:r>
      <w:r>
        <w:rPr>
          <w:noProof/>
        </w:rPr>
        <mc:AlternateContent>
          <mc:Choice Requires="wps">
            <w:drawing>
              <wp:anchor distT="45720" distB="45720" distL="114300" distR="114300" simplePos="0" relativeHeight="251651584" behindDoc="0" locked="0" layoutInCell="1" allowOverlap="1" wp14:anchorId="1A703C1A" wp14:editId="5051E6DB">
                <wp:simplePos x="0" y="0"/>
                <wp:positionH relativeFrom="column">
                  <wp:posOffset>-48260</wp:posOffset>
                </wp:positionH>
                <wp:positionV relativeFrom="paragraph">
                  <wp:posOffset>108585</wp:posOffset>
                </wp:positionV>
                <wp:extent cx="2061210" cy="572770"/>
                <wp:effectExtent l="0" t="0" r="0" b="0"/>
                <wp:wrapSquare wrapText="bothSides"/>
                <wp:docPr id="289" name="Rectangle 289"/>
                <wp:cNvGraphicFramePr/>
                <a:graphic xmlns:a="http://schemas.openxmlformats.org/drawingml/2006/main">
                  <a:graphicData uri="http://schemas.microsoft.com/office/word/2010/wordprocessingShape">
                    <wps:wsp>
                      <wps:cNvSpPr/>
                      <wps:spPr>
                        <a:xfrm>
                          <a:off x="0" y="0"/>
                          <a:ext cx="2061210" cy="572770"/>
                        </a:xfrm>
                        <a:prstGeom prst="rect">
                          <a:avLst/>
                        </a:prstGeom>
                        <a:noFill/>
                        <a:ln>
                          <a:noFill/>
                        </a:ln>
                      </wps:spPr>
                      <wps:txbx>
                        <w:txbxContent>
                          <w:p w14:paraId="4C28AF0D" w14:textId="2D9F248C" w:rsidR="001F2641" w:rsidRDefault="001F2641" w:rsidP="00C16573">
                            <w:pPr>
                              <w:jc w:val="center"/>
                            </w:pPr>
                            <w:r>
                              <w:rPr>
                                <w:b/>
                                <w:color w:val="000000"/>
                              </w:rPr>
                              <w:t>Chania Ayu Lestari</w:t>
                            </w:r>
                          </w:p>
                          <w:p w14:paraId="4FD05FDC" w14:textId="2499AD6C" w:rsidR="001F2641" w:rsidRDefault="001F2641" w:rsidP="00C16573">
                            <w:pPr>
                              <w:jc w:val="center"/>
                            </w:pPr>
                            <w:r>
                              <w:rPr>
                                <w:color w:val="000000"/>
                              </w:rPr>
                              <w:t>NIM: 3411.18.1108</w:t>
                            </w:r>
                          </w:p>
                        </w:txbxContent>
                      </wps:txbx>
                      <wps:bodyPr spcFirstLastPara="1" vertOverflow="clip" horzOverflow="clip"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1A703C1A" id="Rectangle 289" o:spid="_x0000_s1027" style="position:absolute;left:0;text-align:left;margin-left:-3.8pt;margin-top:8.55pt;width:162.3pt;height:45.1pt;z-index:2516515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" filled="f" stroked="f">
                <v:textbox inset="2.53958mm,1.2694mm,2.53958mm,1.2694mm">
                  <w:txbxContent>
                    <w:p w14:paraId="4C28AF0D" w14:textId="2D9F248C" w:rsidR="001F2641" w:rsidRDefault="001F2641" w:rsidP="00C16573">
                      <w:pPr>
                        <w:jc w:val="center"/>
                      </w:pPr>
                      <w:r>
                        <w:rPr>
                          <w:b/>
                          <w:color w:val="000000"/>
                        </w:rPr>
                        <w:t>Chania Ayu Lestari</w:t>
                      </w:r>
                    </w:p>
                    <w:p w14:paraId="4FD05FDC" w14:textId="2499AD6C" w:rsidR="001F2641" w:rsidRDefault="001F2641" w:rsidP="00C16573">
                      <w:pPr>
                        <w:jc w:val="center"/>
                      </w:pPr>
                      <w:r>
                        <w:rPr>
                          <w:color w:val="000000"/>
                        </w:rPr>
                        <w:t>NIM: 3411.18.1108</w:t>
                      </w:r>
                    </w:p>
                  </w:txbxContent>
                </v:textbox>
                <w10:wrap type="square"/>
              </v:rect>
            </w:pict>
          </mc:Fallback>
        </mc:AlternateContent>
      </w:r>
      <w:bookmarkStart w:id="7" w:name="_heading=h.1fob9te"/>
      <w:bookmarkEnd w:id="7"/>
    </w:p>
    <w:p w14:paraId="4B24696A" w14:textId="6A692479" w:rsidR="00C16573" w:rsidRDefault="00C16573" w:rsidP="00C16573">
      <w:pPr>
        <w:rPr>
          <w:b/>
        </w:rPr>
      </w:pPr>
    </w:p>
    <w:p w14:paraId="4EECE6BE" w14:textId="089B4419" w:rsidR="00C16573" w:rsidRDefault="00C16573" w:rsidP="00C16573">
      <w:pPr>
        <w:rPr>
          <w:b/>
        </w:rPr>
      </w:pPr>
    </w:p>
    <w:p w14:paraId="715CDBB1" w14:textId="257D1570" w:rsidR="00C16573" w:rsidRDefault="00C16573" w:rsidP="00C16573">
      <w:pPr>
        <w:jc w:val="center"/>
        <w:rPr>
          <w:b/>
        </w:rPr>
      </w:pPr>
      <w:r>
        <w:rPr>
          <w:b/>
        </w:rPr>
        <w:t xml:space="preserve">Telah </w:t>
      </w:r>
      <w:ins w:id="8" w:author="Rafi Aziizi" w:date="2021-11-12T07:34:00Z">
        <w:r w:rsidR="00C53A83">
          <w:rPr>
            <w:b/>
          </w:rPr>
          <w:t>D</w:t>
        </w:r>
      </w:ins>
      <w:r>
        <w:rPr>
          <w:b/>
        </w:rPr>
        <w:t>iperiksa dan Disetujui</w:t>
      </w:r>
    </w:p>
    <w:p w14:paraId="1264F8E2" w14:textId="63C0C83F" w:rsidR="00C16573" w:rsidRDefault="00C16573" w:rsidP="00C16573">
      <w:pPr>
        <w:spacing w:after="240"/>
        <w:jc w:val="center"/>
        <w:rPr>
          <w:b/>
        </w:rPr>
      </w:pPr>
      <w:r>
        <w:rPr>
          <w:b/>
        </w:rPr>
        <w:t>Sebagai Laporan Kerja Praktik:</w:t>
      </w:r>
    </w:p>
    <w:p w14:paraId="46ACB903" w14:textId="372CD245" w:rsidR="00C16573" w:rsidRDefault="00505F11" w:rsidP="00C16573">
      <w:pPr>
        <w:jc w:val="center"/>
      </w:pPr>
      <w:r>
        <w:rPr>
          <w:noProof/>
        </w:rPr>
        <mc:AlternateContent>
          <mc:Choice Requires="wps">
            <w:drawing>
              <wp:anchor distT="0" distB="0" distL="0" distR="0" simplePos="0" relativeHeight="251652608" behindDoc="1" locked="0" layoutInCell="1" allowOverlap="1" wp14:anchorId="4B5C49A4" wp14:editId="1C5D622D">
                <wp:simplePos x="0" y="0"/>
                <wp:positionH relativeFrom="column">
                  <wp:posOffset>3467100</wp:posOffset>
                </wp:positionH>
                <wp:positionV relativeFrom="paragraph">
                  <wp:posOffset>231330</wp:posOffset>
                </wp:positionV>
                <wp:extent cx="2409825" cy="1381125"/>
                <wp:effectExtent l="0" t="0" r="9525" b="9525"/>
                <wp:wrapNone/>
                <wp:docPr id="283" name="Rectangle 283"/>
                <wp:cNvGraphicFramePr/>
                <a:graphic xmlns:a="http://schemas.openxmlformats.org/drawingml/2006/main">
                  <a:graphicData uri="http://schemas.microsoft.com/office/word/2010/wordprocessingShape">
                    <wps:wsp>
                      <wps:cNvSpPr/>
                      <wps:spPr>
                        <a:xfrm>
                          <a:off x="0" y="0"/>
                          <a:ext cx="2409825" cy="1381125"/>
                        </a:xfrm>
                        <a:prstGeom prst="rect">
                          <a:avLst/>
                        </a:prstGeom>
                        <a:solidFill>
                          <a:srgbClr val="FFFFFF"/>
                        </a:solidFill>
                        <a:ln>
                          <a:noFill/>
                        </a:ln>
                      </wps:spPr>
                      <wps:txbx>
                        <w:txbxContent>
                          <w:p w14:paraId="5D6D6A31" w14:textId="77777777" w:rsidR="001F2641" w:rsidRDefault="001F2641" w:rsidP="00C16573">
                            <w:pPr>
                              <w:spacing w:line="240" w:lineRule="auto"/>
                              <w:jc w:val="center"/>
                            </w:pPr>
                            <w:r>
                              <w:rPr>
                                <w:color w:val="000000"/>
                              </w:rPr>
                              <w:t>Dosen Pembimbing</w:t>
                            </w:r>
                          </w:p>
                          <w:p w14:paraId="498FB1B1" w14:textId="77777777" w:rsidR="001F2641" w:rsidRDefault="001F2641" w:rsidP="00C16573">
                            <w:pPr>
                              <w:spacing w:line="240" w:lineRule="auto"/>
                              <w:jc w:val="center"/>
                            </w:pPr>
                            <w:r>
                              <w:rPr>
                                <w:color w:val="000000"/>
                              </w:rPr>
                              <w:t>Penelitian Kerja Praktik</w:t>
                            </w:r>
                          </w:p>
                          <w:p w14:paraId="28A0AF9D" w14:textId="77777777" w:rsidR="001F2641" w:rsidRDefault="001F2641" w:rsidP="00C16573">
                            <w:pPr>
                              <w:spacing w:line="240" w:lineRule="auto"/>
                              <w:jc w:val="center"/>
                            </w:pPr>
                          </w:p>
                          <w:p w14:paraId="74BFB887" w14:textId="23A19CFD" w:rsidR="001F2641" w:rsidRDefault="001F2641" w:rsidP="00C16573">
                            <w:pPr>
                              <w:spacing w:line="240" w:lineRule="auto"/>
                              <w:jc w:val="center"/>
                            </w:pPr>
                          </w:p>
                          <w:p w14:paraId="0A1064D0" w14:textId="77777777" w:rsidR="001F2641" w:rsidRDefault="001F2641" w:rsidP="00C16573">
                            <w:pPr>
                              <w:spacing w:line="240" w:lineRule="auto"/>
                              <w:jc w:val="center"/>
                            </w:pPr>
                          </w:p>
                          <w:p w14:paraId="7A1713FE" w14:textId="13F6DCAA" w:rsidR="001F2641" w:rsidRDefault="001F2641" w:rsidP="00C16573">
                            <w:pPr>
                              <w:spacing w:line="240" w:lineRule="auto"/>
                              <w:jc w:val="center"/>
                            </w:pPr>
                            <w:r>
                              <w:rPr>
                                <w:sz w:val="20"/>
                                <w:szCs w:val="20"/>
                                <w:u w:val="single"/>
                              </w:rPr>
                              <w:t>Puspita Nurul S</w:t>
                            </w:r>
                            <w:r w:rsidRPr="00C2334E">
                              <w:rPr>
                                <w:sz w:val="20"/>
                                <w:szCs w:val="20"/>
                                <w:u w:val="single"/>
                              </w:rPr>
                              <w:t>.</w:t>
                            </w:r>
                            <w:r>
                              <w:rPr>
                                <w:color w:val="000000"/>
                                <w:u w:val="single"/>
                              </w:rPr>
                              <w:t>, S.Kom., M.T.</w:t>
                            </w:r>
                          </w:p>
                          <w:p w14:paraId="6266E857" w14:textId="3644EAAD" w:rsidR="001F2641" w:rsidRDefault="001F2641" w:rsidP="00C16573">
                            <w:pPr>
                              <w:spacing w:line="240" w:lineRule="auto"/>
                              <w:jc w:val="center"/>
                            </w:pPr>
                            <w:r>
                              <w:rPr>
                                <w:color w:val="000000"/>
                              </w:rPr>
                              <w:t>NID. 4121.905.85</w:t>
                            </w:r>
                          </w:p>
                          <w:p w14:paraId="20EC2F31" w14:textId="77777777" w:rsidR="001F2641" w:rsidRDefault="001F2641" w:rsidP="00C16573">
                            <w:pPr>
                              <w:spacing w:line="240" w:lineRule="auto"/>
                              <w:jc w:val="center"/>
                            </w:pPr>
                          </w:p>
                        </w:txbxContent>
                      </wps:txbx>
                      <wps:bodyPr spcFirstLastPara="1" vertOverflow="clip" horzOverflow="clip"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4B5C49A4" id="Rectangle 283" o:spid="_x0000_s1028" style="position:absolute;left:0;text-align:left;margin-left:273pt;margin-top:18.2pt;width:189.75pt;height:108.75pt;z-index:-251663872;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" stroked="f">
                <v:textbox inset="2.53958mm,1.2694mm,2.53958mm,1.2694mm">
                  <w:txbxContent>
                    <w:p w14:paraId="5D6D6A31" w14:textId="77777777" w:rsidR="001F2641" w:rsidRDefault="001F2641" w:rsidP="00C16573">
                      <w:pPr>
                        <w:spacing w:line="240" w:lineRule="auto"/>
                        <w:jc w:val="center"/>
                      </w:pPr>
                      <w:r>
                        <w:rPr>
                          <w:color w:val="000000"/>
                        </w:rPr>
                        <w:t>Dosen Pembimbing</w:t>
                      </w:r>
                    </w:p>
                    <w:p w14:paraId="498FB1B1" w14:textId="77777777" w:rsidR="001F2641" w:rsidRDefault="001F2641" w:rsidP="00C16573">
                      <w:pPr>
                        <w:spacing w:line="240" w:lineRule="auto"/>
                        <w:jc w:val="center"/>
                      </w:pPr>
                      <w:r>
                        <w:rPr>
                          <w:color w:val="000000"/>
                        </w:rPr>
                        <w:t>Penelitian Kerja Praktik</w:t>
                      </w:r>
                    </w:p>
                    <w:p w14:paraId="28A0AF9D" w14:textId="77777777" w:rsidR="001F2641" w:rsidRDefault="001F2641" w:rsidP="00C16573">
                      <w:pPr>
                        <w:spacing w:line="240" w:lineRule="auto"/>
                        <w:jc w:val="center"/>
                      </w:pPr>
                    </w:p>
                    <w:p w14:paraId="74BFB887" w14:textId="23A19CFD" w:rsidR="001F2641" w:rsidRDefault="001F2641" w:rsidP="00C16573">
                      <w:pPr>
                        <w:spacing w:line="240" w:lineRule="auto"/>
                        <w:jc w:val="center"/>
                      </w:pPr>
                    </w:p>
                    <w:p w14:paraId="0A1064D0" w14:textId="77777777" w:rsidR="001F2641" w:rsidRDefault="001F2641" w:rsidP="00C16573">
                      <w:pPr>
                        <w:spacing w:line="240" w:lineRule="auto"/>
                        <w:jc w:val="center"/>
                      </w:pPr>
                    </w:p>
                    <w:p w14:paraId="7A1713FE" w14:textId="13F6DCAA" w:rsidR="001F2641" w:rsidRDefault="001F2641" w:rsidP="00C16573">
                      <w:pPr>
                        <w:spacing w:line="240" w:lineRule="auto"/>
                        <w:jc w:val="center"/>
                      </w:pPr>
                      <w:r>
                        <w:rPr>
                          <w:sz w:val="20"/>
                          <w:szCs w:val="20"/>
                          <w:u w:val="single"/>
                        </w:rPr>
                        <w:t>Puspita Nurul S</w:t>
                      </w:r>
                      <w:r w:rsidRPr="00C2334E">
                        <w:rPr>
                          <w:sz w:val="20"/>
                          <w:szCs w:val="20"/>
                          <w:u w:val="single"/>
                        </w:rPr>
                        <w:t>.</w:t>
                      </w:r>
                      <w:r>
                        <w:rPr>
                          <w:color w:val="000000"/>
                          <w:u w:val="single"/>
                        </w:rPr>
                        <w:t>, S.Kom., M.T.</w:t>
                      </w:r>
                    </w:p>
                    <w:p w14:paraId="6266E857" w14:textId="3644EAAD" w:rsidR="001F2641" w:rsidRDefault="001F2641" w:rsidP="00C16573">
                      <w:pPr>
                        <w:spacing w:line="240" w:lineRule="auto"/>
                        <w:jc w:val="center"/>
                      </w:pPr>
                      <w:r>
                        <w:rPr>
                          <w:color w:val="000000"/>
                        </w:rPr>
                        <w:t>NID. 4121.905.85</w:t>
                      </w:r>
                    </w:p>
                    <w:p w14:paraId="20EC2F31" w14:textId="77777777" w:rsidR="001F2641" w:rsidRDefault="001F2641" w:rsidP="00C16573">
                      <w:pPr>
                        <w:spacing w:line="240" w:lineRule="auto"/>
                        <w:jc w:val="center"/>
                      </w:pPr>
                    </w:p>
                  </w:txbxContent>
                </v:textbox>
              </v:rect>
            </w:pict>
          </mc:Fallback>
        </mc:AlternateContent>
      </w:r>
      <w:r>
        <w:rPr>
          <w:noProof/>
        </w:rPr>
        <mc:AlternateContent>
          <mc:Choice Requires="wps">
            <w:drawing>
              <wp:anchor distT="0" distB="0" distL="0" distR="0" simplePos="0" relativeHeight="251653632" behindDoc="1" locked="0" layoutInCell="1" allowOverlap="1" wp14:anchorId="2E820407" wp14:editId="64A67EEA">
                <wp:simplePos x="0" y="0"/>
                <wp:positionH relativeFrom="column">
                  <wp:posOffset>-710375</wp:posOffset>
                </wp:positionH>
                <wp:positionV relativeFrom="paragraph">
                  <wp:posOffset>270312</wp:posOffset>
                </wp:positionV>
                <wp:extent cx="2191385" cy="1295400"/>
                <wp:effectExtent l="0" t="0" r="0" b="0"/>
                <wp:wrapNone/>
                <wp:docPr id="282" name="Rectangle 282"/>
                <wp:cNvGraphicFramePr/>
                <a:graphic xmlns:a="http://schemas.openxmlformats.org/drawingml/2006/main">
                  <a:graphicData uri="http://schemas.microsoft.com/office/word/2010/wordprocessingShape">
                    <wps:wsp>
                      <wps:cNvSpPr/>
                      <wps:spPr>
                        <a:xfrm>
                          <a:off x="0" y="0"/>
                          <a:ext cx="2191385" cy="1295400"/>
                        </a:xfrm>
                        <a:prstGeom prst="rect">
                          <a:avLst/>
                        </a:prstGeom>
                        <a:solidFill>
                          <a:srgbClr val="FFFFFF"/>
                        </a:solidFill>
                        <a:ln>
                          <a:noFill/>
                        </a:ln>
                      </wps:spPr>
                      <wps:txbx>
                        <w:txbxContent>
                          <w:p w14:paraId="392481EA" w14:textId="77777777" w:rsidR="001F2641" w:rsidRDefault="001F2641" w:rsidP="00C16573">
                            <w:pPr>
                              <w:spacing w:line="240" w:lineRule="auto"/>
                              <w:jc w:val="center"/>
                            </w:pPr>
                            <w:r>
                              <w:rPr>
                                <w:color w:val="000000"/>
                              </w:rPr>
                              <w:t>Pembimbing Lapangan</w:t>
                            </w:r>
                          </w:p>
                          <w:p w14:paraId="4898CEF7" w14:textId="77777777" w:rsidR="001F2641" w:rsidRDefault="001F2641" w:rsidP="00C16573">
                            <w:pPr>
                              <w:spacing w:line="240" w:lineRule="auto"/>
                              <w:jc w:val="center"/>
                            </w:pPr>
                          </w:p>
                          <w:p w14:paraId="2948B538" w14:textId="77777777" w:rsidR="001F2641" w:rsidRDefault="001F2641" w:rsidP="00C16573">
                            <w:pPr>
                              <w:spacing w:line="240" w:lineRule="auto"/>
                              <w:jc w:val="center"/>
                            </w:pPr>
                          </w:p>
                          <w:p w14:paraId="655CF6DD" w14:textId="77777777" w:rsidR="001F2641" w:rsidRDefault="001F2641" w:rsidP="00C16573">
                            <w:pPr>
                              <w:spacing w:line="240" w:lineRule="auto"/>
                              <w:jc w:val="center"/>
                            </w:pPr>
                            <w:r>
                              <w:rPr>
                                <w:i/>
                                <w:color w:val="D9D9D9"/>
                                <w:sz w:val="20"/>
                              </w:rPr>
                              <w:t>tanda tangan</w:t>
                            </w:r>
                          </w:p>
                          <w:p w14:paraId="3A776E1A" w14:textId="77777777" w:rsidR="001F2641" w:rsidRDefault="001F2641" w:rsidP="00C16573">
                            <w:pPr>
                              <w:spacing w:line="240" w:lineRule="auto"/>
                            </w:pPr>
                          </w:p>
                          <w:p w14:paraId="12C7B1EA" w14:textId="34370A25" w:rsidR="001F2641" w:rsidRDefault="001F2641" w:rsidP="00C16573">
                            <w:pPr>
                              <w:spacing w:line="240" w:lineRule="auto"/>
                              <w:jc w:val="center"/>
                            </w:pPr>
                            <w:r>
                              <w:rPr>
                                <w:color w:val="000000"/>
                                <w:u w:val="single"/>
                              </w:rPr>
                              <w:t xml:space="preserve">Dandi Rusdani, S.Pd.     </w:t>
                            </w:r>
                          </w:p>
                        </w:txbxContent>
                      </wps:txbx>
                      <wps:bodyPr spcFirstLastPara="1" vertOverflow="clip" horzOverflow="clip"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2E820407" id="Rectangle 282" o:spid="_x0000_s1029" style="position:absolute;left:0;text-align:left;margin-left:-55.95pt;margin-top:21.3pt;width:172.55pt;height:102pt;z-index:-251662848;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" stroked="f">
                <v:textbox inset="2.53958mm,1.2694mm,2.53958mm,1.2694mm">
                  <w:txbxContent>
                    <w:p w14:paraId="392481EA" w14:textId="77777777" w:rsidR="001F2641" w:rsidRDefault="001F2641" w:rsidP="00C16573">
                      <w:pPr>
                        <w:spacing w:line="240" w:lineRule="auto"/>
                        <w:jc w:val="center"/>
                      </w:pPr>
                      <w:r>
                        <w:rPr>
                          <w:color w:val="000000"/>
                        </w:rPr>
                        <w:t>Pembimbing Lapangan</w:t>
                      </w:r>
                    </w:p>
                    <w:p w14:paraId="4898CEF7" w14:textId="77777777" w:rsidR="001F2641" w:rsidRDefault="001F2641" w:rsidP="00C16573">
                      <w:pPr>
                        <w:spacing w:line="240" w:lineRule="auto"/>
                        <w:jc w:val="center"/>
                      </w:pPr>
                    </w:p>
                    <w:p w14:paraId="2948B538" w14:textId="77777777" w:rsidR="001F2641" w:rsidRDefault="001F2641" w:rsidP="00C16573">
                      <w:pPr>
                        <w:spacing w:line="240" w:lineRule="auto"/>
                        <w:jc w:val="center"/>
                      </w:pPr>
                    </w:p>
                    <w:p w14:paraId="655CF6DD" w14:textId="77777777" w:rsidR="001F2641" w:rsidRDefault="001F2641" w:rsidP="00C16573">
                      <w:pPr>
                        <w:spacing w:line="240" w:lineRule="auto"/>
                        <w:jc w:val="center"/>
                      </w:pPr>
                      <w:r>
                        <w:rPr>
                          <w:i/>
                          <w:color w:val="D9D9D9"/>
                          <w:sz w:val="20"/>
                        </w:rPr>
                        <w:t>tanda tangan</w:t>
                      </w:r>
                    </w:p>
                    <w:p w14:paraId="3A776E1A" w14:textId="77777777" w:rsidR="001F2641" w:rsidRDefault="001F2641" w:rsidP="00C16573">
                      <w:pPr>
                        <w:spacing w:line="240" w:lineRule="auto"/>
                      </w:pPr>
                    </w:p>
                    <w:p w14:paraId="12C7B1EA" w14:textId="34370A25" w:rsidR="001F2641" w:rsidRDefault="001F2641" w:rsidP="00C16573">
                      <w:pPr>
                        <w:spacing w:line="240" w:lineRule="auto"/>
                        <w:jc w:val="center"/>
                      </w:pPr>
                      <w:r>
                        <w:rPr>
                          <w:color w:val="000000"/>
                          <w:u w:val="single"/>
                        </w:rPr>
                        <w:t xml:space="preserve">Dandi Rusdani, S.Pd.     </w:t>
                      </w:r>
                    </w:p>
                  </w:txbxContent>
                </v:textbox>
              </v:rect>
            </w:pict>
          </mc:Fallback>
        </mc:AlternateContent>
      </w:r>
      <w:r w:rsidR="00C16573">
        <w:t>Pada Tanggal ___</w:t>
      </w:r>
      <w:ins w:id="9" w:author="Rafi Aziizi" w:date="2021-11-12T12:41:00Z">
        <w:r w:rsidR="00F14C4A">
          <w:t xml:space="preserve"> November</w:t>
        </w:r>
      </w:ins>
      <w:del w:id="10" w:author="Rafi Aziizi" w:date="2021-11-12T12:41:00Z">
        <w:r w:rsidR="00C16573" w:rsidDel="00F14C4A">
          <w:delText xml:space="preserve"> ________</w:delText>
        </w:r>
      </w:del>
      <w:r w:rsidR="00C16573">
        <w:t xml:space="preserve"> 2021</w:t>
      </w:r>
    </w:p>
    <w:p w14:paraId="6B4289CB" w14:textId="7420D52E" w:rsidR="00C16573" w:rsidRDefault="00BB0B15" w:rsidP="00C16573">
      <w:pPr>
        <w:tabs>
          <w:tab w:val="left" w:pos="0"/>
          <w:tab w:val="left" w:pos="864"/>
          <w:tab w:val="left" w:pos="1440"/>
          <w:tab w:val="left" w:pos="2160"/>
          <w:tab w:val="left" w:pos="2880"/>
          <w:tab w:val="left" w:pos="3600"/>
          <w:tab w:val="left" w:pos="6323"/>
        </w:tabs>
        <w:ind w:left="-567"/>
      </w:pPr>
      <w:r>
        <w:rPr>
          <w:noProof/>
        </w:rPr>
        <w:drawing>
          <wp:anchor distT="0" distB="0" distL="114300" distR="114300" simplePos="0" relativeHeight="251659776" behindDoc="1" locked="0" layoutInCell="1" allowOverlap="1" wp14:anchorId="4783E882" wp14:editId="39EB4388">
            <wp:simplePos x="0" y="0"/>
            <wp:positionH relativeFrom="margin">
              <wp:posOffset>-534513</wp:posOffset>
            </wp:positionH>
            <wp:positionV relativeFrom="paragraph">
              <wp:posOffset>271186</wp:posOffset>
            </wp:positionV>
            <wp:extent cx="1941694" cy="700644"/>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941694" cy="700644"/>
                    </a:xfrm>
                    <a:prstGeom prst="rect">
                      <a:avLst/>
                    </a:prstGeom>
                    <a:noFill/>
                    <a:ln>
                      <a:noFill/>
                    </a:ln>
                  </pic:spPr>
                </pic:pic>
              </a:graphicData>
            </a:graphic>
            <wp14:sizeRelH relativeFrom="page">
              <wp14:pctWidth>0</wp14:pctWidth>
            </wp14:sizeRelH>
            <wp14:sizeRelV relativeFrom="page">
              <wp14:pctHeight>0</wp14:pctHeight>
            </wp14:sizeRelV>
          </wp:anchor>
        </w:drawing>
      </w:r>
      <w:r w:rsidR="00505F11">
        <w:rPr>
          <w:noProof/>
        </w:rPr>
        <mc:AlternateContent>
          <mc:Choice Requires="wps">
            <w:drawing>
              <wp:anchor distT="0" distB="0" distL="0" distR="0" simplePos="0" relativeHeight="251654656" behindDoc="1" locked="0" layoutInCell="1" allowOverlap="1" wp14:anchorId="4A12B952" wp14:editId="0C32C4F5">
                <wp:simplePos x="0" y="0"/>
                <wp:positionH relativeFrom="margin">
                  <wp:posOffset>1325880</wp:posOffset>
                </wp:positionH>
                <wp:positionV relativeFrom="page">
                  <wp:posOffset>8049733</wp:posOffset>
                </wp:positionV>
                <wp:extent cx="2276475" cy="1552575"/>
                <wp:effectExtent l="0" t="0" r="9525" b="9525"/>
                <wp:wrapNone/>
                <wp:docPr id="288" name="Rectangle 288"/>
                <wp:cNvGraphicFramePr/>
                <a:graphic xmlns:a="http://schemas.openxmlformats.org/drawingml/2006/main">
                  <a:graphicData uri="http://schemas.microsoft.com/office/word/2010/wordprocessingShape">
                    <wps:wsp>
                      <wps:cNvSpPr/>
                      <wps:spPr>
                        <a:xfrm>
                          <a:off x="0" y="0"/>
                          <a:ext cx="2276475" cy="1552575"/>
                        </a:xfrm>
                        <a:prstGeom prst="rect">
                          <a:avLst/>
                        </a:prstGeom>
                        <a:solidFill>
                          <a:srgbClr val="FFFFFF"/>
                        </a:solidFill>
                        <a:ln>
                          <a:noFill/>
                        </a:ln>
                      </wps:spPr>
                      <wps:txbx>
                        <w:txbxContent>
                          <w:p w14:paraId="6CEB38F1" w14:textId="77777777" w:rsidR="001F2641" w:rsidRDefault="001F2641" w:rsidP="00C16573">
                            <w:pPr>
                              <w:spacing w:line="480" w:lineRule="auto"/>
                              <w:jc w:val="center"/>
                            </w:pPr>
                            <w:r>
                              <w:rPr>
                                <w:b/>
                                <w:color w:val="000000"/>
                              </w:rPr>
                              <w:t>Diketahui,</w:t>
                            </w:r>
                          </w:p>
                          <w:p w14:paraId="16F45E14" w14:textId="77777777" w:rsidR="001F2641" w:rsidRDefault="001F2641" w:rsidP="00C16573">
                            <w:pPr>
                              <w:spacing w:line="480" w:lineRule="auto"/>
                              <w:jc w:val="center"/>
                            </w:pPr>
                            <w:r>
                              <w:rPr>
                                <w:color w:val="000000"/>
                              </w:rPr>
                              <w:t>Ka. Program Studi Informatika</w:t>
                            </w:r>
                          </w:p>
                          <w:p w14:paraId="37C9E7BA" w14:textId="77777777" w:rsidR="001F2641" w:rsidRDefault="001F2641" w:rsidP="00C16573">
                            <w:pPr>
                              <w:spacing w:line="240" w:lineRule="auto"/>
                              <w:jc w:val="center"/>
                            </w:pPr>
                            <w:r>
                              <w:rPr>
                                <w:i/>
                                <w:color w:val="D9D9D9"/>
                                <w:sz w:val="20"/>
                              </w:rPr>
                              <w:t>tanda tangan</w:t>
                            </w:r>
                          </w:p>
                          <w:p w14:paraId="57CBA8D4" w14:textId="77777777" w:rsidR="001F2641" w:rsidRDefault="001F2641" w:rsidP="00C16573">
                            <w:pPr>
                              <w:spacing w:line="240" w:lineRule="auto"/>
                              <w:jc w:val="center"/>
                            </w:pPr>
                          </w:p>
                          <w:p w14:paraId="3B18BA30" w14:textId="418CC9F5" w:rsidR="001F2641" w:rsidRDefault="001F2641" w:rsidP="00C16573">
                            <w:pPr>
                              <w:spacing w:line="240" w:lineRule="auto"/>
                              <w:jc w:val="center"/>
                            </w:pPr>
                            <w:r>
                              <w:rPr>
                                <w:color w:val="000000"/>
                                <w:u w:val="single"/>
                              </w:rPr>
                              <w:t>Agus Komarudin, S.Kom., M.T.</w:t>
                            </w:r>
                          </w:p>
                          <w:p w14:paraId="3EAB8FDD" w14:textId="74217115" w:rsidR="001F2641" w:rsidRDefault="001F2641" w:rsidP="00C16573">
                            <w:pPr>
                              <w:spacing w:line="240" w:lineRule="auto"/>
                              <w:jc w:val="center"/>
                            </w:pPr>
                            <w:r>
                              <w:rPr>
                                <w:color w:val="000000"/>
                              </w:rPr>
                              <w:t>NID. 4121.758.78</w:t>
                            </w:r>
                          </w:p>
                        </w:txbxContent>
                      </wps:txbx>
                      <wps:bodyPr spcFirstLastPara="1" vertOverflow="clip" horzOverflow="clip"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4A12B952" id="Rectangle 288" o:spid="_x0000_s1030" style="position:absolute;left:0;text-align:left;margin-left:104.4pt;margin-top:633.85pt;width:179.25pt;height:122.25pt;z-index:-251661824;visibility:visible;mso-wrap-style:square;mso-width-percent:0;mso-height-percent:0;mso-wrap-distance-left:0;mso-wrap-distance-top:0;mso-wrap-distance-right:0;mso-wrap-distance-bottom:0;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" stroked="f">
                <v:textbox inset="2.53958mm,1.2694mm,2.53958mm,1.2694mm">
                  <w:txbxContent>
                    <w:p w14:paraId="6CEB38F1" w14:textId="77777777" w:rsidR="001F2641" w:rsidRDefault="001F2641" w:rsidP="00C16573">
                      <w:pPr>
                        <w:spacing w:line="480" w:lineRule="auto"/>
                        <w:jc w:val="center"/>
                      </w:pPr>
                      <w:r>
                        <w:rPr>
                          <w:b/>
                          <w:color w:val="000000"/>
                        </w:rPr>
                        <w:t>Diketahui,</w:t>
                      </w:r>
                    </w:p>
                    <w:p w14:paraId="16F45E14" w14:textId="77777777" w:rsidR="001F2641" w:rsidRDefault="001F2641" w:rsidP="00C16573">
                      <w:pPr>
                        <w:spacing w:line="480" w:lineRule="auto"/>
                        <w:jc w:val="center"/>
                      </w:pPr>
                      <w:r>
                        <w:rPr>
                          <w:color w:val="000000"/>
                        </w:rPr>
                        <w:t>Ka. Program Studi Informatika</w:t>
                      </w:r>
                    </w:p>
                    <w:p w14:paraId="37C9E7BA" w14:textId="77777777" w:rsidR="001F2641" w:rsidRDefault="001F2641" w:rsidP="00C16573">
                      <w:pPr>
                        <w:spacing w:line="240" w:lineRule="auto"/>
                        <w:jc w:val="center"/>
                      </w:pPr>
                      <w:r>
                        <w:rPr>
                          <w:i/>
                          <w:color w:val="D9D9D9"/>
                          <w:sz w:val="20"/>
                        </w:rPr>
                        <w:t>tanda tangan</w:t>
                      </w:r>
                    </w:p>
                    <w:p w14:paraId="57CBA8D4" w14:textId="77777777" w:rsidR="001F2641" w:rsidRDefault="001F2641" w:rsidP="00C16573">
                      <w:pPr>
                        <w:spacing w:line="240" w:lineRule="auto"/>
                        <w:jc w:val="center"/>
                      </w:pPr>
                    </w:p>
                    <w:p w14:paraId="3B18BA30" w14:textId="418CC9F5" w:rsidR="001F2641" w:rsidRDefault="001F2641" w:rsidP="00C16573">
                      <w:pPr>
                        <w:spacing w:line="240" w:lineRule="auto"/>
                        <w:jc w:val="center"/>
                      </w:pPr>
                      <w:r>
                        <w:rPr>
                          <w:color w:val="000000"/>
                          <w:u w:val="single"/>
                        </w:rPr>
                        <w:t>Agus Komarudin, S.Kom., M.T.</w:t>
                      </w:r>
                    </w:p>
                    <w:p w14:paraId="3EAB8FDD" w14:textId="74217115" w:rsidR="001F2641" w:rsidRDefault="001F2641" w:rsidP="00C16573">
                      <w:pPr>
                        <w:spacing w:line="240" w:lineRule="auto"/>
                        <w:jc w:val="center"/>
                      </w:pPr>
                      <w:r>
                        <w:rPr>
                          <w:color w:val="000000"/>
                        </w:rPr>
                        <w:t>NID. 4121.758.78</w:t>
                      </w:r>
                    </w:p>
                  </w:txbxContent>
                </v:textbox>
                <w10:wrap anchorx="margin" anchory="page"/>
              </v:rect>
            </w:pict>
          </mc:Fallback>
        </mc:AlternateContent>
      </w:r>
    </w:p>
    <w:p w14:paraId="5F35C34D" w14:textId="3175B34B" w:rsidR="00505F11" w:rsidRDefault="00FA382F" w:rsidP="00BB0B15">
      <w:pPr>
        <w:rPr>
          <w:b/>
        </w:rPr>
      </w:pPr>
      <w:del w:id="11" w:author="Rafi Aziizi" w:date="2021-11-12T11:02:00Z">
        <w:r w:rsidDel="00C9617C">
          <w:rPr>
            <w:noProof/>
          </w:rPr>
          <w:drawing>
            <wp:anchor distT="0" distB="0" distL="114300" distR="114300" simplePos="0" relativeHeight="251826688" behindDoc="1" locked="0" layoutInCell="1" allowOverlap="1" wp14:anchorId="68815943" wp14:editId="0B6C22A9">
              <wp:simplePos x="0" y="0"/>
              <wp:positionH relativeFrom="column">
                <wp:posOffset>4483155</wp:posOffset>
              </wp:positionH>
              <wp:positionV relativeFrom="paragraph">
                <wp:posOffset>159082</wp:posOffset>
              </wp:positionV>
              <wp:extent cx="492843" cy="492843"/>
              <wp:effectExtent l="0" t="0" r="2540" b="254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flipV="1">
                        <a:off x="0" y="0"/>
                        <a:ext cx="492843" cy="492843"/>
                      </a:xfrm>
                      <a:prstGeom prst="rect">
                        <a:avLst/>
                      </a:prstGeom>
                      <a:noFill/>
                      <a:ln>
                        <a:noFill/>
                      </a:ln>
                    </pic:spPr>
                  </pic:pic>
                </a:graphicData>
              </a:graphic>
              <wp14:sizeRelH relativeFrom="page">
                <wp14:pctWidth>0</wp14:pctWidth>
              </wp14:sizeRelH>
              <wp14:sizeRelV relativeFrom="page">
                <wp14:pctHeight>0</wp14:pctHeight>
              </wp14:sizeRelV>
            </wp:anchor>
          </w:drawing>
        </w:r>
      </w:del>
    </w:p>
    <w:p w14:paraId="2EC5A56B" w14:textId="3BF383C5" w:rsidR="00214366" w:rsidRDefault="00214366" w:rsidP="00C16573">
      <w:pPr>
        <w:jc w:val="center"/>
        <w:rPr>
          <w:b/>
        </w:rPr>
      </w:pPr>
    </w:p>
    <w:p w14:paraId="41CCD338" w14:textId="41295E30" w:rsidR="00C16573" w:rsidRDefault="00C16573" w:rsidP="00C16573">
      <w:pPr>
        <w:jc w:val="center"/>
        <w:rPr>
          <w:b/>
        </w:rPr>
      </w:pPr>
    </w:p>
    <w:p w14:paraId="0C548899" w14:textId="0038EDD2" w:rsidR="00505F11" w:rsidRDefault="00505F11" w:rsidP="00C16573">
      <w:pPr>
        <w:jc w:val="center"/>
        <w:rPr>
          <w:b/>
        </w:rPr>
      </w:pPr>
    </w:p>
    <w:p w14:paraId="2308321C" w14:textId="0F65D724" w:rsidR="00764905" w:rsidRDefault="00764905" w:rsidP="005E4E91">
      <w:pPr>
        <w:rPr>
          <w:b/>
        </w:rPr>
      </w:pPr>
      <w:r>
        <w:rPr>
          <w:b/>
        </w:rPr>
        <w:br w:type="page"/>
      </w:r>
    </w:p>
    <w:p w14:paraId="50FB3115" w14:textId="689BE000" w:rsidR="00505F11" w:rsidRDefault="00764905" w:rsidP="00C16573">
      <w:pPr>
        <w:jc w:val="center"/>
        <w:rPr>
          <w:b/>
        </w:rPr>
      </w:pPr>
      <w:r>
        <w:rPr>
          <w:noProof/>
        </w:rPr>
        <w:lastRenderedPageBreak/>
        <w:drawing>
          <wp:inline distT="0" distB="0" distL="0" distR="0" wp14:anchorId="73EBCC32" wp14:editId="12BA92F2">
            <wp:extent cx="1122680" cy="1122680"/>
            <wp:effectExtent l="0" t="0" r="1270" b="1270"/>
            <wp:docPr id="315" name="image30.png" descr="LOGO UNJANI TRANS"/>
            <wp:cNvGraphicFramePr/>
            <a:graphic xmlns:a="http://schemas.openxmlformats.org/drawingml/2006/main">
              <a:graphicData uri="http://schemas.openxmlformats.org/drawingml/2006/picture">
                <pic:pic xmlns:pic="http://schemas.openxmlformats.org/drawingml/2006/picture">
                  <pic:nvPicPr>
                    <pic:cNvPr id="315" name="image30.png" descr="LOGO UNJANI TRANS"/>
                    <pic:cNvPicPr/>
                  </pic:nvPicPr>
                  <pic:blipFill>
                    <a:blip r:embed="rId10"/>
                    <a:srcRect/>
                    <a:stretch>
                      <a:fillRect/>
                    </a:stretch>
                  </pic:blipFill>
                  <pic:spPr>
                    <a:xfrm>
                      <a:off x="0" y="0"/>
                      <a:ext cx="1122680" cy="1122680"/>
                    </a:xfrm>
                    <a:prstGeom prst="rect">
                      <a:avLst/>
                    </a:prstGeom>
                    <a:ln/>
                  </pic:spPr>
                </pic:pic>
              </a:graphicData>
            </a:graphic>
          </wp:inline>
        </w:drawing>
      </w:r>
    </w:p>
    <w:p w14:paraId="51D64E60" w14:textId="6DC3E0F8" w:rsidR="00505F11" w:rsidRDefault="00505F11" w:rsidP="00C16573">
      <w:pPr>
        <w:jc w:val="center"/>
        <w:rPr>
          <w:b/>
        </w:rPr>
      </w:pPr>
    </w:p>
    <w:p w14:paraId="1B6F5355" w14:textId="63DCE710" w:rsidR="00764905" w:rsidRPr="00764905" w:rsidRDefault="00764905" w:rsidP="00764905">
      <w:pPr>
        <w:pStyle w:val="Heading1"/>
        <w:numPr>
          <w:ilvl w:val="0"/>
          <w:numId w:val="0"/>
        </w:numPr>
        <w:rPr>
          <w:lang w:val="en-US"/>
        </w:rPr>
      </w:pPr>
      <w:bookmarkStart w:id="12" w:name="_Toc80034200"/>
      <w:bookmarkStart w:id="13" w:name="_Toc83115702"/>
      <w:r>
        <w:rPr>
          <w:lang w:val="en-US"/>
        </w:rPr>
        <w:t>LEMBAR PENYATAAN KEASLIAN</w:t>
      </w:r>
      <w:bookmarkEnd w:id="12"/>
      <w:bookmarkEnd w:id="13"/>
    </w:p>
    <w:p w14:paraId="18DC9350" w14:textId="1F0D4020" w:rsidR="00764905" w:rsidRDefault="00764905" w:rsidP="00764905">
      <w:pPr>
        <w:jc w:val="center"/>
        <w:rPr>
          <w:b/>
        </w:rPr>
      </w:pPr>
      <w:r>
        <w:rPr>
          <w:b/>
        </w:rPr>
        <w:t>LAPORAN KERJA PRAKTIK</w:t>
      </w:r>
    </w:p>
    <w:p w14:paraId="5A61CC49" w14:textId="77777777" w:rsidR="00764905" w:rsidRDefault="00764905" w:rsidP="00764905">
      <w:pPr>
        <w:jc w:val="center"/>
        <w:rPr>
          <w:b/>
        </w:rPr>
      </w:pPr>
    </w:p>
    <w:p w14:paraId="3CFEF0F9" w14:textId="323E6B26" w:rsidR="00764905" w:rsidRDefault="00764905" w:rsidP="00764905">
      <w:pPr>
        <w:rPr>
          <w:b/>
        </w:rPr>
      </w:pPr>
      <w:r>
        <w:t>Kami yang bertanda tangan di bawah ini, dengan ini menyatakan bahwa laporan kerja praktik yang telah kami buat dengan judul sebagai berikut:</w:t>
      </w:r>
    </w:p>
    <w:p w14:paraId="02ED3882" w14:textId="619D8DBE" w:rsidR="00764905" w:rsidRDefault="00764905" w:rsidP="00764905">
      <w:pPr>
        <w:rPr>
          <w:b/>
        </w:rPr>
      </w:pPr>
    </w:p>
    <w:p w14:paraId="71278482" w14:textId="4AAC2E8C" w:rsidR="00764905" w:rsidRPr="00C16573" w:rsidRDefault="00764905" w:rsidP="00764905">
      <w:pPr>
        <w:jc w:val="center"/>
        <w:rPr>
          <w:b/>
          <w:bCs/>
        </w:rPr>
      </w:pPr>
      <w:r w:rsidRPr="00C16573">
        <w:rPr>
          <w:b/>
          <w:bCs/>
        </w:rPr>
        <w:t>SISTEM ABSENSI MENGGUNAKAN RADIO FREQUENCY IDENTIFICATION PADA SEKOLAH SMK CEND</w:t>
      </w:r>
      <w:ins w:id="14" w:author="Rafi Aziizi" w:date="2021-11-12T07:34:00Z">
        <w:r w:rsidR="00C53A83">
          <w:rPr>
            <w:b/>
            <w:bCs/>
          </w:rPr>
          <w:t>E</w:t>
        </w:r>
      </w:ins>
      <w:del w:id="15" w:author="Rafi Aziizi" w:date="2021-11-12T07:34:00Z">
        <w:r w:rsidRPr="00C16573" w:rsidDel="00C53A83">
          <w:rPr>
            <w:b/>
            <w:bCs/>
          </w:rPr>
          <w:delText>I</w:delText>
        </w:r>
      </w:del>
      <w:r w:rsidRPr="00C16573">
        <w:rPr>
          <w:b/>
          <w:bCs/>
        </w:rPr>
        <w:t>KIA BATUJAJAR</w:t>
      </w:r>
    </w:p>
    <w:p w14:paraId="7453ACE8" w14:textId="7C9E8B26" w:rsidR="00764905" w:rsidRDefault="00764905" w:rsidP="006E062D">
      <w:pPr>
        <w:rPr>
          <w:b/>
        </w:rPr>
      </w:pPr>
    </w:p>
    <w:p w14:paraId="4F35CE73" w14:textId="4D039497" w:rsidR="00764905" w:rsidRDefault="00764905" w:rsidP="006E062D">
      <w:r>
        <w:t>Merupakan hasil karya kami. Laporan beserta sistem yang telah dibuat merupakan hasil pekerjaan kami sepenuhnya. Ide, pendapat, atau materi yang berasal dari sumber lain telah dikutip dengan cara penulisan referensi yang sesuai dan baku.</w:t>
      </w:r>
    </w:p>
    <w:p w14:paraId="6E02BC26" w14:textId="0AA14BDA" w:rsidR="00764905" w:rsidRDefault="00764905" w:rsidP="00764905">
      <w:pPr>
        <w:rPr>
          <w:b/>
        </w:rPr>
      </w:pPr>
    </w:p>
    <w:p w14:paraId="46A2FB95" w14:textId="77777777" w:rsidR="006E062D" w:rsidRDefault="006E062D" w:rsidP="00764905">
      <w:pPr>
        <w:jc w:val="center"/>
      </w:pPr>
    </w:p>
    <w:p w14:paraId="700ED948" w14:textId="35B5A61B" w:rsidR="00764905" w:rsidRDefault="00764905" w:rsidP="00764905">
      <w:pPr>
        <w:jc w:val="center"/>
      </w:pPr>
      <w:r>
        <w:t>Demikian pernyataan ini telah kami buat.</w:t>
      </w:r>
    </w:p>
    <w:p w14:paraId="04B2A2F6" w14:textId="4413ADE0" w:rsidR="00764905" w:rsidRDefault="00764905" w:rsidP="00764905">
      <w:pPr>
        <w:jc w:val="center"/>
      </w:pPr>
    </w:p>
    <w:p w14:paraId="720F171B" w14:textId="0DA840D3" w:rsidR="006E062D" w:rsidRDefault="006E062D" w:rsidP="00764905">
      <w:pPr>
        <w:jc w:val="center"/>
      </w:pPr>
    </w:p>
    <w:p w14:paraId="542257F6" w14:textId="1D03F2D8" w:rsidR="00764905" w:rsidRDefault="00764905" w:rsidP="00764905">
      <w:pPr>
        <w:jc w:val="center"/>
      </w:pPr>
      <w:r>
        <w:t xml:space="preserve">Cimahi, </w:t>
      </w:r>
      <w:del w:id="16" w:author="Rafi Aziizi" w:date="2021-11-12T11:03:00Z">
        <w:r w:rsidDel="00C9617C">
          <w:delText xml:space="preserve">September </w:delText>
        </w:r>
      </w:del>
      <w:ins w:id="17" w:author="Rafi Aziizi" w:date="2021-11-12T11:03:00Z">
        <w:r w:rsidR="00C9617C">
          <w:t xml:space="preserve">November </w:t>
        </w:r>
      </w:ins>
      <w:r>
        <w:t>2021</w:t>
      </w:r>
    </w:p>
    <w:p w14:paraId="449552BB" w14:textId="3F5B9C07" w:rsidR="00764905" w:rsidRDefault="00BB0B15" w:rsidP="00764905">
      <w:pPr>
        <w:jc w:val="center"/>
      </w:pPr>
      <w:r>
        <w:rPr>
          <w:noProof/>
        </w:rPr>
        <w:drawing>
          <wp:anchor distT="0" distB="0" distL="114300" distR="114300" simplePos="0" relativeHeight="251658752" behindDoc="1" locked="0" layoutInCell="1" allowOverlap="1" wp14:anchorId="447D1F72" wp14:editId="1AA3FA46">
            <wp:simplePos x="0" y="0"/>
            <wp:positionH relativeFrom="column">
              <wp:posOffset>3368700</wp:posOffset>
            </wp:positionH>
            <wp:positionV relativeFrom="paragraph">
              <wp:posOffset>179590</wp:posOffset>
            </wp:positionV>
            <wp:extent cx="890649" cy="890649"/>
            <wp:effectExtent l="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890649" cy="890649"/>
                    </a:xfrm>
                    <a:prstGeom prst="rect">
                      <a:avLst/>
                    </a:prstGeom>
                    <a:noFill/>
                    <a:ln>
                      <a:noFill/>
                    </a:ln>
                  </pic:spPr>
                </pic:pic>
              </a:graphicData>
            </a:graphic>
            <wp14:sizeRelH relativeFrom="page">
              <wp14:pctWidth>0</wp14:pctWidth>
            </wp14:sizeRelH>
            <wp14:sizeRelV relativeFrom="page">
              <wp14:pctHeight>0</wp14:pctHeight>
            </wp14:sizeRelV>
          </wp:anchor>
        </w:drawing>
      </w:r>
      <w:r w:rsidR="007E6E4A">
        <w:rPr>
          <w:noProof/>
        </w:rPr>
        <w:drawing>
          <wp:anchor distT="0" distB="0" distL="114300" distR="114300" simplePos="0" relativeHeight="251657728" behindDoc="1" locked="0" layoutInCell="1" allowOverlap="1" wp14:anchorId="5EED1998" wp14:editId="1FC5174A">
            <wp:simplePos x="0" y="0"/>
            <wp:positionH relativeFrom="column">
              <wp:posOffset>958034</wp:posOffset>
            </wp:positionH>
            <wp:positionV relativeFrom="paragraph">
              <wp:posOffset>64391</wp:posOffset>
            </wp:positionV>
            <wp:extent cx="807522" cy="1028164"/>
            <wp:effectExtent l="0" t="0" r="0" b="635"/>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807522" cy="102816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F93AC06" w14:textId="071EB03C" w:rsidR="00764905" w:rsidRDefault="00764905" w:rsidP="00764905">
      <w:pPr>
        <w:jc w:val="center"/>
      </w:pPr>
    </w:p>
    <w:p w14:paraId="4F3B1EB9" w14:textId="6CFB961D" w:rsidR="00764905" w:rsidRDefault="00764905" w:rsidP="00764905">
      <w:pPr>
        <w:jc w:val="center"/>
      </w:pPr>
    </w:p>
    <w:p w14:paraId="0821A8ED" w14:textId="77777777" w:rsidR="006E062D" w:rsidRDefault="006E062D" w:rsidP="00764905">
      <w:pPr>
        <w:jc w:val="center"/>
      </w:pPr>
    </w:p>
    <w:tbl>
      <w:tblPr>
        <w:tblW w:w="7920" w:type="dxa"/>
        <w:tblLayout w:type="fixed"/>
        <w:tblLook w:val="0400" w:firstRow="0" w:lastRow="0" w:firstColumn="0" w:lastColumn="0" w:noHBand="0" w:noVBand="1"/>
      </w:tblPr>
      <w:tblGrid>
        <w:gridCol w:w="3960"/>
        <w:gridCol w:w="3960"/>
      </w:tblGrid>
      <w:tr w:rsidR="00764905" w14:paraId="37477858" w14:textId="77777777" w:rsidTr="006E062D">
        <w:tc>
          <w:tcPr>
            <w:tcW w:w="3963" w:type="dxa"/>
            <w:hideMark/>
          </w:tcPr>
          <w:p w14:paraId="2A16700E" w14:textId="17D8EC36" w:rsidR="00764905" w:rsidRDefault="006E062D">
            <w:pPr>
              <w:jc w:val="center"/>
              <w:rPr>
                <w:b/>
              </w:rPr>
            </w:pPr>
            <w:r>
              <w:rPr>
                <w:b/>
              </w:rPr>
              <w:t>Chania Ayu Lestari</w:t>
            </w:r>
          </w:p>
          <w:p w14:paraId="39D5A28D" w14:textId="03862F09" w:rsidR="00764905" w:rsidRDefault="00764905">
            <w:pPr>
              <w:jc w:val="center"/>
            </w:pPr>
            <w:r>
              <w:t>NIM: 3411.18.110</w:t>
            </w:r>
            <w:r w:rsidR="006E062D">
              <w:t>8</w:t>
            </w:r>
          </w:p>
        </w:tc>
        <w:tc>
          <w:tcPr>
            <w:tcW w:w="3964" w:type="dxa"/>
          </w:tcPr>
          <w:p w14:paraId="53C9D06A" w14:textId="4BE6200E" w:rsidR="00764905" w:rsidRDefault="006E062D">
            <w:pPr>
              <w:jc w:val="center"/>
              <w:rPr>
                <w:b/>
              </w:rPr>
            </w:pPr>
            <w:r>
              <w:rPr>
                <w:b/>
              </w:rPr>
              <w:t>Rafi Aziizi Muchtar</w:t>
            </w:r>
          </w:p>
          <w:p w14:paraId="337C0137" w14:textId="0A085851" w:rsidR="00764905" w:rsidRDefault="00764905" w:rsidP="006E062D">
            <w:pPr>
              <w:jc w:val="center"/>
            </w:pPr>
            <w:r>
              <w:t>NIM: 3411.18.11</w:t>
            </w:r>
            <w:r w:rsidR="006E062D">
              <w:t>23</w:t>
            </w:r>
          </w:p>
        </w:tc>
      </w:tr>
    </w:tbl>
    <w:p w14:paraId="4BE09645" w14:textId="77777777" w:rsidR="00764905" w:rsidRDefault="00764905" w:rsidP="00764905">
      <w:pPr>
        <w:jc w:val="center"/>
      </w:pPr>
      <w:r>
        <w:br w:type="page"/>
      </w:r>
    </w:p>
    <w:p w14:paraId="6D2F50A2" w14:textId="7A187B39" w:rsidR="006E062D" w:rsidRPr="00764905" w:rsidRDefault="006E062D" w:rsidP="006E062D">
      <w:pPr>
        <w:pStyle w:val="Heading1"/>
        <w:numPr>
          <w:ilvl w:val="0"/>
          <w:numId w:val="0"/>
        </w:numPr>
        <w:rPr>
          <w:lang w:val="en-US"/>
        </w:rPr>
      </w:pPr>
      <w:bookmarkStart w:id="18" w:name="_Toc80034201"/>
      <w:bookmarkStart w:id="19" w:name="_Toc83115703"/>
      <w:r>
        <w:rPr>
          <w:lang w:val="en-US"/>
        </w:rPr>
        <w:lastRenderedPageBreak/>
        <w:t>KATA PENGANTAR</w:t>
      </w:r>
      <w:bookmarkEnd w:id="18"/>
      <w:bookmarkEnd w:id="19"/>
    </w:p>
    <w:p w14:paraId="22EDEECB" w14:textId="77777777" w:rsidR="00B77C11" w:rsidRDefault="00B77C11" w:rsidP="006E062D"/>
    <w:p w14:paraId="63DAB0DC" w14:textId="41194C76" w:rsidR="006E062D" w:rsidRDefault="007E6E4A" w:rsidP="00DD6C60">
      <w:pPr>
        <w:ind w:firstLine="360"/>
      </w:pPr>
      <w:r>
        <w:t xml:space="preserve">Puji syukur kami panjatkan kepada </w:t>
      </w:r>
      <w:r w:rsidR="00470EF1">
        <w:t xml:space="preserve">Tuhan yang Maha Esa karena berkat rahmat, dan karunia-Nya, </w:t>
      </w:r>
      <w:r>
        <w:t xml:space="preserve">kami sebagai Tim penyusun dan perancang dapat menyelesaikan dokumen dengan </w:t>
      </w:r>
      <w:r>
        <w:rPr>
          <w:lang w:val="id-ID"/>
        </w:rPr>
        <w:t>judul</w:t>
      </w:r>
      <w:r>
        <w:t xml:space="preserve"> </w:t>
      </w:r>
      <w:r w:rsidR="0000520E">
        <w:t>“</w:t>
      </w:r>
      <w:r w:rsidR="0000520E" w:rsidRPr="0000520E">
        <w:t>Sistem Absensi Menggunakan Radio Frequency Identification Pada Sekolah Smk Cend</w:t>
      </w:r>
      <w:ins w:id="20" w:author="Rafi Aziizi" w:date="2021-11-12T07:34:00Z">
        <w:r w:rsidR="00C53A83">
          <w:t>e</w:t>
        </w:r>
      </w:ins>
      <w:del w:id="21" w:author="Rafi Aziizi" w:date="2021-11-12T07:34:00Z">
        <w:r w:rsidR="0000520E" w:rsidRPr="0000520E" w:rsidDel="00C53A83">
          <w:delText>i</w:delText>
        </w:r>
      </w:del>
      <w:r w:rsidR="0000520E" w:rsidRPr="0000520E">
        <w:t>kia Batujajar</w:t>
      </w:r>
      <w:r w:rsidR="0000520E">
        <w:t xml:space="preserve">”. Dalam pembuatan </w:t>
      </w:r>
      <w:r>
        <w:t>dokumen</w:t>
      </w:r>
      <w:r w:rsidR="0000520E">
        <w:t xml:space="preserve"> ini penyusun mendapatkan bimbingan dan arahan dari berbagai pihak, maka penyusun ingin mengucapkan terimakasih kepada:</w:t>
      </w:r>
    </w:p>
    <w:p w14:paraId="029EAF51" w14:textId="3E1CDDE8" w:rsidR="0000520E" w:rsidRDefault="0000520E" w:rsidP="00DD6C60">
      <w:pPr>
        <w:pStyle w:val="ListParagraph"/>
        <w:numPr>
          <w:ilvl w:val="0"/>
          <w:numId w:val="2"/>
        </w:numPr>
      </w:pPr>
      <w:r>
        <w:t xml:space="preserve">Nurjaman Hidayatullah, S.Psi. selaku kepala Sekolah Menengah </w:t>
      </w:r>
      <w:r w:rsidR="008B4D81">
        <w:t xml:space="preserve">Kejuruan </w:t>
      </w:r>
      <w:r>
        <w:t>Cendekia Batujajar.</w:t>
      </w:r>
    </w:p>
    <w:p w14:paraId="42421BDB" w14:textId="14D58BB1" w:rsidR="0000520E" w:rsidRDefault="00DD6C60" w:rsidP="00DD6C60">
      <w:pPr>
        <w:pStyle w:val="ListParagraph"/>
        <w:numPr>
          <w:ilvl w:val="0"/>
          <w:numId w:val="2"/>
        </w:numPr>
      </w:pPr>
      <w:r>
        <w:t>Dandi Rusdani, S.Pd. selaku pembimbing lapangan SMK Cendekia Batujajar.</w:t>
      </w:r>
    </w:p>
    <w:p w14:paraId="5F5CCC2E" w14:textId="071E50AC" w:rsidR="00DD6C60" w:rsidRPr="00DD6C60" w:rsidRDefault="00DD6C60" w:rsidP="00DD6C60">
      <w:pPr>
        <w:pStyle w:val="ListParagraph"/>
        <w:numPr>
          <w:ilvl w:val="0"/>
          <w:numId w:val="2"/>
        </w:numPr>
      </w:pPr>
      <w:r>
        <w:t xml:space="preserve">Puspita Nurul Sabrina, </w:t>
      </w:r>
      <w:r w:rsidRPr="00DD6C60">
        <w:rPr>
          <w:color w:val="000000"/>
        </w:rPr>
        <w:t>S.Kom., M.T.</w:t>
      </w:r>
      <w:r>
        <w:rPr>
          <w:color w:val="000000"/>
        </w:rPr>
        <w:t xml:space="preserve"> selaku pembimbing akademik yang </w:t>
      </w:r>
      <w:r w:rsidR="00470EF1">
        <w:rPr>
          <w:color w:val="000000"/>
        </w:rPr>
        <w:t>telah meluangkan waktu dan tenaganya untuk memberikan bimbingan dan petunjuk sehingga dokumen ini dapat terselesaikan dengan baik.</w:t>
      </w:r>
    </w:p>
    <w:p w14:paraId="107F3CFE" w14:textId="211E630A" w:rsidR="00DD6C60" w:rsidRDefault="00DD6C60" w:rsidP="00DD6C60">
      <w:pPr>
        <w:pStyle w:val="ListParagraph"/>
        <w:numPr>
          <w:ilvl w:val="0"/>
          <w:numId w:val="2"/>
        </w:numPr>
      </w:pPr>
      <w:r>
        <w:t xml:space="preserve">Seluruh teman-teman yang telah membantu, baik secara langsung maupun tidak langsung, dalam menyelesaikan </w:t>
      </w:r>
      <w:r w:rsidR="007E6E4A">
        <w:t>dokumen</w:t>
      </w:r>
      <w:r>
        <w:t xml:space="preserve"> kerja praktik ini.</w:t>
      </w:r>
    </w:p>
    <w:p w14:paraId="3CD120A9" w14:textId="06780866" w:rsidR="00DD6C60" w:rsidRDefault="00DD6C60" w:rsidP="00DD6C60">
      <w:pPr>
        <w:ind w:firstLine="360"/>
      </w:pPr>
      <w:r>
        <w:t xml:space="preserve">Penyusun menyadari dalam pembuatan </w:t>
      </w:r>
      <w:r w:rsidR="007E6E4A">
        <w:t>dokumen</w:t>
      </w:r>
      <w:r>
        <w:t xml:space="preserve"> kerja praktik ini masih ada kekurangan dan masih perlu diperbaiki, oleh karena itu, penyusun mengharapkan kritik dan saran yang bersifat membangun guna perbaikan </w:t>
      </w:r>
      <w:r w:rsidR="00470EF1">
        <w:t>dokumen</w:t>
      </w:r>
      <w:r>
        <w:t xml:space="preserve"> ini. Akhir kata penyusun mengucapkan terimakasih.</w:t>
      </w:r>
    </w:p>
    <w:p w14:paraId="75EE7FAD" w14:textId="77777777" w:rsidR="006E062D" w:rsidRDefault="006E062D" w:rsidP="006E062D">
      <w:pPr>
        <w:ind w:left="5040"/>
      </w:pPr>
    </w:p>
    <w:p w14:paraId="59A50C4D" w14:textId="683B4D0E" w:rsidR="006E062D" w:rsidRDefault="006E062D" w:rsidP="006E062D">
      <w:pPr>
        <w:ind w:left="5040"/>
      </w:pPr>
    </w:p>
    <w:p w14:paraId="460804CD" w14:textId="3CAD09D5" w:rsidR="00DD6C60" w:rsidRDefault="00DD6C60" w:rsidP="006E062D">
      <w:pPr>
        <w:ind w:left="5040"/>
      </w:pPr>
    </w:p>
    <w:p w14:paraId="416F94B1" w14:textId="77777777" w:rsidR="00DD6C60" w:rsidRDefault="00DD6C60" w:rsidP="006E062D">
      <w:pPr>
        <w:ind w:left="5040"/>
      </w:pPr>
    </w:p>
    <w:p w14:paraId="2BD5DAF0" w14:textId="11AE067D" w:rsidR="006E062D" w:rsidRDefault="006E062D" w:rsidP="006E062D">
      <w:pPr>
        <w:ind w:left="5040"/>
      </w:pPr>
      <w:r>
        <w:t xml:space="preserve">Cimahi, </w:t>
      </w:r>
      <w:del w:id="22" w:author="Rafi Aziizi" w:date="2021-11-12T07:39:00Z">
        <w:r w:rsidDel="00C53A83">
          <w:delText xml:space="preserve">September </w:delText>
        </w:r>
      </w:del>
      <w:ins w:id="23" w:author="Rafi Aziizi" w:date="2021-11-12T07:39:00Z">
        <w:r w:rsidR="00C53A83">
          <w:t xml:space="preserve">November </w:t>
        </w:r>
      </w:ins>
      <w:r>
        <w:t>2021</w:t>
      </w:r>
    </w:p>
    <w:p w14:paraId="463CF16B" w14:textId="34B072A1" w:rsidR="006E062D" w:rsidRDefault="006E062D" w:rsidP="006E062D">
      <w:pPr>
        <w:ind w:firstLine="720"/>
        <w:jc w:val="right"/>
      </w:pPr>
    </w:p>
    <w:p w14:paraId="702A58B6" w14:textId="77777777" w:rsidR="0041736D" w:rsidRDefault="0041736D" w:rsidP="006E062D">
      <w:pPr>
        <w:ind w:firstLine="720"/>
        <w:jc w:val="right"/>
      </w:pPr>
    </w:p>
    <w:p w14:paraId="2B06739C" w14:textId="77777777" w:rsidR="006E062D" w:rsidRDefault="006E062D" w:rsidP="006E062D">
      <w:pPr>
        <w:ind w:firstLine="720"/>
        <w:jc w:val="right"/>
      </w:pPr>
    </w:p>
    <w:p w14:paraId="6D3939D9" w14:textId="77777777" w:rsidR="0041736D" w:rsidRDefault="006E062D" w:rsidP="006E062D">
      <w:pPr>
        <w:ind w:left="5760"/>
      </w:pPr>
      <w:r>
        <w:t xml:space="preserve">   Tim Penyusun</w:t>
      </w:r>
    </w:p>
    <w:p w14:paraId="318DE411" w14:textId="239A303C" w:rsidR="00DD6C60" w:rsidRDefault="00DD6C60" w:rsidP="006E062D">
      <w:pPr>
        <w:ind w:left="5760"/>
      </w:pPr>
      <w:r>
        <w:br w:type="page"/>
      </w:r>
    </w:p>
    <w:p w14:paraId="5B6ECB6E" w14:textId="5047F479" w:rsidR="00DD6C60" w:rsidRPr="00764905" w:rsidRDefault="00DD6C60" w:rsidP="00DD6C60">
      <w:pPr>
        <w:pStyle w:val="Heading1"/>
        <w:numPr>
          <w:ilvl w:val="0"/>
          <w:numId w:val="0"/>
        </w:numPr>
        <w:rPr>
          <w:lang w:val="en-US"/>
        </w:rPr>
      </w:pPr>
      <w:bookmarkStart w:id="24" w:name="_Toc80034202"/>
      <w:bookmarkStart w:id="25" w:name="_Toc83115704"/>
      <w:r>
        <w:rPr>
          <w:lang w:val="en-US"/>
        </w:rPr>
        <w:lastRenderedPageBreak/>
        <w:t>ABSTRAK</w:t>
      </w:r>
      <w:bookmarkEnd w:id="24"/>
      <w:bookmarkEnd w:id="25"/>
    </w:p>
    <w:p w14:paraId="4E38ED64" w14:textId="18C6E027" w:rsidR="006E062D" w:rsidRDefault="006E062D" w:rsidP="00DD6C60"/>
    <w:p w14:paraId="2091F2EA" w14:textId="77777777" w:rsidR="00BB0B15" w:rsidRDefault="00BB0B15" w:rsidP="00DD6C60"/>
    <w:p w14:paraId="5AC930A2" w14:textId="2B99C9C5" w:rsidR="00764905" w:rsidRDefault="00AA549F" w:rsidP="00764905">
      <w:pPr>
        <w:rPr>
          <w:bCs/>
        </w:rPr>
      </w:pPr>
      <w:r>
        <w:rPr>
          <w:bCs/>
        </w:rPr>
        <w:t>Kata kunci:</w:t>
      </w:r>
    </w:p>
    <w:p w14:paraId="45DE5FAF" w14:textId="7F09A399" w:rsidR="00AA549F" w:rsidRDefault="00AA549F" w:rsidP="00764905">
      <w:pPr>
        <w:rPr>
          <w:bCs/>
        </w:rPr>
      </w:pPr>
    </w:p>
    <w:p w14:paraId="2FD61B6B" w14:textId="43E6B502" w:rsidR="00AA549F" w:rsidRDefault="00AA549F" w:rsidP="00764905">
      <w:pPr>
        <w:rPr>
          <w:bCs/>
        </w:rPr>
      </w:pPr>
    </w:p>
    <w:p w14:paraId="04BADF1A" w14:textId="76A4AD13" w:rsidR="00AA549F" w:rsidRDefault="00AA549F" w:rsidP="00764905">
      <w:pPr>
        <w:rPr>
          <w:bCs/>
        </w:rPr>
      </w:pPr>
      <w:r>
        <w:rPr>
          <w:bCs/>
        </w:rPr>
        <w:br w:type="page"/>
      </w:r>
    </w:p>
    <w:p w14:paraId="40E029B0" w14:textId="2AAAFD41" w:rsidR="00AA549F" w:rsidRDefault="00AA549F" w:rsidP="00AA549F">
      <w:pPr>
        <w:pStyle w:val="Heading1"/>
        <w:numPr>
          <w:ilvl w:val="0"/>
          <w:numId w:val="0"/>
        </w:numPr>
        <w:rPr>
          <w:lang w:val="en-US"/>
        </w:rPr>
      </w:pPr>
      <w:bookmarkStart w:id="26" w:name="_Toc80034203"/>
      <w:bookmarkStart w:id="27" w:name="_Toc83115705"/>
      <w:r>
        <w:rPr>
          <w:lang w:val="en-US"/>
        </w:rPr>
        <w:lastRenderedPageBreak/>
        <w:t>DAFTAR ISI</w:t>
      </w:r>
      <w:bookmarkEnd w:id="26"/>
      <w:bookmarkEnd w:id="27"/>
    </w:p>
    <w:sdt>
      <w:sdtPr>
        <w:rPr>
          <w:rFonts w:ascii="Times New Roman" w:eastAsia="Times New Roman" w:hAnsi="Times New Roman" w:cs="Times New Roman"/>
          <w:color w:val="auto"/>
          <w:sz w:val="24"/>
          <w:szCs w:val="24"/>
          <w:lang w:eastAsia="en-ID"/>
        </w:rPr>
        <w:id w:val="-1101786714"/>
        <w:docPartObj>
          <w:docPartGallery w:val="Table of Contents"/>
          <w:docPartUnique/>
        </w:docPartObj>
      </w:sdtPr>
      <w:sdtEndPr>
        <w:rPr>
          <w:b/>
          <w:bCs/>
          <w:noProof/>
        </w:rPr>
      </w:sdtEndPr>
      <w:sdtContent>
        <w:p w14:paraId="25675D0A" w14:textId="318EF1C2" w:rsidR="00714F8D" w:rsidRDefault="00714F8D">
          <w:pPr>
            <w:pStyle w:val="TOCHeading"/>
          </w:pPr>
        </w:p>
        <w:p w14:paraId="6DECF518" w14:textId="47AC9489" w:rsidR="00FA382F" w:rsidRDefault="00714F8D">
          <w:pPr>
            <w:pStyle w:val="TOC1"/>
            <w:tabs>
              <w:tab w:val="right" w:leader="dot" w:pos="7927"/>
            </w:tabs>
            <w:rPr>
              <w:rFonts w:asciiTheme="minorHAnsi" w:eastAsiaTheme="minorEastAsia" w:hAnsiTheme="minorHAnsi" w:cstheme="minorBidi"/>
              <w:noProof/>
              <w:sz w:val="22"/>
              <w:szCs w:val="22"/>
              <w:lang w:val="en-ID"/>
            </w:rPr>
          </w:pPr>
          <w:r>
            <w:fldChar w:fldCharType="begin"/>
          </w:r>
          <w:r>
            <w:instrText xml:space="preserve"> TOC \o "1-3" \h \z \u </w:instrText>
          </w:r>
          <w:r>
            <w:fldChar w:fldCharType="separate"/>
          </w:r>
          <w:hyperlink w:anchor="_Toc83115701" w:history="1">
            <w:r w:rsidR="00FA382F" w:rsidRPr="002C04D4">
              <w:rPr>
                <w:rStyle w:val="Hyperlink"/>
                <w:noProof/>
              </w:rPr>
              <w:t>LEMBAR PENGESAHAN</w:t>
            </w:r>
            <w:r w:rsidR="00FA382F">
              <w:rPr>
                <w:noProof/>
                <w:webHidden/>
              </w:rPr>
              <w:tab/>
            </w:r>
            <w:r w:rsidR="00FA382F">
              <w:rPr>
                <w:noProof/>
                <w:webHidden/>
              </w:rPr>
              <w:fldChar w:fldCharType="begin"/>
            </w:r>
            <w:r w:rsidR="00FA382F">
              <w:rPr>
                <w:noProof/>
                <w:webHidden/>
              </w:rPr>
              <w:instrText xml:space="preserve"> PAGEREF _Toc83115701 \h </w:instrText>
            </w:r>
            <w:r w:rsidR="00FA382F">
              <w:rPr>
                <w:noProof/>
                <w:webHidden/>
              </w:rPr>
            </w:r>
            <w:r w:rsidR="00FA382F">
              <w:rPr>
                <w:noProof/>
                <w:webHidden/>
              </w:rPr>
              <w:fldChar w:fldCharType="separate"/>
            </w:r>
            <w:r w:rsidR="00FA382F">
              <w:rPr>
                <w:noProof/>
                <w:webHidden/>
              </w:rPr>
              <w:t>i</w:t>
            </w:r>
            <w:r w:rsidR="00FA382F">
              <w:rPr>
                <w:noProof/>
                <w:webHidden/>
              </w:rPr>
              <w:fldChar w:fldCharType="end"/>
            </w:r>
          </w:hyperlink>
        </w:p>
        <w:p w14:paraId="368398CC" w14:textId="41E824C8" w:rsidR="00FA382F" w:rsidRDefault="00F14C4A">
          <w:pPr>
            <w:pStyle w:val="TOC1"/>
            <w:tabs>
              <w:tab w:val="right" w:leader="dot" w:pos="7927"/>
            </w:tabs>
            <w:rPr>
              <w:rFonts w:asciiTheme="minorHAnsi" w:eastAsiaTheme="minorEastAsia" w:hAnsiTheme="minorHAnsi" w:cstheme="minorBidi"/>
              <w:noProof/>
              <w:sz w:val="22"/>
              <w:szCs w:val="22"/>
              <w:lang w:val="en-ID"/>
            </w:rPr>
          </w:pPr>
          <w:hyperlink w:anchor="_Toc83115702" w:history="1">
            <w:r w:rsidR="00FA382F" w:rsidRPr="002C04D4">
              <w:rPr>
                <w:rStyle w:val="Hyperlink"/>
                <w:noProof/>
              </w:rPr>
              <w:t>LEMBAR PENYATAAN KEASLIAN</w:t>
            </w:r>
            <w:r w:rsidR="00FA382F">
              <w:rPr>
                <w:noProof/>
                <w:webHidden/>
              </w:rPr>
              <w:tab/>
            </w:r>
            <w:r w:rsidR="00FA382F">
              <w:rPr>
                <w:noProof/>
                <w:webHidden/>
              </w:rPr>
              <w:fldChar w:fldCharType="begin"/>
            </w:r>
            <w:r w:rsidR="00FA382F">
              <w:rPr>
                <w:noProof/>
                <w:webHidden/>
              </w:rPr>
              <w:instrText xml:space="preserve"> PAGEREF _Toc83115702 \h </w:instrText>
            </w:r>
            <w:r w:rsidR="00FA382F">
              <w:rPr>
                <w:noProof/>
                <w:webHidden/>
              </w:rPr>
            </w:r>
            <w:r w:rsidR="00FA382F">
              <w:rPr>
                <w:noProof/>
                <w:webHidden/>
              </w:rPr>
              <w:fldChar w:fldCharType="separate"/>
            </w:r>
            <w:r w:rsidR="00FA382F">
              <w:rPr>
                <w:noProof/>
                <w:webHidden/>
              </w:rPr>
              <w:t>ii</w:t>
            </w:r>
            <w:r w:rsidR="00FA382F">
              <w:rPr>
                <w:noProof/>
                <w:webHidden/>
              </w:rPr>
              <w:fldChar w:fldCharType="end"/>
            </w:r>
          </w:hyperlink>
        </w:p>
        <w:p w14:paraId="7189A658" w14:textId="5E514E12" w:rsidR="00FA382F" w:rsidRDefault="00F14C4A">
          <w:pPr>
            <w:pStyle w:val="TOC1"/>
            <w:tabs>
              <w:tab w:val="right" w:leader="dot" w:pos="7927"/>
            </w:tabs>
            <w:rPr>
              <w:rFonts w:asciiTheme="minorHAnsi" w:eastAsiaTheme="minorEastAsia" w:hAnsiTheme="minorHAnsi" w:cstheme="minorBidi"/>
              <w:noProof/>
              <w:sz w:val="22"/>
              <w:szCs w:val="22"/>
              <w:lang w:val="en-ID"/>
            </w:rPr>
          </w:pPr>
          <w:hyperlink w:anchor="_Toc83115703" w:history="1">
            <w:r w:rsidR="00FA382F" w:rsidRPr="002C04D4">
              <w:rPr>
                <w:rStyle w:val="Hyperlink"/>
                <w:noProof/>
              </w:rPr>
              <w:t>KATA PENGANTAR</w:t>
            </w:r>
            <w:r w:rsidR="00FA382F">
              <w:rPr>
                <w:noProof/>
                <w:webHidden/>
              </w:rPr>
              <w:tab/>
            </w:r>
            <w:r w:rsidR="00FA382F">
              <w:rPr>
                <w:noProof/>
                <w:webHidden/>
              </w:rPr>
              <w:fldChar w:fldCharType="begin"/>
            </w:r>
            <w:r w:rsidR="00FA382F">
              <w:rPr>
                <w:noProof/>
                <w:webHidden/>
              </w:rPr>
              <w:instrText xml:space="preserve"> PAGEREF _Toc83115703 \h </w:instrText>
            </w:r>
            <w:r w:rsidR="00FA382F">
              <w:rPr>
                <w:noProof/>
                <w:webHidden/>
              </w:rPr>
            </w:r>
            <w:r w:rsidR="00FA382F">
              <w:rPr>
                <w:noProof/>
                <w:webHidden/>
              </w:rPr>
              <w:fldChar w:fldCharType="separate"/>
            </w:r>
            <w:r w:rsidR="00FA382F">
              <w:rPr>
                <w:noProof/>
                <w:webHidden/>
              </w:rPr>
              <w:t>iii</w:t>
            </w:r>
            <w:r w:rsidR="00FA382F">
              <w:rPr>
                <w:noProof/>
                <w:webHidden/>
              </w:rPr>
              <w:fldChar w:fldCharType="end"/>
            </w:r>
          </w:hyperlink>
        </w:p>
        <w:p w14:paraId="48BF6ED0" w14:textId="34D5386E" w:rsidR="00FA382F" w:rsidRDefault="00F14C4A">
          <w:pPr>
            <w:pStyle w:val="TOC1"/>
            <w:tabs>
              <w:tab w:val="right" w:leader="dot" w:pos="7927"/>
            </w:tabs>
            <w:rPr>
              <w:rFonts w:asciiTheme="minorHAnsi" w:eastAsiaTheme="minorEastAsia" w:hAnsiTheme="minorHAnsi" w:cstheme="minorBidi"/>
              <w:noProof/>
              <w:sz w:val="22"/>
              <w:szCs w:val="22"/>
              <w:lang w:val="en-ID"/>
            </w:rPr>
          </w:pPr>
          <w:hyperlink w:anchor="_Toc83115704" w:history="1">
            <w:r w:rsidR="00FA382F" w:rsidRPr="002C04D4">
              <w:rPr>
                <w:rStyle w:val="Hyperlink"/>
                <w:noProof/>
              </w:rPr>
              <w:t>ABSTRAK</w:t>
            </w:r>
            <w:r w:rsidR="00FA382F">
              <w:rPr>
                <w:noProof/>
                <w:webHidden/>
              </w:rPr>
              <w:tab/>
            </w:r>
            <w:r w:rsidR="00FA382F">
              <w:rPr>
                <w:noProof/>
                <w:webHidden/>
              </w:rPr>
              <w:fldChar w:fldCharType="begin"/>
            </w:r>
            <w:r w:rsidR="00FA382F">
              <w:rPr>
                <w:noProof/>
                <w:webHidden/>
              </w:rPr>
              <w:instrText xml:space="preserve"> PAGEREF _Toc83115704 \h </w:instrText>
            </w:r>
            <w:r w:rsidR="00FA382F">
              <w:rPr>
                <w:noProof/>
                <w:webHidden/>
              </w:rPr>
            </w:r>
            <w:r w:rsidR="00FA382F">
              <w:rPr>
                <w:noProof/>
                <w:webHidden/>
              </w:rPr>
              <w:fldChar w:fldCharType="separate"/>
            </w:r>
            <w:r w:rsidR="00FA382F">
              <w:rPr>
                <w:noProof/>
                <w:webHidden/>
              </w:rPr>
              <w:t>iv</w:t>
            </w:r>
            <w:r w:rsidR="00FA382F">
              <w:rPr>
                <w:noProof/>
                <w:webHidden/>
              </w:rPr>
              <w:fldChar w:fldCharType="end"/>
            </w:r>
          </w:hyperlink>
        </w:p>
        <w:p w14:paraId="730AEA51" w14:textId="1420DB69" w:rsidR="00FA382F" w:rsidRDefault="00F14C4A">
          <w:pPr>
            <w:pStyle w:val="TOC1"/>
            <w:tabs>
              <w:tab w:val="right" w:leader="dot" w:pos="7927"/>
            </w:tabs>
            <w:rPr>
              <w:rFonts w:asciiTheme="minorHAnsi" w:eastAsiaTheme="minorEastAsia" w:hAnsiTheme="minorHAnsi" w:cstheme="minorBidi"/>
              <w:noProof/>
              <w:sz w:val="22"/>
              <w:szCs w:val="22"/>
              <w:lang w:val="en-ID"/>
            </w:rPr>
          </w:pPr>
          <w:hyperlink w:anchor="_Toc83115705" w:history="1">
            <w:r w:rsidR="00FA382F" w:rsidRPr="002C04D4">
              <w:rPr>
                <w:rStyle w:val="Hyperlink"/>
                <w:noProof/>
              </w:rPr>
              <w:t>DAFTAR ISI</w:t>
            </w:r>
            <w:r w:rsidR="00FA382F">
              <w:rPr>
                <w:noProof/>
                <w:webHidden/>
              </w:rPr>
              <w:tab/>
            </w:r>
            <w:r w:rsidR="00FA382F">
              <w:rPr>
                <w:noProof/>
                <w:webHidden/>
              </w:rPr>
              <w:fldChar w:fldCharType="begin"/>
            </w:r>
            <w:r w:rsidR="00FA382F">
              <w:rPr>
                <w:noProof/>
                <w:webHidden/>
              </w:rPr>
              <w:instrText xml:space="preserve"> PAGEREF _Toc83115705 \h </w:instrText>
            </w:r>
            <w:r w:rsidR="00FA382F">
              <w:rPr>
                <w:noProof/>
                <w:webHidden/>
              </w:rPr>
            </w:r>
            <w:r w:rsidR="00FA382F">
              <w:rPr>
                <w:noProof/>
                <w:webHidden/>
              </w:rPr>
              <w:fldChar w:fldCharType="separate"/>
            </w:r>
            <w:r w:rsidR="00FA382F">
              <w:rPr>
                <w:noProof/>
                <w:webHidden/>
              </w:rPr>
              <w:t>v</w:t>
            </w:r>
            <w:r w:rsidR="00FA382F">
              <w:rPr>
                <w:noProof/>
                <w:webHidden/>
              </w:rPr>
              <w:fldChar w:fldCharType="end"/>
            </w:r>
          </w:hyperlink>
        </w:p>
        <w:p w14:paraId="04CC0D94" w14:textId="15B4EE2F" w:rsidR="00FA382F" w:rsidRDefault="00F14C4A">
          <w:pPr>
            <w:pStyle w:val="TOC1"/>
            <w:tabs>
              <w:tab w:val="right" w:leader="dot" w:pos="7927"/>
            </w:tabs>
            <w:rPr>
              <w:rFonts w:asciiTheme="minorHAnsi" w:eastAsiaTheme="minorEastAsia" w:hAnsiTheme="minorHAnsi" w:cstheme="minorBidi"/>
              <w:noProof/>
              <w:sz w:val="22"/>
              <w:szCs w:val="22"/>
              <w:lang w:val="en-ID"/>
            </w:rPr>
          </w:pPr>
          <w:hyperlink w:anchor="_Toc83115706" w:history="1">
            <w:r w:rsidR="00FA382F" w:rsidRPr="002C04D4">
              <w:rPr>
                <w:rStyle w:val="Hyperlink"/>
                <w:noProof/>
              </w:rPr>
              <w:t>DAFTAR GAMBAR</w:t>
            </w:r>
            <w:r w:rsidR="00FA382F">
              <w:rPr>
                <w:noProof/>
                <w:webHidden/>
              </w:rPr>
              <w:tab/>
            </w:r>
            <w:r w:rsidR="00FA382F">
              <w:rPr>
                <w:noProof/>
                <w:webHidden/>
              </w:rPr>
              <w:fldChar w:fldCharType="begin"/>
            </w:r>
            <w:r w:rsidR="00FA382F">
              <w:rPr>
                <w:noProof/>
                <w:webHidden/>
              </w:rPr>
              <w:instrText xml:space="preserve"> PAGEREF _Toc83115706 \h </w:instrText>
            </w:r>
            <w:r w:rsidR="00FA382F">
              <w:rPr>
                <w:noProof/>
                <w:webHidden/>
              </w:rPr>
            </w:r>
            <w:r w:rsidR="00FA382F">
              <w:rPr>
                <w:noProof/>
                <w:webHidden/>
              </w:rPr>
              <w:fldChar w:fldCharType="separate"/>
            </w:r>
            <w:r w:rsidR="00FA382F">
              <w:rPr>
                <w:noProof/>
                <w:webHidden/>
              </w:rPr>
              <w:t>viii</w:t>
            </w:r>
            <w:r w:rsidR="00FA382F">
              <w:rPr>
                <w:noProof/>
                <w:webHidden/>
              </w:rPr>
              <w:fldChar w:fldCharType="end"/>
            </w:r>
          </w:hyperlink>
        </w:p>
        <w:p w14:paraId="2331ACD3" w14:textId="008D9B12" w:rsidR="00FA382F" w:rsidRDefault="00F14C4A">
          <w:pPr>
            <w:pStyle w:val="TOC1"/>
            <w:tabs>
              <w:tab w:val="right" w:leader="dot" w:pos="7927"/>
            </w:tabs>
            <w:rPr>
              <w:rFonts w:asciiTheme="minorHAnsi" w:eastAsiaTheme="minorEastAsia" w:hAnsiTheme="minorHAnsi" w:cstheme="minorBidi"/>
              <w:noProof/>
              <w:sz w:val="22"/>
              <w:szCs w:val="22"/>
              <w:lang w:val="en-ID"/>
            </w:rPr>
          </w:pPr>
          <w:hyperlink w:anchor="_Toc83115707" w:history="1">
            <w:r w:rsidR="00FA382F" w:rsidRPr="002C04D4">
              <w:rPr>
                <w:rStyle w:val="Hyperlink"/>
                <w:noProof/>
              </w:rPr>
              <w:t>DAFTAR TABEL</w:t>
            </w:r>
            <w:r w:rsidR="00FA382F">
              <w:rPr>
                <w:noProof/>
                <w:webHidden/>
              </w:rPr>
              <w:tab/>
            </w:r>
            <w:r w:rsidR="00FA382F">
              <w:rPr>
                <w:noProof/>
                <w:webHidden/>
              </w:rPr>
              <w:fldChar w:fldCharType="begin"/>
            </w:r>
            <w:r w:rsidR="00FA382F">
              <w:rPr>
                <w:noProof/>
                <w:webHidden/>
              </w:rPr>
              <w:instrText xml:space="preserve"> PAGEREF _Toc83115707 \h </w:instrText>
            </w:r>
            <w:r w:rsidR="00FA382F">
              <w:rPr>
                <w:noProof/>
                <w:webHidden/>
              </w:rPr>
            </w:r>
            <w:r w:rsidR="00FA382F">
              <w:rPr>
                <w:noProof/>
                <w:webHidden/>
              </w:rPr>
              <w:fldChar w:fldCharType="separate"/>
            </w:r>
            <w:r w:rsidR="00FA382F">
              <w:rPr>
                <w:noProof/>
                <w:webHidden/>
              </w:rPr>
              <w:t>x</w:t>
            </w:r>
            <w:r w:rsidR="00FA382F">
              <w:rPr>
                <w:noProof/>
                <w:webHidden/>
              </w:rPr>
              <w:fldChar w:fldCharType="end"/>
            </w:r>
          </w:hyperlink>
        </w:p>
        <w:p w14:paraId="43BFEE1F" w14:textId="46C320E0" w:rsidR="00FA382F" w:rsidRDefault="00F14C4A">
          <w:pPr>
            <w:pStyle w:val="TOC1"/>
            <w:tabs>
              <w:tab w:val="right" w:leader="dot" w:pos="7927"/>
            </w:tabs>
            <w:rPr>
              <w:rFonts w:asciiTheme="minorHAnsi" w:eastAsiaTheme="minorEastAsia" w:hAnsiTheme="minorHAnsi" w:cstheme="minorBidi"/>
              <w:noProof/>
              <w:sz w:val="22"/>
              <w:szCs w:val="22"/>
              <w:lang w:val="en-ID"/>
            </w:rPr>
          </w:pPr>
          <w:hyperlink w:anchor="_Toc83115708" w:history="1">
            <w:r w:rsidR="00FA382F" w:rsidRPr="002C04D4">
              <w:rPr>
                <w:rStyle w:val="Hyperlink"/>
                <w:noProof/>
              </w:rPr>
              <w:t>DAFTAR SINGKATAN</w:t>
            </w:r>
            <w:r w:rsidR="00FA382F">
              <w:rPr>
                <w:noProof/>
                <w:webHidden/>
              </w:rPr>
              <w:tab/>
            </w:r>
            <w:r w:rsidR="00FA382F">
              <w:rPr>
                <w:noProof/>
                <w:webHidden/>
              </w:rPr>
              <w:fldChar w:fldCharType="begin"/>
            </w:r>
            <w:r w:rsidR="00FA382F">
              <w:rPr>
                <w:noProof/>
                <w:webHidden/>
              </w:rPr>
              <w:instrText xml:space="preserve"> PAGEREF _Toc83115708 \h </w:instrText>
            </w:r>
            <w:r w:rsidR="00FA382F">
              <w:rPr>
                <w:noProof/>
                <w:webHidden/>
              </w:rPr>
            </w:r>
            <w:r w:rsidR="00FA382F">
              <w:rPr>
                <w:noProof/>
                <w:webHidden/>
              </w:rPr>
              <w:fldChar w:fldCharType="separate"/>
            </w:r>
            <w:r w:rsidR="00FA382F">
              <w:rPr>
                <w:noProof/>
                <w:webHidden/>
              </w:rPr>
              <w:t>xii</w:t>
            </w:r>
            <w:r w:rsidR="00FA382F">
              <w:rPr>
                <w:noProof/>
                <w:webHidden/>
              </w:rPr>
              <w:fldChar w:fldCharType="end"/>
            </w:r>
          </w:hyperlink>
        </w:p>
        <w:p w14:paraId="351F0270" w14:textId="6069D16B" w:rsidR="00FA382F" w:rsidRDefault="00F14C4A">
          <w:pPr>
            <w:pStyle w:val="TOC1"/>
            <w:tabs>
              <w:tab w:val="right" w:leader="dot" w:pos="7927"/>
            </w:tabs>
            <w:rPr>
              <w:rFonts w:asciiTheme="minorHAnsi" w:eastAsiaTheme="minorEastAsia" w:hAnsiTheme="minorHAnsi" w:cstheme="minorBidi"/>
              <w:noProof/>
              <w:sz w:val="22"/>
              <w:szCs w:val="22"/>
              <w:lang w:val="en-ID"/>
            </w:rPr>
          </w:pPr>
          <w:hyperlink w:anchor="_Toc83115709" w:history="1">
            <w:r w:rsidR="00FA382F" w:rsidRPr="002C04D4">
              <w:rPr>
                <w:rStyle w:val="Hyperlink"/>
                <w:noProof/>
              </w:rPr>
              <w:t>DAFTAR SIMBOL</w:t>
            </w:r>
            <w:r w:rsidR="00FA382F">
              <w:rPr>
                <w:noProof/>
                <w:webHidden/>
              </w:rPr>
              <w:tab/>
            </w:r>
            <w:r w:rsidR="00FA382F">
              <w:rPr>
                <w:noProof/>
                <w:webHidden/>
              </w:rPr>
              <w:fldChar w:fldCharType="begin"/>
            </w:r>
            <w:r w:rsidR="00FA382F">
              <w:rPr>
                <w:noProof/>
                <w:webHidden/>
              </w:rPr>
              <w:instrText xml:space="preserve"> PAGEREF _Toc83115709 \h </w:instrText>
            </w:r>
            <w:r w:rsidR="00FA382F">
              <w:rPr>
                <w:noProof/>
                <w:webHidden/>
              </w:rPr>
            </w:r>
            <w:r w:rsidR="00FA382F">
              <w:rPr>
                <w:noProof/>
                <w:webHidden/>
              </w:rPr>
              <w:fldChar w:fldCharType="separate"/>
            </w:r>
            <w:r w:rsidR="00FA382F">
              <w:rPr>
                <w:noProof/>
                <w:webHidden/>
              </w:rPr>
              <w:t>xiii</w:t>
            </w:r>
            <w:r w:rsidR="00FA382F">
              <w:rPr>
                <w:noProof/>
                <w:webHidden/>
              </w:rPr>
              <w:fldChar w:fldCharType="end"/>
            </w:r>
          </w:hyperlink>
        </w:p>
        <w:p w14:paraId="01AD611A" w14:textId="616F670C" w:rsidR="00FA382F" w:rsidRDefault="00F14C4A">
          <w:pPr>
            <w:pStyle w:val="TOC1"/>
            <w:tabs>
              <w:tab w:val="right" w:leader="dot" w:pos="7927"/>
            </w:tabs>
            <w:rPr>
              <w:rFonts w:asciiTheme="minorHAnsi" w:eastAsiaTheme="minorEastAsia" w:hAnsiTheme="minorHAnsi" w:cstheme="minorBidi"/>
              <w:noProof/>
              <w:sz w:val="22"/>
              <w:szCs w:val="22"/>
              <w:lang w:val="en-ID"/>
            </w:rPr>
          </w:pPr>
          <w:hyperlink w:anchor="_Toc83115710" w:history="1">
            <w:r w:rsidR="00FA382F" w:rsidRPr="002C04D4">
              <w:rPr>
                <w:rStyle w:val="Hyperlink"/>
                <w:noProof/>
              </w:rPr>
              <w:t>BAB I  PENDAHULUAN</w:t>
            </w:r>
            <w:r w:rsidR="00FA382F">
              <w:rPr>
                <w:noProof/>
                <w:webHidden/>
              </w:rPr>
              <w:tab/>
            </w:r>
            <w:r w:rsidR="00FA382F">
              <w:rPr>
                <w:noProof/>
                <w:webHidden/>
              </w:rPr>
              <w:fldChar w:fldCharType="begin"/>
            </w:r>
            <w:r w:rsidR="00FA382F">
              <w:rPr>
                <w:noProof/>
                <w:webHidden/>
              </w:rPr>
              <w:instrText xml:space="preserve"> PAGEREF _Toc83115710 \h </w:instrText>
            </w:r>
            <w:r w:rsidR="00FA382F">
              <w:rPr>
                <w:noProof/>
                <w:webHidden/>
              </w:rPr>
            </w:r>
            <w:r w:rsidR="00FA382F">
              <w:rPr>
                <w:noProof/>
                <w:webHidden/>
              </w:rPr>
              <w:fldChar w:fldCharType="separate"/>
            </w:r>
            <w:r w:rsidR="00FA382F">
              <w:rPr>
                <w:noProof/>
                <w:webHidden/>
              </w:rPr>
              <w:t>1</w:t>
            </w:r>
            <w:r w:rsidR="00FA382F">
              <w:rPr>
                <w:noProof/>
                <w:webHidden/>
              </w:rPr>
              <w:fldChar w:fldCharType="end"/>
            </w:r>
          </w:hyperlink>
        </w:p>
        <w:p w14:paraId="7372D0D3" w14:textId="70657D6F" w:rsidR="00FA382F" w:rsidRDefault="00F14C4A">
          <w:pPr>
            <w:pStyle w:val="TOC2"/>
            <w:tabs>
              <w:tab w:val="left" w:pos="880"/>
              <w:tab w:val="right" w:leader="dot" w:pos="7927"/>
            </w:tabs>
            <w:rPr>
              <w:rFonts w:asciiTheme="minorHAnsi" w:eastAsiaTheme="minorEastAsia" w:hAnsiTheme="minorHAnsi" w:cstheme="minorBidi"/>
              <w:noProof/>
              <w:sz w:val="22"/>
              <w:szCs w:val="22"/>
              <w:lang w:val="en-ID"/>
            </w:rPr>
          </w:pPr>
          <w:hyperlink w:anchor="_Toc83115711" w:history="1">
            <w:r w:rsidR="00FA382F" w:rsidRPr="002C04D4">
              <w:rPr>
                <w:rStyle w:val="Hyperlink"/>
                <w:noProof/>
              </w:rPr>
              <w:t>1.1</w:t>
            </w:r>
            <w:r w:rsidR="00FA382F">
              <w:rPr>
                <w:rFonts w:asciiTheme="minorHAnsi" w:eastAsiaTheme="minorEastAsia" w:hAnsiTheme="minorHAnsi" w:cstheme="minorBidi"/>
                <w:noProof/>
                <w:sz w:val="22"/>
                <w:szCs w:val="22"/>
                <w:lang w:val="en-ID"/>
              </w:rPr>
              <w:tab/>
            </w:r>
            <w:r w:rsidR="00FA382F" w:rsidRPr="002C04D4">
              <w:rPr>
                <w:rStyle w:val="Hyperlink"/>
                <w:noProof/>
              </w:rPr>
              <w:t>Latar Belakang</w:t>
            </w:r>
            <w:r w:rsidR="00FA382F">
              <w:rPr>
                <w:noProof/>
                <w:webHidden/>
              </w:rPr>
              <w:tab/>
            </w:r>
            <w:r w:rsidR="00FA382F">
              <w:rPr>
                <w:noProof/>
                <w:webHidden/>
              </w:rPr>
              <w:fldChar w:fldCharType="begin"/>
            </w:r>
            <w:r w:rsidR="00FA382F">
              <w:rPr>
                <w:noProof/>
                <w:webHidden/>
              </w:rPr>
              <w:instrText xml:space="preserve"> PAGEREF _Toc83115711 \h </w:instrText>
            </w:r>
            <w:r w:rsidR="00FA382F">
              <w:rPr>
                <w:noProof/>
                <w:webHidden/>
              </w:rPr>
            </w:r>
            <w:r w:rsidR="00FA382F">
              <w:rPr>
                <w:noProof/>
                <w:webHidden/>
              </w:rPr>
              <w:fldChar w:fldCharType="separate"/>
            </w:r>
            <w:r w:rsidR="00FA382F">
              <w:rPr>
                <w:noProof/>
                <w:webHidden/>
              </w:rPr>
              <w:t>1</w:t>
            </w:r>
            <w:r w:rsidR="00FA382F">
              <w:rPr>
                <w:noProof/>
                <w:webHidden/>
              </w:rPr>
              <w:fldChar w:fldCharType="end"/>
            </w:r>
          </w:hyperlink>
        </w:p>
        <w:p w14:paraId="16C21935" w14:textId="2408B0BC" w:rsidR="00FA382F" w:rsidRDefault="00F14C4A">
          <w:pPr>
            <w:pStyle w:val="TOC2"/>
            <w:tabs>
              <w:tab w:val="left" w:pos="880"/>
              <w:tab w:val="right" w:leader="dot" w:pos="7927"/>
            </w:tabs>
            <w:rPr>
              <w:rFonts w:asciiTheme="minorHAnsi" w:eastAsiaTheme="minorEastAsia" w:hAnsiTheme="minorHAnsi" w:cstheme="minorBidi"/>
              <w:noProof/>
              <w:sz w:val="22"/>
              <w:szCs w:val="22"/>
              <w:lang w:val="en-ID"/>
            </w:rPr>
          </w:pPr>
          <w:hyperlink w:anchor="_Toc83115712" w:history="1">
            <w:r w:rsidR="00FA382F" w:rsidRPr="002C04D4">
              <w:rPr>
                <w:rStyle w:val="Hyperlink"/>
                <w:noProof/>
              </w:rPr>
              <w:t>1.2</w:t>
            </w:r>
            <w:r w:rsidR="00FA382F">
              <w:rPr>
                <w:rFonts w:asciiTheme="minorHAnsi" w:eastAsiaTheme="minorEastAsia" w:hAnsiTheme="minorHAnsi" w:cstheme="minorBidi"/>
                <w:noProof/>
                <w:sz w:val="22"/>
                <w:szCs w:val="22"/>
                <w:lang w:val="en-ID"/>
              </w:rPr>
              <w:tab/>
            </w:r>
            <w:r w:rsidR="00FA382F" w:rsidRPr="002C04D4">
              <w:rPr>
                <w:rStyle w:val="Hyperlink"/>
                <w:noProof/>
              </w:rPr>
              <w:t>Identifikasi Masalah</w:t>
            </w:r>
            <w:r w:rsidR="00FA382F">
              <w:rPr>
                <w:noProof/>
                <w:webHidden/>
              </w:rPr>
              <w:tab/>
            </w:r>
            <w:r w:rsidR="00FA382F">
              <w:rPr>
                <w:noProof/>
                <w:webHidden/>
              </w:rPr>
              <w:fldChar w:fldCharType="begin"/>
            </w:r>
            <w:r w:rsidR="00FA382F">
              <w:rPr>
                <w:noProof/>
                <w:webHidden/>
              </w:rPr>
              <w:instrText xml:space="preserve"> PAGEREF _Toc83115712 \h </w:instrText>
            </w:r>
            <w:r w:rsidR="00FA382F">
              <w:rPr>
                <w:noProof/>
                <w:webHidden/>
              </w:rPr>
            </w:r>
            <w:r w:rsidR="00FA382F">
              <w:rPr>
                <w:noProof/>
                <w:webHidden/>
              </w:rPr>
              <w:fldChar w:fldCharType="separate"/>
            </w:r>
            <w:r w:rsidR="00FA382F">
              <w:rPr>
                <w:noProof/>
                <w:webHidden/>
              </w:rPr>
              <w:t>2</w:t>
            </w:r>
            <w:r w:rsidR="00FA382F">
              <w:rPr>
                <w:noProof/>
                <w:webHidden/>
              </w:rPr>
              <w:fldChar w:fldCharType="end"/>
            </w:r>
          </w:hyperlink>
        </w:p>
        <w:p w14:paraId="2F4DB5AF" w14:textId="66BB5082" w:rsidR="00FA382F" w:rsidRDefault="00F14C4A">
          <w:pPr>
            <w:pStyle w:val="TOC2"/>
            <w:tabs>
              <w:tab w:val="left" w:pos="880"/>
              <w:tab w:val="right" w:leader="dot" w:pos="7927"/>
            </w:tabs>
            <w:rPr>
              <w:rFonts w:asciiTheme="minorHAnsi" w:eastAsiaTheme="minorEastAsia" w:hAnsiTheme="minorHAnsi" w:cstheme="minorBidi"/>
              <w:noProof/>
              <w:sz w:val="22"/>
              <w:szCs w:val="22"/>
              <w:lang w:val="en-ID"/>
            </w:rPr>
          </w:pPr>
          <w:hyperlink w:anchor="_Toc83115713" w:history="1">
            <w:r w:rsidR="00FA382F" w:rsidRPr="002C04D4">
              <w:rPr>
                <w:rStyle w:val="Hyperlink"/>
                <w:noProof/>
              </w:rPr>
              <w:t>1.3</w:t>
            </w:r>
            <w:r w:rsidR="00FA382F">
              <w:rPr>
                <w:rFonts w:asciiTheme="minorHAnsi" w:eastAsiaTheme="minorEastAsia" w:hAnsiTheme="minorHAnsi" w:cstheme="minorBidi"/>
                <w:noProof/>
                <w:sz w:val="22"/>
                <w:szCs w:val="22"/>
                <w:lang w:val="en-ID"/>
              </w:rPr>
              <w:tab/>
            </w:r>
            <w:r w:rsidR="00FA382F" w:rsidRPr="002C04D4">
              <w:rPr>
                <w:rStyle w:val="Hyperlink"/>
                <w:noProof/>
              </w:rPr>
              <w:t>Batasan Masalah</w:t>
            </w:r>
            <w:r w:rsidR="00FA382F">
              <w:rPr>
                <w:noProof/>
                <w:webHidden/>
              </w:rPr>
              <w:tab/>
            </w:r>
            <w:r w:rsidR="00FA382F">
              <w:rPr>
                <w:noProof/>
                <w:webHidden/>
              </w:rPr>
              <w:fldChar w:fldCharType="begin"/>
            </w:r>
            <w:r w:rsidR="00FA382F">
              <w:rPr>
                <w:noProof/>
                <w:webHidden/>
              </w:rPr>
              <w:instrText xml:space="preserve"> PAGEREF _Toc83115713 \h </w:instrText>
            </w:r>
            <w:r w:rsidR="00FA382F">
              <w:rPr>
                <w:noProof/>
                <w:webHidden/>
              </w:rPr>
            </w:r>
            <w:r w:rsidR="00FA382F">
              <w:rPr>
                <w:noProof/>
                <w:webHidden/>
              </w:rPr>
              <w:fldChar w:fldCharType="separate"/>
            </w:r>
            <w:r w:rsidR="00FA382F">
              <w:rPr>
                <w:noProof/>
                <w:webHidden/>
              </w:rPr>
              <w:t>3</w:t>
            </w:r>
            <w:r w:rsidR="00FA382F">
              <w:rPr>
                <w:noProof/>
                <w:webHidden/>
              </w:rPr>
              <w:fldChar w:fldCharType="end"/>
            </w:r>
          </w:hyperlink>
        </w:p>
        <w:p w14:paraId="533FD397" w14:textId="713B995C" w:rsidR="00FA382F" w:rsidRDefault="00F14C4A">
          <w:pPr>
            <w:pStyle w:val="TOC2"/>
            <w:tabs>
              <w:tab w:val="left" w:pos="880"/>
              <w:tab w:val="right" w:leader="dot" w:pos="7927"/>
            </w:tabs>
            <w:rPr>
              <w:rFonts w:asciiTheme="minorHAnsi" w:eastAsiaTheme="minorEastAsia" w:hAnsiTheme="minorHAnsi" w:cstheme="minorBidi"/>
              <w:noProof/>
              <w:sz w:val="22"/>
              <w:szCs w:val="22"/>
              <w:lang w:val="en-ID"/>
            </w:rPr>
          </w:pPr>
          <w:hyperlink w:anchor="_Toc83115714" w:history="1">
            <w:r w:rsidR="00FA382F" w:rsidRPr="002C04D4">
              <w:rPr>
                <w:rStyle w:val="Hyperlink"/>
                <w:noProof/>
              </w:rPr>
              <w:t>1.4</w:t>
            </w:r>
            <w:r w:rsidR="00FA382F">
              <w:rPr>
                <w:rFonts w:asciiTheme="minorHAnsi" w:eastAsiaTheme="minorEastAsia" w:hAnsiTheme="minorHAnsi" w:cstheme="minorBidi"/>
                <w:noProof/>
                <w:sz w:val="22"/>
                <w:szCs w:val="22"/>
                <w:lang w:val="en-ID"/>
              </w:rPr>
              <w:tab/>
            </w:r>
            <w:r w:rsidR="00FA382F" w:rsidRPr="002C04D4">
              <w:rPr>
                <w:rStyle w:val="Hyperlink"/>
                <w:noProof/>
              </w:rPr>
              <w:t>Maksud dan Tujuan</w:t>
            </w:r>
            <w:r w:rsidR="00FA382F">
              <w:rPr>
                <w:noProof/>
                <w:webHidden/>
              </w:rPr>
              <w:tab/>
            </w:r>
            <w:r w:rsidR="00FA382F">
              <w:rPr>
                <w:noProof/>
                <w:webHidden/>
              </w:rPr>
              <w:fldChar w:fldCharType="begin"/>
            </w:r>
            <w:r w:rsidR="00FA382F">
              <w:rPr>
                <w:noProof/>
                <w:webHidden/>
              </w:rPr>
              <w:instrText xml:space="preserve"> PAGEREF _Toc83115714 \h </w:instrText>
            </w:r>
            <w:r w:rsidR="00FA382F">
              <w:rPr>
                <w:noProof/>
                <w:webHidden/>
              </w:rPr>
            </w:r>
            <w:r w:rsidR="00FA382F">
              <w:rPr>
                <w:noProof/>
                <w:webHidden/>
              </w:rPr>
              <w:fldChar w:fldCharType="separate"/>
            </w:r>
            <w:r w:rsidR="00FA382F">
              <w:rPr>
                <w:noProof/>
                <w:webHidden/>
              </w:rPr>
              <w:t>3</w:t>
            </w:r>
            <w:r w:rsidR="00FA382F">
              <w:rPr>
                <w:noProof/>
                <w:webHidden/>
              </w:rPr>
              <w:fldChar w:fldCharType="end"/>
            </w:r>
          </w:hyperlink>
        </w:p>
        <w:p w14:paraId="52A5199A" w14:textId="6E817FFA" w:rsidR="00FA382F" w:rsidRDefault="00F14C4A">
          <w:pPr>
            <w:pStyle w:val="TOC2"/>
            <w:tabs>
              <w:tab w:val="left" w:pos="880"/>
              <w:tab w:val="right" w:leader="dot" w:pos="7927"/>
            </w:tabs>
            <w:rPr>
              <w:rFonts w:asciiTheme="minorHAnsi" w:eastAsiaTheme="minorEastAsia" w:hAnsiTheme="minorHAnsi" w:cstheme="minorBidi"/>
              <w:noProof/>
              <w:sz w:val="22"/>
              <w:szCs w:val="22"/>
              <w:lang w:val="en-ID"/>
            </w:rPr>
          </w:pPr>
          <w:hyperlink w:anchor="_Toc83115715" w:history="1">
            <w:r w:rsidR="00FA382F" w:rsidRPr="002C04D4">
              <w:rPr>
                <w:rStyle w:val="Hyperlink"/>
                <w:noProof/>
              </w:rPr>
              <w:t>1.5</w:t>
            </w:r>
            <w:r w:rsidR="00FA382F">
              <w:rPr>
                <w:rFonts w:asciiTheme="minorHAnsi" w:eastAsiaTheme="minorEastAsia" w:hAnsiTheme="minorHAnsi" w:cstheme="minorBidi"/>
                <w:noProof/>
                <w:sz w:val="22"/>
                <w:szCs w:val="22"/>
                <w:lang w:val="en-ID"/>
              </w:rPr>
              <w:tab/>
            </w:r>
            <w:r w:rsidR="00FA382F" w:rsidRPr="002C04D4">
              <w:rPr>
                <w:rStyle w:val="Hyperlink"/>
                <w:noProof/>
              </w:rPr>
              <w:t>Metodologi Penelitian</w:t>
            </w:r>
            <w:r w:rsidR="00FA382F">
              <w:rPr>
                <w:noProof/>
                <w:webHidden/>
              </w:rPr>
              <w:tab/>
            </w:r>
            <w:r w:rsidR="00FA382F">
              <w:rPr>
                <w:noProof/>
                <w:webHidden/>
              </w:rPr>
              <w:fldChar w:fldCharType="begin"/>
            </w:r>
            <w:r w:rsidR="00FA382F">
              <w:rPr>
                <w:noProof/>
                <w:webHidden/>
              </w:rPr>
              <w:instrText xml:space="preserve"> PAGEREF _Toc83115715 \h </w:instrText>
            </w:r>
            <w:r w:rsidR="00FA382F">
              <w:rPr>
                <w:noProof/>
                <w:webHidden/>
              </w:rPr>
            </w:r>
            <w:r w:rsidR="00FA382F">
              <w:rPr>
                <w:noProof/>
                <w:webHidden/>
              </w:rPr>
              <w:fldChar w:fldCharType="separate"/>
            </w:r>
            <w:r w:rsidR="00FA382F">
              <w:rPr>
                <w:noProof/>
                <w:webHidden/>
              </w:rPr>
              <w:t>3</w:t>
            </w:r>
            <w:r w:rsidR="00FA382F">
              <w:rPr>
                <w:noProof/>
                <w:webHidden/>
              </w:rPr>
              <w:fldChar w:fldCharType="end"/>
            </w:r>
          </w:hyperlink>
        </w:p>
        <w:p w14:paraId="22D4094E" w14:textId="1D99E2DE" w:rsidR="00FA382F" w:rsidRDefault="00F14C4A">
          <w:pPr>
            <w:pStyle w:val="TOC3"/>
            <w:rPr>
              <w:rFonts w:asciiTheme="minorHAnsi" w:eastAsiaTheme="minorEastAsia" w:hAnsiTheme="minorHAnsi" w:cstheme="minorBidi"/>
              <w:noProof/>
              <w:sz w:val="22"/>
              <w:szCs w:val="22"/>
              <w:lang w:val="en-ID"/>
            </w:rPr>
          </w:pPr>
          <w:hyperlink w:anchor="_Toc83115716" w:history="1">
            <w:r w:rsidR="00FA382F" w:rsidRPr="002C04D4">
              <w:rPr>
                <w:rStyle w:val="Hyperlink"/>
                <w:noProof/>
              </w:rPr>
              <w:t>1.5.1</w:t>
            </w:r>
            <w:r w:rsidR="00FA382F">
              <w:rPr>
                <w:rFonts w:asciiTheme="minorHAnsi" w:eastAsiaTheme="minorEastAsia" w:hAnsiTheme="minorHAnsi" w:cstheme="minorBidi"/>
                <w:noProof/>
                <w:sz w:val="22"/>
                <w:szCs w:val="22"/>
                <w:lang w:val="en-ID"/>
              </w:rPr>
              <w:tab/>
            </w:r>
            <w:r w:rsidR="00FA382F" w:rsidRPr="002C04D4">
              <w:rPr>
                <w:rStyle w:val="Hyperlink"/>
                <w:noProof/>
              </w:rPr>
              <w:t>Metode Pengumpulan data</w:t>
            </w:r>
            <w:r w:rsidR="00FA382F">
              <w:rPr>
                <w:noProof/>
                <w:webHidden/>
              </w:rPr>
              <w:tab/>
            </w:r>
            <w:r w:rsidR="00FA382F">
              <w:rPr>
                <w:noProof/>
                <w:webHidden/>
              </w:rPr>
              <w:fldChar w:fldCharType="begin"/>
            </w:r>
            <w:r w:rsidR="00FA382F">
              <w:rPr>
                <w:noProof/>
                <w:webHidden/>
              </w:rPr>
              <w:instrText xml:space="preserve"> PAGEREF _Toc83115716 \h </w:instrText>
            </w:r>
            <w:r w:rsidR="00FA382F">
              <w:rPr>
                <w:noProof/>
                <w:webHidden/>
              </w:rPr>
            </w:r>
            <w:r w:rsidR="00FA382F">
              <w:rPr>
                <w:noProof/>
                <w:webHidden/>
              </w:rPr>
              <w:fldChar w:fldCharType="separate"/>
            </w:r>
            <w:r w:rsidR="00FA382F">
              <w:rPr>
                <w:noProof/>
                <w:webHidden/>
              </w:rPr>
              <w:t>3</w:t>
            </w:r>
            <w:r w:rsidR="00FA382F">
              <w:rPr>
                <w:noProof/>
                <w:webHidden/>
              </w:rPr>
              <w:fldChar w:fldCharType="end"/>
            </w:r>
          </w:hyperlink>
        </w:p>
        <w:p w14:paraId="3B75BF71" w14:textId="0693F32C" w:rsidR="00FA382F" w:rsidRDefault="00F14C4A">
          <w:pPr>
            <w:pStyle w:val="TOC3"/>
            <w:rPr>
              <w:rFonts w:asciiTheme="minorHAnsi" w:eastAsiaTheme="minorEastAsia" w:hAnsiTheme="minorHAnsi" w:cstheme="minorBidi"/>
              <w:noProof/>
              <w:sz w:val="22"/>
              <w:szCs w:val="22"/>
              <w:lang w:val="en-ID"/>
            </w:rPr>
          </w:pPr>
          <w:hyperlink w:anchor="_Toc83115717" w:history="1">
            <w:r w:rsidR="00FA382F" w:rsidRPr="002C04D4">
              <w:rPr>
                <w:rStyle w:val="Hyperlink"/>
                <w:noProof/>
              </w:rPr>
              <w:t>1.5.2</w:t>
            </w:r>
            <w:r w:rsidR="00FA382F">
              <w:rPr>
                <w:rFonts w:asciiTheme="minorHAnsi" w:eastAsiaTheme="minorEastAsia" w:hAnsiTheme="minorHAnsi" w:cstheme="minorBidi"/>
                <w:noProof/>
                <w:sz w:val="22"/>
                <w:szCs w:val="22"/>
                <w:lang w:val="en-ID"/>
              </w:rPr>
              <w:tab/>
            </w:r>
            <w:r w:rsidR="00FA382F" w:rsidRPr="002C04D4">
              <w:rPr>
                <w:rStyle w:val="Hyperlink"/>
                <w:noProof/>
              </w:rPr>
              <w:t>Metode Pengembangan Sistem</w:t>
            </w:r>
            <w:r w:rsidR="00FA382F">
              <w:rPr>
                <w:noProof/>
                <w:webHidden/>
              </w:rPr>
              <w:tab/>
            </w:r>
            <w:r w:rsidR="00FA382F">
              <w:rPr>
                <w:noProof/>
                <w:webHidden/>
              </w:rPr>
              <w:fldChar w:fldCharType="begin"/>
            </w:r>
            <w:r w:rsidR="00FA382F">
              <w:rPr>
                <w:noProof/>
                <w:webHidden/>
              </w:rPr>
              <w:instrText xml:space="preserve"> PAGEREF _Toc83115717 \h </w:instrText>
            </w:r>
            <w:r w:rsidR="00FA382F">
              <w:rPr>
                <w:noProof/>
                <w:webHidden/>
              </w:rPr>
            </w:r>
            <w:r w:rsidR="00FA382F">
              <w:rPr>
                <w:noProof/>
                <w:webHidden/>
              </w:rPr>
              <w:fldChar w:fldCharType="separate"/>
            </w:r>
            <w:r w:rsidR="00FA382F">
              <w:rPr>
                <w:noProof/>
                <w:webHidden/>
              </w:rPr>
              <w:t>4</w:t>
            </w:r>
            <w:r w:rsidR="00FA382F">
              <w:rPr>
                <w:noProof/>
                <w:webHidden/>
              </w:rPr>
              <w:fldChar w:fldCharType="end"/>
            </w:r>
          </w:hyperlink>
        </w:p>
        <w:p w14:paraId="2F3E1E2E" w14:textId="7AA8D476" w:rsidR="00FA382F" w:rsidRDefault="00F14C4A">
          <w:pPr>
            <w:pStyle w:val="TOC2"/>
            <w:tabs>
              <w:tab w:val="left" w:pos="880"/>
              <w:tab w:val="right" w:leader="dot" w:pos="7927"/>
            </w:tabs>
            <w:rPr>
              <w:rFonts w:asciiTheme="minorHAnsi" w:eastAsiaTheme="minorEastAsia" w:hAnsiTheme="minorHAnsi" w:cstheme="minorBidi"/>
              <w:noProof/>
              <w:sz w:val="22"/>
              <w:szCs w:val="22"/>
              <w:lang w:val="en-ID"/>
            </w:rPr>
          </w:pPr>
          <w:hyperlink w:anchor="_Toc83115718" w:history="1">
            <w:r w:rsidR="00FA382F" w:rsidRPr="002C04D4">
              <w:rPr>
                <w:rStyle w:val="Hyperlink"/>
                <w:noProof/>
              </w:rPr>
              <w:t>1.6</w:t>
            </w:r>
            <w:r w:rsidR="00FA382F">
              <w:rPr>
                <w:rFonts w:asciiTheme="minorHAnsi" w:eastAsiaTheme="minorEastAsia" w:hAnsiTheme="minorHAnsi" w:cstheme="minorBidi"/>
                <w:noProof/>
                <w:sz w:val="22"/>
                <w:szCs w:val="22"/>
                <w:lang w:val="en-ID"/>
              </w:rPr>
              <w:tab/>
            </w:r>
            <w:r w:rsidR="00FA382F" w:rsidRPr="002C04D4">
              <w:rPr>
                <w:rStyle w:val="Hyperlink"/>
                <w:noProof/>
              </w:rPr>
              <w:t>Sistematika Penulisan</w:t>
            </w:r>
            <w:r w:rsidR="00FA382F">
              <w:rPr>
                <w:noProof/>
                <w:webHidden/>
              </w:rPr>
              <w:tab/>
            </w:r>
            <w:r w:rsidR="00FA382F">
              <w:rPr>
                <w:noProof/>
                <w:webHidden/>
              </w:rPr>
              <w:fldChar w:fldCharType="begin"/>
            </w:r>
            <w:r w:rsidR="00FA382F">
              <w:rPr>
                <w:noProof/>
                <w:webHidden/>
              </w:rPr>
              <w:instrText xml:space="preserve"> PAGEREF _Toc83115718 \h </w:instrText>
            </w:r>
            <w:r w:rsidR="00FA382F">
              <w:rPr>
                <w:noProof/>
                <w:webHidden/>
              </w:rPr>
            </w:r>
            <w:r w:rsidR="00FA382F">
              <w:rPr>
                <w:noProof/>
                <w:webHidden/>
              </w:rPr>
              <w:fldChar w:fldCharType="separate"/>
            </w:r>
            <w:r w:rsidR="00FA382F">
              <w:rPr>
                <w:noProof/>
                <w:webHidden/>
              </w:rPr>
              <w:t>4</w:t>
            </w:r>
            <w:r w:rsidR="00FA382F">
              <w:rPr>
                <w:noProof/>
                <w:webHidden/>
              </w:rPr>
              <w:fldChar w:fldCharType="end"/>
            </w:r>
          </w:hyperlink>
        </w:p>
        <w:p w14:paraId="7D18932A" w14:textId="5776D902" w:rsidR="00FA382F" w:rsidRDefault="00F14C4A">
          <w:pPr>
            <w:pStyle w:val="TOC1"/>
            <w:tabs>
              <w:tab w:val="right" w:leader="dot" w:pos="7927"/>
            </w:tabs>
            <w:rPr>
              <w:rFonts w:asciiTheme="minorHAnsi" w:eastAsiaTheme="minorEastAsia" w:hAnsiTheme="minorHAnsi" w:cstheme="minorBidi"/>
              <w:noProof/>
              <w:sz w:val="22"/>
              <w:szCs w:val="22"/>
              <w:lang w:val="en-ID"/>
            </w:rPr>
          </w:pPr>
          <w:hyperlink w:anchor="_Toc83115719" w:history="1">
            <w:r w:rsidR="00FA382F" w:rsidRPr="002C04D4">
              <w:rPr>
                <w:rStyle w:val="Hyperlink"/>
                <w:noProof/>
              </w:rPr>
              <w:t>BAB II  TINJAUAN PUSTAKA</w:t>
            </w:r>
            <w:r w:rsidR="00FA382F">
              <w:rPr>
                <w:noProof/>
                <w:webHidden/>
              </w:rPr>
              <w:tab/>
            </w:r>
            <w:r w:rsidR="00FA382F">
              <w:rPr>
                <w:noProof/>
                <w:webHidden/>
              </w:rPr>
              <w:fldChar w:fldCharType="begin"/>
            </w:r>
            <w:r w:rsidR="00FA382F">
              <w:rPr>
                <w:noProof/>
                <w:webHidden/>
              </w:rPr>
              <w:instrText xml:space="preserve"> PAGEREF _Toc83115719 \h </w:instrText>
            </w:r>
            <w:r w:rsidR="00FA382F">
              <w:rPr>
                <w:noProof/>
                <w:webHidden/>
              </w:rPr>
            </w:r>
            <w:r w:rsidR="00FA382F">
              <w:rPr>
                <w:noProof/>
                <w:webHidden/>
              </w:rPr>
              <w:fldChar w:fldCharType="separate"/>
            </w:r>
            <w:r w:rsidR="00FA382F">
              <w:rPr>
                <w:noProof/>
                <w:webHidden/>
              </w:rPr>
              <w:t>6</w:t>
            </w:r>
            <w:r w:rsidR="00FA382F">
              <w:rPr>
                <w:noProof/>
                <w:webHidden/>
              </w:rPr>
              <w:fldChar w:fldCharType="end"/>
            </w:r>
          </w:hyperlink>
        </w:p>
        <w:p w14:paraId="32D2A4E6" w14:textId="62DB14C5" w:rsidR="00FA382F" w:rsidRDefault="00F14C4A">
          <w:pPr>
            <w:pStyle w:val="TOC2"/>
            <w:tabs>
              <w:tab w:val="left" w:pos="880"/>
              <w:tab w:val="right" w:leader="dot" w:pos="7927"/>
            </w:tabs>
            <w:rPr>
              <w:rFonts w:asciiTheme="minorHAnsi" w:eastAsiaTheme="minorEastAsia" w:hAnsiTheme="minorHAnsi" w:cstheme="minorBidi"/>
              <w:noProof/>
              <w:sz w:val="22"/>
              <w:szCs w:val="22"/>
              <w:lang w:val="en-ID"/>
            </w:rPr>
          </w:pPr>
          <w:hyperlink w:anchor="_Toc83115720" w:history="1">
            <w:r w:rsidR="00FA382F" w:rsidRPr="002C04D4">
              <w:rPr>
                <w:rStyle w:val="Hyperlink"/>
                <w:noProof/>
              </w:rPr>
              <w:t>2.1</w:t>
            </w:r>
            <w:r w:rsidR="00FA382F">
              <w:rPr>
                <w:rFonts w:asciiTheme="minorHAnsi" w:eastAsiaTheme="minorEastAsia" w:hAnsiTheme="minorHAnsi" w:cstheme="minorBidi"/>
                <w:noProof/>
                <w:sz w:val="22"/>
                <w:szCs w:val="22"/>
                <w:lang w:val="en-ID"/>
              </w:rPr>
              <w:tab/>
            </w:r>
            <w:r w:rsidR="00FA382F" w:rsidRPr="002C04D4">
              <w:rPr>
                <w:rStyle w:val="Hyperlink"/>
                <w:noProof/>
              </w:rPr>
              <w:t>Landasan Teori</w:t>
            </w:r>
            <w:r w:rsidR="00FA382F">
              <w:rPr>
                <w:noProof/>
                <w:webHidden/>
              </w:rPr>
              <w:tab/>
            </w:r>
            <w:r w:rsidR="00FA382F">
              <w:rPr>
                <w:noProof/>
                <w:webHidden/>
              </w:rPr>
              <w:fldChar w:fldCharType="begin"/>
            </w:r>
            <w:r w:rsidR="00FA382F">
              <w:rPr>
                <w:noProof/>
                <w:webHidden/>
              </w:rPr>
              <w:instrText xml:space="preserve"> PAGEREF _Toc83115720 \h </w:instrText>
            </w:r>
            <w:r w:rsidR="00FA382F">
              <w:rPr>
                <w:noProof/>
                <w:webHidden/>
              </w:rPr>
            </w:r>
            <w:r w:rsidR="00FA382F">
              <w:rPr>
                <w:noProof/>
                <w:webHidden/>
              </w:rPr>
              <w:fldChar w:fldCharType="separate"/>
            </w:r>
            <w:r w:rsidR="00FA382F">
              <w:rPr>
                <w:noProof/>
                <w:webHidden/>
              </w:rPr>
              <w:t>6</w:t>
            </w:r>
            <w:r w:rsidR="00FA382F">
              <w:rPr>
                <w:noProof/>
                <w:webHidden/>
              </w:rPr>
              <w:fldChar w:fldCharType="end"/>
            </w:r>
          </w:hyperlink>
        </w:p>
        <w:p w14:paraId="560CE219" w14:textId="61D7F91B" w:rsidR="00FA382F" w:rsidRDefault="00F14C4A">
          <w:pPr>
            <w:pStyle w:val="TOC3"/>
            <w:rPr>
              <w:rFonts w:asciiTheme="minorHAnsi" w:eastAsiaTheme="minorEastAsia" w:hAnsiTheme="minorHAnsi" w:cstheme="minorBidi"/>
              <w:noProof/>
              <w:sz w:val="22"/>
              <w:szCs w:val="22"/>
              <w:lang w:val="en-ID"/>
            </w:rPr>
          </w:pPr>
          <w:hyperlink w:anchor="_Toc83115721" w:history="1">
            <w:r w:rsidR="00FA382F" w:rsidRPr="002C04D4">
              <w:rPr>
                <w:rStyle w:val="Hyperlink"/>
                <w:noProof/>
              </w:rPr>
              <w:t>2.1.1.</w:t>
            </w:r>
            <w:r w:rsidR="00FA382F">
              <w:rPr>
                <w:rFonts w:asciiTheme="minorHAnsi" w:eastAsiaTheme="minorEastAsia" w:hAnsiTheme="minorHAnsi" w:cstheme="minorBidi"/>
                <w:noProof/>
                <w:sz w:val="22"/>
                <w:szCs w:val="22"/>
                <w:lang w:val="en-ID"/>
              </w:rPr>
              <w:tab/>
            </w:r>
            <w:r w:rsidR="00FA382F" w:rsidRPr="002C04D4">
              <w:rPr>
                <w:rStyle w:val="Hyperlink"/>
                <w:noProof/>
              </w:rPr>
              <w:t>Sistem Informasi</w:t>
            </w:r>
            <w:r w:rsidR="00FA382F">
              <w:rPr>
                <w:noProof/>
                <w:webHidden/>
              </w:rPr>
              <w:tab/>
            </w:r>
            <w:r w:rsidR="00FA382F">
              <w:rPr>
                <w:noProof/>
                <w:webHidden/>
              </w:rPr>
              <w:fldChar w:fldCharType="begin"/>
            </w:r>
            <w:r w:rsidR="00FA382F">
              <w:rPr>
                <w:noProof/>
                <w:webHidden/>
              </w:rPr>
              <w:instrText xml:space="preserve"> PAGEREF _Toc83115721 \h </w:instrText>
            </w:r>
            <w:r w:rsidR="00FA382F">
              <w:rPr>
                <w:noProof/>
                <w:webHidden/>
              </w:rPr>
            </w:r>
            <w:r w:rsidR="00FA382F">
              <w:rPr>
                <w:noProof/>
                <w:webHidden/>
              </w:rPr>
              <w:fldChar w:fldCharType="separate"/>
            </w:r>
            <w:r w:rsidR="00FA382F">
              <w:rPr>
                <w:noProof/>
                <w:webHidden/>
              </w:rPr>
              <w:t>6</w:t>
            </w:r>
            <w:r w:rsidR="00FA382F">
              <w:rPr>
                <w:noProof/>
                <w:webHidden/>
              </w:rPr>
              <w:fldChar w:fldCharType="end"/>
            </w:r>
          </w:hyperlink>
        </w:p>
        <w:p w14:paraId="474AAB0E" w14:textId="720613F8" w:rsidR="00FA382F" w:rsidRDefault="00F14C4A">
          <w:pPr>
            <w:pStyle w:val="TOC3"/>
            <w:rPr>
              <w:rFonts w:asciiTheme="minorHAnsi" w:eastAsiaTheme="minorEastAsia" w:hAnsiTheme="minorHAnsi" w:cstheme="minorBidi"/>
              <w:noProof/>
              <w:sz w:val="22"/>
              <w:szCs w:val="22"/>
              <w:lang w:val="en-ID"/>
            </w:rPr>
          </w:pPr>
          <w:hyperlink w:anchor="_Toc83115722" w:history="1">
            <w:r w:rsidR="00FA382F" w:rsidRPr="002C04D4">
              <w:rPr>
                <w:rStyle w:val="Hyperlink"/>
                <w:noProof/>
              </w:rPr>
              <w:t>2.1.2.</w:t>
            </w:r>
            <w:r w:rsidR="00FA382F">
              <w:rPr>
                <w:rFonts w:asciiTheme="minorHAnsi" w:eastAsiaTheme="minorEastAsia" w:hAnsiTheme="minorHAnsi" w:cstheme="minorBidi"/>
                <w:noProof/>
                <w:sz w:val="22"/>
                <w:szCs w:val="22"/>
                <w:lang w:val="en-ID"/>
              </w:rPr>
              <w:tab/>
            </w:r>
            <w:r w:rsidR="00FA382F" w:rsidRPr="002C04D4">
              <w:rPr>
                <w:rStyle w:val="Hyperlink"/>
                <w:noProof/>
              </w:rPr>
              <w:t>Basis Data</w:t>
            </w:r>
            <w:r w:rsidR="00FA382F">
              <w:rPr>
                <w:noProof/>
                <w:webHidden/>
              </w:rPr>
              <w:tab/>
            </w:r>
            <w:r w:rsidR="00FA382F">
              <w:rPr>
                <w:noProof/>
                <w:webHidden/>
              </w:rPr>
              <w:fldChar w:fldCharType="begin"/>
            </w:r>
            <w:r w:rsidR="00FA382F">
              <w:rPr>
                <w:noProof/>
                <w:webHidden/>
              </w:rPr>
              <w:instrText xml:space="preserve"> PAGEREF _Toc83115722 \h </w:instrText>
            </w:r>
            <w:r w:rsidR="00FA382F">
              <w:rPr>
                <w:noProof/>
                <w:webHidden/>
              </w:rPr>
            </w:r>
            <w:r w:rsidR="00FA382F">
              <w:rPr>
                <w:noProof/>
                <w:webHidden/>
              </w:rPr>
              <w:fldChar w:fldCharType="separate"/>
            </w:r>
            <w:r w:rsidR="00FA382F">
              <w:rPr>
                <w:noProof/>
                <w:webHidden/>
              </w:rPr>
              <w:t>6</w:t>
            </w:r>
            <w:r w:rsidR="00FA382F">
              <w:rPr>
                <w:noProof/>
                <w:webHidden/>
              </w:rPr>
              <w:fldChar w:fldCharType="end"/>
            </w:r>
          </w:hyperlink>
        </w:p>
        <w:p w14:paraId="169106FD" w14:textId="0321798D" w:rsidR="00FA382F" w:rsidRDefault="00F14C4A">
          <w:pPr>
            <w:pStyle w:val="TOC3"/>
            <w:rPr>
              <w:rFonts w:asciiTheme="minorHAnsi" w:eastAsiaTheme="minorEastAsia" w:hAnsiTheme="minorHAnsi" w:cstheme="minorBidi"/>
              <w:noProof/>
              <w:sz w:val="22"/>
              <w:szCs w:val="22"/>
              <w:lang w:val="en-ID"/>
            </w:rPr>
          </w:pPr>
          <w:hyperlink w:anchor="_Toc83115723" w:history="1">
            <w:r w:rsidR="00FA382F" w:rsidRPr="002C04D4">
              <w:rPr>
                <w:rStyle w:val="Hyperlink"/>
                <w:noProof/>
              </w:rPr>
              <w:t>2.1.3.</w:t>
            </w:r>
            <w:r w:rsidR="00FA382F">
              <w:rPr>
                <w:rFonts w:asciiTheme="minorHAnsi" w:eastAsiaTheme="minorEastAsia" w:hAnsiTheme="minorHAnsi" w:cstheme="minorBidi"/>
                <w:noProof/>
                <w:sz w:val="22"/>
                <w:szCs w:val="22"/>
                <w:lang w:val="en-ID"/>
              </w:rPr>
              <w:tab/>
            </w:r>
            <w:r w:rsidR="00FA382F" w:rsidRPr="002C04D4">
              <w:rPr>
                <w:rStyle w:val="Hyperlink"/>
                <w:noProof/>
              </w:rPr>
              <w:t>XAMPP</w:t>
            </w:r>
            <w:r w:rsidR="00FA382F">
              <w:rPr>
                <w:noProof/>
                <w:webHidden/>
              </w:rPr>
              <w:tab/>
            </w:r>
            <w:r w:rsidR="00FA382F">
              <w:rPr>
                <w:noProof/>
                <w:webHidden/>
              </w:rPr>
              <w:fldChar w:fldCharType="begin"/>
            </w:r>
            <w:r w:rsidR="00FA382F">
              <w:rPr>
                <w:noProof/>
                <w:webHidden/>
              </w:rPr>
              <w:instrText xml:space="preserve"> PAGEREF _Toc83115723 \h </w:instrText>
            </w:r>
            <w:r w:rsidR="00FA382F">
              <w:rPr>
                <w:noProof/>
                <w:webHidden/>
              </w:rPr>
            </w:r>
            <w:r w:rsidR="00FA382F">
              <w:rPr>
                <w:noProof/>
                <w:webHidden/>
              </w:rPr>
              <w:fldChar w:fldCharType="separate"/>
            </w:r>
            <w:r w:rsidR="00FA382F">
              <w:rPr>
                <w:noProof/>
                <w:webHidden/>
              </w:rPr>
              <w:t>7</w:t>
            </w:r>
            <w:r w:rsidR="00FA382F">
              <w:rPr>
                <w:noProof/>
                <w:webHidden/>
              </w:rPr>
              <w:fldChar w:fldCharType="end"/>
            </w:r>
          </w:hyperlink>
        </w:p>
        <w:p w14:paraId="54C5D5A6" w14:textId="7D7EF2D3" w:rsidR="00FA382F" w:rsidRDefault="00F14C4A">
          <w:pPr>
            <w:pStyle w:val="TOC3"/>
            <w:rPr>
              <w:rFonts w:asciiTheme="minorHAnsi" w:eastAsiaTheme="minorEastAsia" w:hAnsiTheme="minorHAnsi" w:cstheme="minorBidi"/>
              <w:noProof/>
              <w:sz w:val="22"/>
              <w:szCs w:val="22"/>
              <w:lang w:val="en-ID"/>
            </w:rPr>
          </w:pPr>
          <w:hyperlink w:anchor="_Toc83115724" w:history="1">
            <w:r w:rsidR="00FA382F" w:rsidRPr="002C04D4">
              <w:rPr>
                <w:rStyle w:val="Hyperlink"/>
                <w:noProof/>
              </w:rPr>
              <w:t>2.1.4.</w:t>
            </w:r>
            <w:r w:rsidR="00FA382F">
              <w:rPr>
                <w:rFonts w:asciiTheme="minorHAnsi" w:eastAsiaTheme="minorEastAsia" w:hAnsiTheme="minorHAnsi" w:cstheme="minorBidi"/>
                <w:noProof/>
                <w:sz w:val="22"/>
                <w:szCs w:val="22"/>
                <w:lang w:val="en-ID"/>
              </w:rPr>
              <w:tab/>
            </w:r>
            <w:r w:rsidR="00FA382F" w:rsidRPr="002C04D4">
              <w:rPr>
                <w:rStyle w:val="Hyperlink"/>
                <w:noProof/>
              </w:rPr>
              <w:t>Unified Modeling Language (UML)</w:t>
            </w:r>
            <w:r w:rsidR="00FA382F">
              <w:rPr>
                <w:noProof/>
                <w:webHidden/>
              </w:rPr>
              <w:tab/>
            </w:r>
            <w:r w:rsidR="00FA382F">
              <w:rPr>
                <w:noProof/>
                <w:webHidden/>
              </w:rPr>
              <w:fldChar w:fldCharType="begin"/>
            </w:r>
            <w:r w:rsidR="00FA382F">
              <w:rPr>
                <w:noProof/>
                <w:webHidden/>
              </w:rPr>
              <w:instrText xml:space="preserve"> PAGEREF _Toc83115724 \h </w:instrText>
            </w:r>
            <w:r w:rsidR="00FA382F">
              <w:rPr>
                <w:noProof/>
                <w:webHidden/>
              </w:rPr>
            </w:r>
            <w:r w:rsidR="00FA382F">
              <w:rPr>
                <w:noProof/>
                <w:webHidden/>
              </w:rPr>
              <w:fldChar w:fldCharType="separate"/>
            </w:r>
            <w:r w:rsidR="00FA382F">
              <w:rPr>
                <w:noProof/>
                <w:webHidden/>
              </w:rPr>
              <w:t>7</w:t>
            </w:r>
            <w:r w:rsidR="00FA382F">
              <w:rPr>
                <w:noProof/>
                <w:webHidden/>
              </w:rPr>
              <w:fldChar w:fldCharType="end"/>
            </w:r>
          </w:hyperlink>
        </w:p>
        <w:p w14:paraId="44A234EB" w14:textId="20163058" w:rsidR="00FA382F" w:rsidRDefault="00F14C4A">
          <w:pPr>
            <w:pStyle w:val="TOC3"/>
            <w:rPr>
              <w:rFonts w:asciiTheme="minorHAnsi" w:eastAsiaTheme="minorEastAsia" w:hAnsiTheme="minorHAnsi" w:cstheme="minorBidi"/>
              <w:noProof/>
              <w:sz w:val="22"/>
              <w:szCs w:val="22"/>
              <w:lang w:val="en-ID"/>
            </w:rPr>
          </w:pPr>
          <w:hyperlink w:anchor="_Toc83115725" w:history="1">
            <w:r w:rsidR="00FA382F" w:rsidRPr="002C04D4">
              <w:rPr>
                <w:rStyle w:val="Hyperlink"/>
                <w:noProof/>
              </w:rPr>
              <w:t>2.1.5.</w:t>
            </w:r>
            <w:r w:rsidR="00FA382F">
              <w:rPr>
                <w:rFonts w:asciiTheme="minorHAnsi" w:eastAsiaTheme="minorEastAsia" w:hAnsiTheme="minorHAnsi" w:cstheme="minorBidi"/>
                <w:noProof/>
                <w:sz w:val="22"/>
                <w:szCs w:val="22"/>
                <w:lang w:val="en-ID"/>
              </w:rPr>
              <w:tab/>
            </w:r>
            <w:r w:rsidR="00FA382F" w:rsidRPr="002C04D4">
              <w:rPr>
                <w:rStyle w:val="Hyperlink"/>
                <w:noProof/>
              </w:rPr>
              <w:t>Flowchart</w:t>
            </w:r>
            <w:r w:rsidR="00FA382F">
              <w:rPr>
                <w:noProof/>
                <w:webHidden/>
              </w:rPr>
              <w:tab/>
            </w:r>
            <w:r w:rsidR="00FA382F">
              <w:rPr>
                <w:noProof/>
                <w:webHidden/>
              </w:rPr>
              <w:fldChar w:fldCharType="begin"/>
            </w:r>
            <w:r w:rsidR="00FA382F">
              <w:rPr>
                <w:noProof/>
                <w:webHidden/>
              </w:rPr>
              <w:instrText xml:space="preserve"> PAGEREF _Toc83115725 \h </w:instrText>
            </w:r>
            <w:r w:rsidR="00FA382F">
              <w:rPr>
                <w:noProof/>
                <w:webHidden/>
              </w:rPr>
            </w:r>
            <w:r w:rsidR="00FA382F">
              <w:rPr>
                <w:noProof/>
                <w:webHidden/>
              </w:rPr>
              <w:fldChar w:fldCharType="separate"/>
            </w:r>
            <w:r w:rsidR="00FA382F">
              <w:rPr>
                <w:noProof/>
                <w:webHidden/>
              </w:rPr>
              <w:t>8</w:t>
            </w:r>
            <w:r w:rsidR="00FA382F">
              <w:rPr>
                <w:noProof/>
                <w:webHidden/>
              </w:rPr>
              <w:fldChar w:fldCharType="end"/>
            </w:r>
          </w:hyperlink>
        </w:p>
        <w:p w14:paraId="1DD4FFA1" w14:textId="18E2A603" w:rsidR="00FA382F" w:rsidRDefault="00F14C4A">
          <w:pPr>
            <w:pStyle w:val="TOC3"/>
            <w:rPr>
              <w:rFonts w:asciiTheme="minorHAnsi" w:eastAsiaTheme="minorEastAsia" w:hAnsiTheme="minorHAnsi" w:cstheme="minorBidi"/>
              <w:noProof/>
              <w:sz w:val="22"/>
              <w:szCs w:val="22"/>
              <w:lang w:val="en-ID"/>
            </w:rPr>
          </w:pPr>
          <w:hyperlink w:anchor="_Toc83115726" w:history="1">
            <w:r w:rsidR="00FA382F" w:rsidRPr="002C04D4">
              <w:rPr>
                <w:rStyle w:val="Hyperlink"/>
                <w:noProof/>
              </w:rPr>
              <w:t>2.1.6.</w:t>
            </w:r>
            <w:r w:rsidR="00FA382F">
              <w:rPr>
                <w:rFonts w:asciiTheme="minorHAnsi" w:eastAsiaTheme="minorEastAsia" w:hAnsiTheme="minorHAnsi" w:cstheme="minorBidi"/>
                <w:noProof/>
                <w:sz w:val="22"/>
                <w:szCs w:val="22"/>
                <w:lang w:val="en-ID"/>
              </w:rPr>
              <w:tab/>
            </w:r>
            <w:r w:rsidR="00FA382F" w:rsidRPr="002C04D4">
              <w:rPr>
                <w:rStyle w:val="Hyperlink"/>
                <w:noProof/>
              </w:rPr>
              <w:t>Analisis Sistem</w:t>
            </w:r>
            <w:r w:rsidR="00FA382F">
              <w:rPr>
                <w:noProof/>
                <w:webHidden/>
              </w:rPr>
              <w:tab/>
            </w:r>
            <w:r w:rsidR="00FA382F">
              <w:rPr>
                <w:noProof/>
                <w:webHidden/>
              </w:rPr>
              <w:fldChar w:fldCharType="begin"/>
            </w:r>
            <w:r w:rsidR="00FA382F">
              <w:rPr>
                <w:noProof/>
                <w:webHidden/>
              </w:rPr>
              <w:instrText xml:space="preserve"> PAGEREF _Toc83115726 \h </w:instrText>
            </w:r>
            <w:r w:rsidR="00FA382F">
              <w:rPr>
                <w:noProof/>
                <w:webHidden/>
              </w:rPr>
            </w:r>
            <w:r w:rsidR="00FA382F">
              <w:rPr>
                <w:noProof/>
                <w:webHidden/>
              </w:rPr>
              <w:fldChar w:fldCharType="separate"/>
            </w:r>
            <w:r w:rsidR="00FA382F">
              <w:rPr>
                <w:noProof/>
                <w:webHidden/>
              </w:rPr>
              <w:t>8</w:t>
            </w:r>
            <w:r w:rsidR="00FA382F">
              <w:rPr>
                <w:noProof/>
                <w:webHidden/>
              </w:rPr>
              <w:fldChar w:fldCharType="end"/>
            </w:r>
          </w:hyperlink>
        </w:p>
        <w:p w14:paraId="0F5F7851" w14:textId="1909FE93" w:rsidR="00FA382F" w:rsidRDefault="00F14C4A">
          <w:pPr>
            <w:pStyle w:val="TOC3"/>
            <w:rPr>
              <w:rFonts w:asciiTheme="minorHAnsi" w:eastAsiaTheme="minorEastAsia" w:hAnsiTheme="minorHAnsi" w:cstheme="minorBidi"/>
              <w:noProof/>
              <w:sz w:val="22"/>
              <w:szCs w:val="22"/>
              <w:lang w:val="en-ID"/>
            </w:rPr>
          </w:pPr>
          <w:hyperlink w:anchor="_Toc83115727" w:history="1">
            <w:r w:rsidR="00FA382F" w:rsidRPr="002C04D4">
              <w:rPr>
                <w:rStyle w:val="Hyperlink"/>
                <w:noProof/>
              </w:rPr>
              <w:t>2.1.7.</w:t>
            </w:r>
            <w:r w:rsidR="00FA382F">
              <w:rPr>
                <w:rFonts w:asciiTheme="minorHAnsi" w:eastAsiaTheme="minorEastAsia" w:hAnsiTheme="minorHAnsi" w:cstheme="minorBidi"/>
                <w:noProof/>
                <w:sz w:val="22"/>
                <w:szCs w:val="22"/>
                <w:lang w:val="en-ID"/>
              </w:rPr>
              <w:tab/>
            </w:r>
            <w:r w:rsidR="00FA382F" w:rsidRPr="002C04D4">
              <w:rPr>
                <w:rStyle w:val="Hyperlink"/>
                <w:noProof/>
              </w:rPr>
              <w:t>Bahasa Pemrograman JAVA</w:t>
            </w:r>
            <w:r w:rsidR="00FA382F">
              <w:rPr>
                <w:noProof/>
                <w:webHidden/>
              </w:rPr>
              <w:tab/>
            </w:r>
            <w:r w:rsidR="00FA382F">
              <w:rPr>
                <w:noProof/>
                <w:webHidden/>
              </w:rPr>
              <w:fldChar w:fldCharType="begin"/>
            </w:r>
            <w:r w:rsidR="00FA382F">
              <w:rPr>
                <w:noProof/>
                <w:webHidden/>
              </w:rPr>
              <w:instrText xml:space="preserve"> PAGEREF _Toc83115727 \h </w:instrText>
            </w:r>
            <w:r w:rsidR="00FA382F">
              <w:rPr>
                <w:noProof/>
                <w:webHidden/>
              </w:rPr>
            </w:r>
            <w:r w:rsidR="00FA382F">
              <w:rPr>
                <w:noProof/>
                <w:webHidden/>
              </w:rPr>
              <w:fldChar w:fldCharType="separate"/>
            </w:r>
            <w:r w:rsidR="00FA382F">
              <w:rPr>
                <w:noProof/>
                <w:webHidden/>
              </w:rPr>
              <w:t>9</w:t>
            </w:r>
            <w:r w:rsidR="00FA382F">
              <w:rPr>
                <w:noProof/>
                <w:webHidden/>
              </w:rPr>
              <w:fldChar w:fldCharType="end"/>
            </w:r>
          </w:hyperlink>
        </w:p>
        <w:p w14:paraId="5C977113" w14:textId="03723D5D" w:rsidR="00FA382F" w:rsidRDefault="00F14C4A">
          <w:pPr>
            <w:pStyle w:val="TOC3"/>
            <w:rPr>
              <w:rFonts w:asciiTheme="minorHAnsi" w:eastAsiaTheme="minorEastAsia" w:hAnsiTheme="minorHAnsi" w:cstheme="minorBidi"/>
              <w:noProof/>
              <w:sz w:val="22"/>
              <w:szCs w:val="22"/>
              <w:lang w:val="en-ID"/>
            </w:rPr>
          </w:pPr>
          <w:hyperlink w:anchor="_Toc83115728" w:history="1">
            <w:r w:rsidR="00FA382F" w:rsidRPr="002C04D4">
              <w:rPr>
                <w:rStyle w:val="Hyperlink"/>
                <w:noProof/>
              </w:rPr>
              <w:t>2.1.8.</w:t>
            </w:r>
            <w:r w:rsidR="00FA382F">
              <w:rPr>
                <w:rFonts w:asciiTheme="minorHAnsi" w:eastAsiaTheme="minorEastAsia" w:hAnsiTheme="minorHAnsi" w:cstheme="minorBidi"/>
                <w:noProof/>
                <w:sz w:val="22"/>
                <w:szCs w:val="22"/>
                <w:lang w:val="en-ID"/>
              </w:rPr>
              <w:tab/>
            </w:r>
            <w:r w:rsidR="00FA382F" w:rsidRPr="002C04D4">
              <w:rPr>
                <w:rStyle w:val="Hyperlink"/>
                <w:noProof/>
              </w:rPr>
              <w:t>RFID</w:t>
            </w:r>
            <w:r w:rsidR="00FA382F">
              <w:rPr>
                <w:noProof/>
                <w:webHidden/>
              </w:rPr>
              <w:tab/>
            </w:r>
            <w:r w:rsidR="00FA382F">
              <w:rPr>
                <w:noProof/>
                <w:webHidden/>
              </w:rPr>
              <w:fldChar w:fldCharType="begin"/>
            </w:r>
            <w:r w:rsidR="00FA382F">
              <w:rPr>
                <w:noProof/>
                <w:webHidden/>
              </w:rPr>
              <w:instrText xml:space="preserve"> PAGEREF _Toc83115728 \h </w:instrText>
            </w:r>
            <w:r w:rsidR="00FA382F">
              <w:rPr>
                <w:noProof/>
                <w:webHidden/>
              </w:rPr>
            </w:r>
            <w:r w:rsidR="00FA382F">
              <w:rPr>
                <w:noProof/>
                <w:webHidden/>
              </w:rPr>
              <w:fldChar w:fldCharType="separate"/>
            </w:r>
            <w:r w:rsidR="00FA382F">
              <w:rPr>
                <w:noProof/>
                <w:webHidden/>
              </w:rPr>
              <w:t>9</w:t>
            </w:r>
            <w:r w:rsidR="00FA382F">
              <w:rPr>
                <w:noProof/>
                <w:webHidden/>
              </w:rPr>
              <w:fldChar w:fldCharType="end"/>
            </w:r>
          </w:hyperlink>
        </w:p>
        <w:p w14:paraId="38D9C1D7" w14:textId="4ED66D1D" w:rsidR="00FA382F" w:rsidRDefault="00F14C4A">
          <w:pPr>
            <w:pStyle w:val="TOC3"/>
            <w:rPr>
              <w:rFonts w:asciiTheme="minorHAnsi" w:eastAsiaTheme="minorEastAsia" w:hAnsiTheme="minorHAnsi" w:cstheme="minorBidi"/>
              <w:noProof/>
              <w:sz w:val="22"/>
              <w:szCs w:val="22"/>
              <w:lang w:val="en-ID"/>
            </w:rPr>
          </w:pPr>
          <w:hyperlink w:anchor="_Toc83115729" w:history="1">
            <w:r w:rsidR="00FA382F" w:rsidRPr="002C04D4">
              <w:rPr>
                <w:rStyle w:val="Hyperlink"/>
                <w:noProof/>
              </w:rPr>
              <w:t>2.1.9.</w:t>
            </w:r>
            <w:r w:rsidR="00FA382F">
              <w:rPr>
                <w:rFonts w:asciiTheme="minorHAnsi" w:eastAsiaTheme="minorEastAsia" w:hAnsiTheme="minorHAnsi" w:cstheme="minorBidi"/>
                <w:noProof/>
                <w:sz w:val="22"/>
                <w:szCs w:val="22"/>
                <w:lang w:val="en-ID"/>
              </w:rPr>
              <w:tab/>
            </w:r>
            <w:r w:rsidR="00FA382F" w:rsidRPr="002C04D4">
              <w:rPr>
                <w:rStyle w:val="Hyperlink"/>
                <w:noProof/>
              </w:rPr>
              <w:t>Raspberry</w:t>
            </w:r>
            <w:r w:rsidR="00FA382F">
              <w:rPr>
                <w:noProof/>
                <w:webHidden/>
              </w:rPr>
              <w:tab/>
            </w:r>
            <w:r w:rsidR="00FA382F">
              <w:rPr>
                <w:noProof/>
                <w:webHidden/>
              </w:rPr>
              <w:fldChar w:fldCharType="begin"/>
            </w:r>
            <w:r w:rsidR="00FA382F">
              <w:rPr>
                <w:noProof/>
                <w:webHidden/>
              </w:rPr>
              <w:instrText xml:space="preserve"> PAGEREF _Toc83115729 \h </w:instrText>
            </w:r>
            <w:r w:rsidR="00FA382F">
              <w:rPr>
                <w:noProof/>
                <w:webHidden/>
              </w:rPr>
            </w:r>
            <w:r w:rsidR="00FA382F">
              <w:rPr>
                <w:noProof/>
                <w:webHidden/>
              </w:rPr>
              <w:fldChar w:fldCharType="separate"/>
            </w:r>
            <w:r w:rsidR="00FA382F">
              <w:rPr>
                <w:noProof/>
                <w:webHidden/>
              </w:rPr>
              <w:t>10</w:t>
            </w:r>
            <w:r w:rsidR="00FA382F">
              <w:rPr>
                <w:noProof/>
                <w:webHidden/>
              </w:rPr>
              <w:fldChar w:fldCharType="end"/>
            </w:r>
          </w:hyperlink>
        </w:p>
        <w:p w14:paraId="14EE2A14" w14:textId="0DE0F4D4" w:rsidR="00FA382F" w:rsidRDefault="00F14C4A">
          <w:pPr>
            <w:pStyle w:val="TOC2"/>
            <w:tabs>
              <w:tab w:val="left" w:pos="880"/>
              <w:tab w:val="right" w:leader="dot" w:pos="7927"/>
            </w:tabs>
            <w:rPr>
              <w:rFonts w:asciiTheme="minorHAnsi" w:eastAsiaTheme="minorEastAsia" w:hAnsiTheme="minorHAnsi" w:cstheme="minorBidi"/>
              <w:noProof/>
              <w:sz w:val="22"/>
              <w:szCs w:val="22"/>
              <w:lang w:val="en-ID"/>
            </w:rPr>
          </w:pPr>
          <w:hyperlink w:anchor="_Toc83115730" w:history="1">
            <w:r w:rsidR="00FA382F" w:rsidRPr="002C04D4">
              <w:rPr>
                <w:rStyle w:val="Hyperlink"/>
                <w:noProof/>
              </w:rPr>
              <w:t>2.2</w:t>
            </w:r>
            <w:r w:rsidR="00FA382F">
              <w:rPr>
                <w:rFonts w:asciiTheme="minorHAnsi" w:eastAsiaTheme="minorEastAsia" w:hAnsiTheme="minorHAnsi" w:cstheme="minorBidi"/>
                <w:noProof/>
                <w:sz w:val="22"/>
                <w:szCs w:val="22"/>
                <w:lang w:val="en-ID"/>
              </w:rPr>
              <w:tab/>
            </w:r>
            <w:r w:rsidR="00FA382F" w:rsidRPr="002C04D4">
              <w:rPr>
                <w:rStyle w:val="Hyperlink"/>
                <w:noProof/>
              </w:rPr>
              <w:t>Studi Pustaka</w:t>
            </w:r>
            <w:r w:rsidR="00FA382F">
              <w:rPr>
                <w:noProof/>
                <w:webHidden/>
              </w:rPr>
              <w:tab/>
            </w:r>
            <w:r w:rsidR="00FA382F">
              <w:rPr>
                <w:noProof/>
                <w:webHidden/>
              </w:rPr>
              <w:fldChar w:fldCharType="begin"/>
            </w:r>
            <w:r w:rsidR="00FA382F">
              <w:rPr>
                <w:noProof/>
                <w:webHidden/>
              </w:rPr>
              <w:instrText xml:space="preserve"> PAGEREF _Toc83115730 \h </w:instrText>
            </w:r>
            <w:r w:rsidR="00FA382F">
              <w:rPr>
                <w:noProof/>
                <w:webHidden/>
              </w:rPr>
            </w:r>
            <w:r w:rsidR="00FA382F">
              <w:rPr>
                <w:noProof/>
                <w:webHidden/>
              </w:rPr>
              <w:fldChar w:fldCharType="separate"/>
            </w:r>
            <w:r w:rsidR="00FA382F">
              <w:rPr>
                <w:noProof/>
                <w:webHidden/>
              </w:rPr>
              <w:t>11</w:t>
            </w:r>
            <w:r w:rsidR="00FA382F">
              <w:rPr>
                <w:noProof/>
                <w:webHidden/>
              </w:rPr>
              <w:fldChar w:fldCharType="end"/>
            </w:r>
          </w:hyperlink>
        </w:p>
        <w:p w14:paraId="0FD0F3FF" w14:textId="278CC570" w:rsidR="00FA382F" w:rsidRDefault="00F14C4A">
          <w:pPr>
            <w:pStyle w:val="TOC1"/>
            <w:tabs>
              <w:tab w:val="right" w:leader="dot" w:pos="7927"/>
            </w:tabs>
            <w:rPr>
              <w:rFonts w:asciiTheme="minorHAnsi" w:eastAsiaTheme="minorEastAsia" w:hAnsiTheme="minorHAnsi" w:cstheme="minorBidi"/>
              <w:noProof/>
              <w:sz w:val="22"/>
              <w:szCs w:val="22"/>
              <w:lang w:val="en-ID"/>
            </w:rPr>
          </w:pPr>
          <w:hyperlink w:anchor="_Toc83115731" w:history="1">
            <w:r w:rsidR="00FA382F" w:rsidRPr="002C04D4">
              <w:rPr>
                <w:rStyle w:val="Hyperlink"/>
                <w:noProof/>
              </w:rPr>
              <w:t>BAB III  ANALISA DAN PERANCANGAN</w:t>
            </w:r>
            <w:r w:rsidR="00FA382F">
              <w:rPr>
                <w:noProof/>
                <w:webHidden/>
              </w:rPr>
              <w:tab/>
            </w:r>
            <w:r w:rsidR="00FA382F">
              <w:rPr>
                <w:noProof/>
                <w:webHidden/>
              </w:rPr>
              <w:fldChar w:fldCharType="begin"/>
            </w:r>
            <w:r w:rsidR="00FA382F">
              <w:rPr>
                <w:noProof/>
                <w:webHidden/>
              </w:rPr>
              <w:instrText xml:space="preserve"> PAGEREF _Toc83115731 \h </w:instrText>
            </w:r>
            <w:r w:rsidR="00FA382F">
              <w:rPr>
                <w:noProof/>
                <w:webHidden/>
              </w:rPr>
            </w:r>
            <w:r w:rsidR="00FA382F">
              <w:rPr>
                <w:noProof/>
                <w:webHidden/>
              </w:rPr>
              <w:fldChar w:fldCharType="separate"/>
            </w:r>
            <w:r w:rsidR="00FA382F">
              <w:rPr>
                <w:noProof/>
                <w:webHidden/>
              </w:rPr>
              <w:t>12</w:t>
            </w:r>
            <w:r w:rsidR="00FA382F">
              <w:rPr>
                <w:noProof/>
                <w:webHidden/>
              </w:rPr>
              <w:fldChar w:fldCharType="end"/>
            </w:r>
          </w:hyperlink>
        </w:p>
        <w:p w14:paraId="5E2D2FFD" w14:textId="4EF64EB5" w:rsidR="00FA382F" w:rsidRDefault="00F14C4A">
          <w:pPr>
            <w:pStyle w:val="TOC2"/>
            <w:tabs>
              <w:tab w:val="left" w:pos="880"/>
              <w:tab w:val="right" w:leader="dot" w:pos="7927"/>
            </w:tabs>
            <w:rPr>
              <w:rFonts w:asciiTheme="minorHAnsi" w:eastAsiaTheme="minorEastAsia" w:hAnsiTheme="minorHAnsi" w:cstheme="minorBidi"/>
              <w:noProof/>
              <w:sz w:val="22"/>
              <w:szCs w:val="22"/>
              <w:lang w:val="en-ID"/>
            </w:rPr>
          </w:pPr>
          <w:hyperlink w:anchor="_Toc83115732" w:history="1">
            <w:r w:rsidR="00FA382F" w:rsidRPr="002C04D4">
              <w:rPr>
                <w:rStyle w:val="Hyperlink"/>
                <w:noProof/>
              </w:rPr>
              <w:t>3.1.</w:t>
            </w:r>
            <w:r w:rsidR="00FA382F">
              <w:rPr>
                <w:rFonts w:asciiTheme="minorHAnsi" w:eastAsiaTheme="minorEastAsia" w:hAnsiTheme="minorHAnsi" w:cstheme="minorBidi"/>
                <w:noProof/>
                <w:sz w:val="22"/>
                <w:szCs w:val="22"/>
                <w:lang w:val="en-ID"/>
              </w:rPr>
              <w:tab/>
            </w:r>
            <w:r w:rsidR="00FA382F" w:rsidRPr="002C04D4">
              <w:rPr>
                <w:rStyle w:val="Hyperlink"/>
                <w:noProof/>
              </w:rPr>
              <w:t>Latar Belakang Sekolah</w:t>
            </w:r>
            <w:r w:rsidR="00FA382F">
              <w:rPr>
                <w:noProof/>
                <w:webHidden/>
              </w:rPr>
              <w:tab/>
            </w:r>
            <w:r w:rsidR="00FA382F">
              <w:rPr>
                <w:noProof/>
                <w:webHidden/>
              </w:rPr>
              <w:fldChar w:fldCharType="begin"/>
            </w:r>
            <w:r w:rsidR="00FA382F">
              <w:rPr>
                <w:noProof/>
                <w:webHidden/>
              </w:rPr>
              <w:instrText xml:space="preserve"> PAGEREF _Toc83115732 \h </w:instrText>
            </w:r>
            <w:r w:rsidR="00FA382F">
              <w:rPr>
                <w:noProof/>
                <w:webHidden/>
              </w:rPr>
            </w:r>
            <w:r w:rsidR="00FA382F">
              <w:rPr>
                <w:noProof/>
                <w:webHidden/>
              </w:rPr>
              <w:fldChar w:fldCharType="separate"/>
            </w:r>
            <w:r w:rsidR="00FA382F">
              <w:rPr>
                <w:noProof/>
                <w:webHidden/>
              </w:rPr>
              <w:t>12</w:t>
            </w:r>
            <w:r w:rsidR="00FA382F">
              <w:rPr>
                <w:noProof/>
                <w:webHidden/>
              </w:rPr>
              <w:fldChar w:fldCharType="end"/>
            </w:r>
          </w:hyperlink>
        </w:p>
        <w:p w14:paraId="0696D927" w14:textId="64806A9D" w:rsidR="00FA382F" w:rsidRDefault="00F14C4A">
          <w:pPr>
            <w:pStyle w:val="TOC3"/>
            <w:rPr>
              <w:rFonts w:asciiTheme="minorHAnsi" w:eastAsiaTheme="minorEastAsia" w:hAnsiTheme="minorHAnsi" w:cstheme="minorBidi"/>
              <w:noProof/>
              <w:sz w:val="22"/>
              <w:szCs w:val="22"/>
              <w:lang w:val="en-ID"/>
            </w:rPr>
          </w:pPr>
          <w:hyperlink w:anchor="_Toc83115733" w:history="1">
            <w:r w:rsidR="00FA382F" w:rsidRPr="002C04D4">
              <w:rPr>
                <w:rStyle w:val="Hyperlink"/>
                <w:noProof/>
              </w:rPr>
              <w:t>3.1.1.</w:t>
            </w:r>
            <w:r w:rsidR="00FA382F">
              <w:rPr>
                <w:rFonts w:asciiTheme="minorHAnsi" w:eastAsiaTheme="minorEastAsia" w:hAnsiTheme="minorHAnsi" w:cstheme="minorBidi"/>
                <w:noProof/>
                <w:sz w:val="22"/>
                <w:szCs w:val="22"/>
                <w:lang w:val="en-ID"/>
              </w:rPr>
              <w:tab/>
            </w:r>
            <w:r w:rsidR="00FA382F" w:rsidRPr="002C04D4">
              <w:rPr>
                <w:rStyle w:val="Hyperlink"/>
                <w:noProof/>
              </w:rPr>
              <w:t>Profile Sekolah</w:t>
            </w:r>
            <w:r w:rsidR="00FA382F">
              <w:rPr>
                <w:noProof/>
                <w:webHidden/>
              </w:rPr>
              <w:tab/>
            </w:r>
            <w:r w:rsidR="00FA382F">
              <w:rPr>
                <w:noProof/>
                <w:webHidden/>
              </w:rPr>
              <w:fldChar w:fldCharType="begin"/>
            </w:r>
            <w:r w:rsidR="00FA382F">
              <w:rPr>
                <w:noProof/>
                <w:webHidden/>
              </w:rPr>
              <w:instrText xml:space="preserve"> PAGEREF _Toc83115733 \h </w:instrText>
            </w:r>
            <w:r w:rsidR="00FA382F">
              <w:rPr>
                <w:noProof/>
                <w:webHidden/>
              </w:rPr>
            </w:r>
            <w:r w:rsidR="00FA382F">
              <w:rPr>
                <w:noProof/>
                <w:webHidden/>
              </w:rPr>
              <w:fldChar w:fldCharType="separate"/>
            </w:r>
            <w:r w:rsidR="00FA382F">
              <w:rPr>
                <w:noProof/>
                <w:webHidden/>
              </w:rPr>
              <w:t>12</w:t>
            </w:r>
            <w:r w:rsidR="00FA382F">
              <w:rPr>
                <w:noProof/>
                <w:webHidden/>
              </w:rPr>
              <w:fldChar w:fldCharType="end"/>
            </w:r>
          </w:hyperlink>
        </w:p>
        <w:p w14:paraId="64155148" w14:textId="42A91580" w:rsidR="00FA382F" w:rsidRDefault="00F14C4A">
          <w:pPr>
            <w:pStyle w:val="TOC3"/>
            <w:rPr>
              <w:rFonts w:asciiTheme="minorHAnsi" w:eastAsiaTheme="minorEastAsia" w:hAnsiTheme="minorHAnsi" w:cstheme="minorBidi"/>
              <w:noProof/>
              <w:sz w:val="22"/>
              <w:szCs w:val="22"/>
              <w:lang w:val="en-ID"/>
            </w:rPr>
          </w:pPr>
          <w:hyperlink w:anchor="_Toc83115734" w:history="1">
            <w:r w:rsidR="00FA382F" w:rsidRPr="002C04D4">
              <w:rPr>
                <w:rStyle w:val="Hyperlink"/>
                <w:noProof/>
              </w:rPr>
              <w:t>3.1.2.</w:t>
            </w:r>
            <w:r w:rsidR="00FA382F">
              <w:rPr>
                <w:rFonts w:asciiTheme="minorHAnsi" w:eastAsiaTheme="minorEastAsia" w:hAnsiTheme="minorHAnsi" w:cstheme="minorBidi"/>
                <w:noProof/>
                <w:sz w:val="22"/>
                <w:szCs w:val="22"/>
                <w:lang w:val="en-ID"/>
              </w:rPr>
              <w:tab/>
            </w:r>
            <w:r w:rsidR="00FA382F" w:rsidRPr="002C04D4">
              <w:rPr>
                <w:rStyle w:val="Hyperlink"/>
                <w:noProof/>
              </w:rPr>
              <w:t>Visi dan Misi Sekolah</w:t>
            </w:r>
            <w:r w:rsidR="00FA382F">
              <w:rPr>
                <w:noProof/>
                <w:webHidden/>
              </w:rPr>
              <w:tab/>
            </w:r>
            <w:r w:rsidR="00FA382F">
              <w:rPr>
                <w:noProof/>
                <w:webHidden/>
              </w:rPr>
              <w:fldChar w:fldCharType="begin"/>
            </w:r>
            <w:r w:rsidR="00FA382F">
              <w:rPr>
                <w:noProof/>
                <w:webHidden/>
              </w:rPr>
              <w:instrText xml:space="preserve"> PAGEREF _Toc83115734 \h </w:instrText>
            </w:r>
            <w:r w:rsidR="00FA382F">
              <w:rPr>
                <w:noProof/>
                <w:webHidden/>
              </w:rPr>
            </w:r>
            <w:r w:rsidR="00FA382F">
              <w:rPr>
                <w:noProof/>
                <w:webHidden/>
              </w:rPr>
              <w:fldChar w:fldCharType="separate"/>
            </w:r>
            <w:r w:rsidR="00FA382F">
              <w:rPr>
                <w:noProof/>
                <w:webHidden/>
              </w:rPr>
              <w:t>13</w:t>
            </w:r>
            <w:r w:rsidR="00FA382F">
              <w:rPr>
                <w:noProof/>
                <w:webHidden/>
              </w:rPr>
              <w:fldChar w:fldCharType="end"/>
            </w:r>
          </w:hyperlink>
        </w:p>
        <w:p w14:paraId="20DC2621" w14:textId="45F3A79D" w:rsidR="00FA382F" w:rsidRDefault="00F14C4A">
          <w:pPr>
            <w:pStyle w:val="TOC3"/>
            <w:rPr>
              <w:rFonts w:asciiTheme="minorHAnsi" w:eastAsiaTheme="minorEastAsia" w:hAnsiTheme="minorHAnsi" w:cstheme="minorBidi"/>
              <w:noProof/>
              <w:sz w:val="22"/>
              <w:szCs w:val="22"/>
              <w:lang w:val="en-ID"/>
            </w:rPr>
          </w:pPr>
          <w:hyperlink w:anchor="_Toc83115735" w:history="1">
            <w:r w:rsidR="00FA382F" w:rsidRPr="002C04D4">
              <w:rPr>
                <w:rStyle w:val="Hyperlink"/>
                <w:noProof/>
              </w:rPr>
              <w:t>3.1.3.</w:t>
            </w:r>
            <w:r w:rsidR="00FA382F">
              <w:rPr>
                <w:rFonts w:asciiTheme="minorHAnsi" w:eastAsiaTheme="minorEastAsia" w:hAnsiTheme="minorHAnsi" w:cstheme="minorBidi"/>
                <w:noProof/>
                <w:sz w:val="22"/>
                <w:szCs w:val="22"/>
                <w:lang w:val="en-ID"/>
              </w:rPr>
              <w:tab/>
            </w:r>
            <w:r w:rsidR="00FA382F" w:rsidRPr="002C04D4">
              <w:rPr>
                <w:rStyle w:val="Hyperlink"/>
                <w:noProof/>
              </w:rPr>
              <w:t>Struktur Organisasi</w:t>
            </w:r>
            <w:r w:rsidR="00FA382F">
              <w:rPr>
                <w:noProof/>
                <w:webHidden/>
              </w:rPr>
              <w:tab/>
            </w:r>
            <w:r w:rsidR="00FA382F">
              <w:rPr>
                <w:noProof/>
                <w:webHidden/>
              </w:rPr>
              <w:fldChar w:fldCharType="begin"/>
            </w:r>
            <w:r w:rsidR="00FA382F">
              <w:rPr>
                <w:noProof/>
                <w:webHidden/>
              </w:rPr>
              <w:instrText xml:space="preserve"> PAGEREF _Toc83115735 \h </w:instrText>
            </w:r>
            <w:r w:rsidR="00FA382F">
              <w:rPr>
                <w:noProof/>
                <w:webHidden/>
              </w:rPr>
            </w:r>
            <w:r w:rsidR="00FA382F">
              <w:rPr>
                <w:noProof/>
                <w:webHidden/>
              </w:rPr>
              <w:fldChar w:fldCharType="separate"/>
            </w:r>
            <w:r w:rsidR="00FA382F">
              <w:rPr>
                <w:noProof/>
                <w:webHidden/>
              </w:rPr>
              <w:t>13</w:t>
            </w:r>
            <w:r w:rsidR="00FA382F">
              <w:rPr>
                <w:noProof/>
                <w:webHidden/>
              </w:rPr>
              <w:fldChar w:fldCharType="end"/>
            </w:r>
          </w:hyperlink>
        </w:p>
        <w:p w14:paraId="38AF73D7" w14:textId="4A012A6D" w:rsidR="00FA382F" w:rsidRDefault="00F14C4A">
          <w:pPr>
            <w:pStyle w:val="TOC2"/>
            <w:tabs>
              <w:tab w:val="left" w:pos="880"/>
              <w:tab w:val="right" w:leader="dot" w:pos="7927"/>
            </w:tabs>
            <w:rPr>
              <w:rFonts w:asciiTheme="minorHAnsi" w:eastAsiaTheme="minorEastAsia" w:hAnsiTheme="minorHAnsi" w:cstheme="minorBidi"/>
              <w:noProof/>
              <w:sz w:val="22"/>
              <w:szCs w:val="22"/>
              <w:lang w:val="en-ID"/>
            </w:rPr>
          </w:pPr>
          <w:hyperlink w:anchor="_Toc83115736" w:history="1">
            <w:r w:rsidR="00FA382F" w:rsidRPr="002C04D4">
              <w:rPr>
                <w:rStyle w:val="Hyperlink"/>
                <w:noProof/>
              </w:rPr>
              <w:t>3.2.</w:t>
            </w:r>
            <w:r w:rsidR="00FA382F">
              <w:rPr>
                <w:rFonts w:asciiTheme="minorHAnsi" w:eastAsiaTheme="minorEastAsia" w:hAnsiTheme="minorHAnsi" w:cstheme="minorBidi"/>
                <w:noProof/>
                <w:sz w:val="22"/>
                <w:szCs w:val="22"/>
                <w:lang w:val="en-ID"/>
              </w:rPr>
              <w:tab/>
            </w:r>
            <w:r w:rsidR="00FA382F" w:rsidRPr="002C04D4">
              <w:rPr>
                <w:rStyle w:val="Hyperlink"/>
                <w:noProof/>
              </w:rPr>
              <w:t>Sistem yang sedang Berjalan</w:t>
            </w:r>
            <w:r w:rsidR="00FA382F">
              <w:rPr>
                <w:noProof/>
                <w:webHidden/>
              </w:rPr>
              <w:tab/>
            </w:r>
            <w:r w:rsidR="00FA382F">
              <w:rPr>
                <w:noProof/>
                <w:webHidden/>
              </w:rPr>
              <w:fldChar w:fldCharType="begin"/>
            </w:r>
            <w:r w:rsidR="00FA382F">
              <w:rPr>
                <w:noProof/>
                <w:webHidden/>
              </w:rPr>
              <w:instrText xml:space="preserve"> PAGEREF _Toc83115736 \h </w:instrText>
            </w:r>
            <w:r w:rsidR="00FA382F">
              <w:rPr>
                <w:noProof/>
                <w:webHidden/>
              </w:rPr>
            </w:r>
            <w:r w:rsidR="00FA382F">
              <w:rPr>
                <w:noProof/>
                <w:webHidden/>
              </w:rPr>
              <w:fldChar w:fldCharType="separate"/>
            </w:r>
            <w:r w:rsidR="00FA382F">
              <w:rPr>
                <w:noProof/>
                <w:webHidden/>
              </w:rPr>
              <w:t>14</w:t>
            </w:r>
            <w:r w:rsidR="00FA382F">
              <w:rPr>
                <w:noProof/>
                <w:webHidden/>
              </w:rPr>
              <w:fldChar w:fldCharType="end"/>
            </w:r>
          </w:hyperlink>
        </w:p>
        <w:p w14:paraId="3DFBCD42" w14:textId="66267DBF" w:rsidR="00FA382F" w:rsidRDefault="00F14C4A">
          <w:pPr>
            <w:pStyle w:val="TOC3"/>
            <w:rPr>
              <w:rFonts w:asciiTheme="minorHAnsi" w:eastAsiaTheme="minorEastAsia" w:hAnsiTheme="minorHAnsi" w:cstheme="minorBidi"/>
              <w:noProof/>
              <w:sz w:val="22"/>
              <w:szCs w:val="22"/>
              <w:lang w:val="en-ID"/>
            </w:rPr>
          </w:pPr>
          <w:hyperlink w:anchor="_Toc83115737" w:history="1">
            <w:r w:rsidR="00FA382F" w:rsidRPr="002C04D4">
              <w:rPr>
                <w:rStyle w:val="Hyperlink"/>
                <w:noProof/>
              </w:rPr>
              <w:t>3.2.1.</w:t>
            </w:r>
            <w:r w:rsidR="00FA382F">
              <w:rPr>
                <w:rFonts w:asciiTheme="minorHAnsi" w:eastAsiaTheme="minorEastAsia" w:hAnsiTheme="minorHAnsi" w:cstheme="minorBidi"/>
                <w:noProof/>
                <w:sz w:val="22"/>
                <w:szCs w:val="22"/>
                <w:lang w:val="en-ID"/>
              </w:rPr>
              <w:tab/>
            </w:r>
            <w:r w:rsidR="00FA382F" w:rsidRPr="002C04D4">
              <w:rPr>
                <w:rStyle w:val="Hyperlink"/>
                <w:noProof/>
              </w:rPr>
              <w:t>Proses Bisnis Data Absen Siswa</w:t>
            </w:r>
            <w:r w:rsidR="00FA382F">
              <w:rPr>
                <w:noProof/>
                <w:webHidden/>
              </w:rPr>
              <w:tab/>
            </w:r>
            <w:r w:rsidR="00FA382F">
              <w:rPr>
                <w:noProof/>
                <w:webHidden/>
              </w:rPr>
              <w:fldChar w:fldCharType="begin"/>
            </w:r>
            <w:r w:rsidR="00FA382F">
              <w:rPr>
                <w:noProof/>
                <w:webHidden/>
              </w:rPr>
              <w:instrText xml:space="preserve"> PAGEREF _Toc83115737 \h </w:instrText>
            </w:r>
            <w:r w:rsidR="00FA382F">
              <w:rPr>
                <w:noProof/>
                <w:webHidden/>
              </w:rPr>
            </w:r>
            <w:r w:rsidR="00FA382F">
              <w:rPr>
                <w:noProof/>
                <w:webHidden/>
              </w:rPr>
              <w:fldChar w:fldCharType="separate"/>
            </w:r>
            <w:r w:rsidR="00FA382F">
              <w:rPr>
                <w:noProof/>
                <w:webHidden/>
              </w:rPr>
              <w:t>15</w:t>
            </w:r>
            <w:r w:rsidR="00FA382F">
              <w:rPr>
                <w:noProof/>
                <w:webHidden/>
              </w:rPr>
              <w:fldChar w:fldCharType="end"/>
            </w:r>
          </w:hyperlink>
        </w:p>
        <w:p w14:paraId="7FFE21C2" w14:textId="5C09D89D" w:rsidR="00FA382F" w:rsidRDefault="00F14C4A">
          <w:pPr>
            <w:pStyle w:val="TOC3"/>
            <w:rPr>
              <w:rFonts w:asciiTheme="minorHAnsi" w:eastAsiaTheme="minorEastAsia" w:hAnsiTheme="minorHAnsi" w:cstheme="minorBidi"/>
              <w:noProof/>
              <w:sz w:val="22"/>
              <w:szCs w:val="22"/>
              <w:lang w:val="en-ID"/>
            </w:rPr>
          </w:pPr>
          <w:hyperlink w:anchor="_Toc83115738" w:history="1">
            <w:r w:rsidR="00FA382F" w:rsidRPr="002C04D4">
              <w:rPr>
                <w:rStyle w:val="Hyperlink"/>
                <w:noProof/>
              </w:rPr>
              <w:t>3.2.2.</w:t>
            </w:r>
            <w:r w:rsidR="00FA382F">
              <w:rPr>
                <w:rFonts w:asciiTheme="minorHAnsi" w:eastAsiaTheme="minorEastAsia" w:hAnsiTheme="minorHAnsi" w:cstheme="minorBidi"/>
                <w:noProof/>
                <w:sz w:val="22"/>
                <w:szCs w:val="22"/>
                <w:lang w:val="en-ID"/>
              </w:rPr>
              <w:tab/>
            </w:r>
            <w:r w:rsidR="00FA382F" w:rsidRPr="002C04D4">
              <w:rPr>
                <w:rStyle w:val="Hyperlink"/>
                <w:noProof/>
              </w:rPr>
              <w:t>Analisis Sistem Berjalan</w:t>
            </w:r>
            <w:r w:rsidR="00FA382F">
              <w:rPr>
                <w:noProof/>
                <w:webHidden/>
              </w:rPr>
              <w:tab/>
            </w:r>
            <w:r w:rsidR="00FA382F">
              <w:rPr>
                <w:noProof/>
                <w:webHidden/>
              </w:rPr>
              <w:fldChar w:fldCharType="begin"/>
            </w:r>
            <w:r w:rsidR="00FA382F">
              <w:rPr>
                <w:noProof/>
                <w:webHidden/>
              </w:rPr>
              <w:instrText xml:space="preserve"> PAGEREF _Toc83115738 \h </w:instrText>
            </w:r>
            <w:r w:rsidR="00FA382F">
              <w:rPr>
                <w:noProof/>
                <w:webHidden/>
              </w:rPr>
            </w:r>
            <w:r w:rsidR="00FA382F">
              <w:rPr>
                <w:noProof/>
                <w:webHidden/>
              </w:rPr>
              <w:fldChar w:fldCharType="separate"/>
            </w:r>
            <w:r w:rsidR="00FA382F">
              <w:rPr>
                <w:noProof/>
                <w:webHidden/>
              </w:rPr>
              <w:t>15</w:t>
            </w:r>
            <w:r w:rsidR="00FA382F">
              <w:rPr>
                <w:noProof/>
                <w:webHidden/>
              </w:rPr>
              <w:fldChar w:fldCharType="end"/>
            </w:r>
          </w:hyperlink>
        </w:p>
        <w:p w14:paraId="536205F0" w14:textId="10F50BC4" w:rsidR="00FA382F" w:rsidRDefault="00F14C4A">
          <w:pPr>
            <w:pStyle w:val="TOC3"/>
            <w:rPr>
              <w:rFonts w:asciiTheme="minorHAnsi" w:eastAsiaTheme="minorEastAsia" w:hAnsiTheme="minorHAnsi" w:cstheme="minorBidi"/>
              <w:noProof/>
              <w:sz w:val="22"/>
              <w:szCs w:val="22"/>
              <w:lang w:val="en-ID"/>
            </w:rPr>
          </w:pPr>
          <w:hyperlink w:anchor="_Toc83115739" w:history="1">
            <w:r w:rsidR="00FA382F" w:rsidRPr="002C04D4">
              <w:rPr>
                <w:rStyle w:val="Hyperlink"/>
                <w:noProof/>
              </w:rPr>
              <w:t>3.2.3.</w:t>
            </w:r>
            <w:r w:rsidR="00FA382F">
              <w:rPr>
                <w:rFonts w:asciiTheme="minorHAnsi" w:eastAsiaTheme="minorEastAsia" w:hAnsiTheme="minorHAnsi" w:cstheme="minorBidi"/>
                <w:noProof/>
                <w:sz w:val="22"/>
                <w:szCs w:val="22"/>
                <w:lang w:val="en-ID"/>
              </w:rPr>
              <w:tab/>
            </w:r>
            <w:r w:rsidR="00FA382F" w:rsidRPr="002C04D4">
              <w:rPr>
                <w:rStyle w:val="Hyperlink"/>
                <w:noProof/>
              </w:rPr>
              <w:t>Analisis Pengguna Sistem Berjalan</w:t>
            </w:r>
            <w:r w:rsidR="00FA382F">
              <w:rPr>
                <w:noProof/>
                <w:webHidden/>
              </w:rPr>
              <w:tab/>
            </w:r>
            <w:r w:rsidR="00FA382F">
              <w:rPr>
                <w:noProof/>
                <w:webHidden/>
              </w:rPr>
              <w:fldChar w:fldCharType="begin"/>
            </w:r>
            <w:r w:rsidR="00FA382F">
              <w:rPr>
                <w:noProof/>
                <w:webHidden/>
              </w:rPr>
              <w:instrText xml:space="preserve"> PAGEREF _Toc83115739 \h </w:instrText>
            </w:r>
            <w:r w:rsidR="00FA382F">
              <w:rPr>
                <w:noProof/>
                <w:webHidden/>
              </w:rPr>
            </w:r>
            <w:r w:rsidR="00FA382F">
              <w:rPr>
                <w:noProof/>
                <w:webHidden/>
              </w:rPr>
              <w:fldChar w:fldCharType="separate"/>
            </w:r>
            <w:r w:rsidR="00FA382F">
              <w:rPr>
                <w:noProof/>
                <w:webHidden/>
              </w:rPr>
              <w:t>16</w:t>
            </w:r>
            <w:r w:rsidR="00FA382F">
              <w:rPr>
                <w:noProof/>
                <w:webHidden/>
              </w:rPr>
              <w:fldChar w:fldCharType="end"/>
            </w:r>
          </w:hyperlink>
        </w:p>
        <w:p w14:paraId="728AA8C4" w14:textId="34CAF044" w:rsidR="00FA382F" w:rsidRDefault="00F14C4A">
          <w:pPr>
            <w:pStyle w:val="TOC2"/>
            <w:tabs>
              <w:tab w:val="left" w:pos="880"/>
              <w:tab w:val="right" w:leader="dot" w:pos="7927"/>
            </w:tabs>
            <w:rPr>
              <w:rFonts w:asciiTheme="minorHAnsi" w:eastAsiaTheme="minorEastAsia" w:hAnsiTheme="minorHAnsi" w:cstheme="minorBidi"/>
              <w:noProof/>
              <w:sz w:val="22"/>
              <w:szCs w:val="22"/>
              <w:lang w:val="en-ID"/>
            </w:rPr>
          </w:pPr>
          <w:hyperlink w:anchor="_Toc83115740" w:history="1">
            <w:r w:rsidR="00FA382F" w:rsidRPr="002C04D4">
              <w:rPr>
                <w:rStyle w:val="Hyperlink"/>
                <w:noProof/>
              </w:rPr>
              <w:t>3.3.</w:t>
            </w:r>
            <w:r w:rsidR="00FA382F">
              <w:rPr>
                <w:rFonts w:asciiTheme="minorHAnsi" w:eastAsiaTheme="minorEastAsia" w:hAnsiTheme="minorHAnsi" w:cstheme="minorBidi"/>
                <w:noProof/>
                <w:sz w:val="22"/>
                <w:szCs w:val="22"/>
                <w:lang w:val="en-ID"/>
              </w:rPr>
              <w:tab/>
            </w:r>
            <w:r w:rsidR="00FA382F" w:rsidRPr="002C04D4">
              <w:rPr>
                <w:rStyle w:val="Hyperlink"/>
                <w:noProof/>
              </w:rPr>
              <w:t>Analisis Pengembangan</w:t>
            </w:r>
            <w:r w:rsidR="00FA382F">
              <w:rPr>
                <w:noProof/>
                <w:webHidden/>
              </w:rPr>
              <w:tab/>
            </w:r>
            <w:r w:rsidR="00FA382F">
              <w:rPr>
                <w:noProof/>
                <w:webHidden/>
              </w:rPr>
              <w:fldChar w:fldCharType="begin"/>
            </w:r>
            <w:r w:rsidR="00FA382F">
              <w:rPr>
                <w:noProof/>
                <w:webHidden/>
              </w:rPr>
              <w:instrText xml:space="preserve"> PAGEREF _Toc83115740 \h </w:instrText>
            </w:r>
            <w:r w:rsidR="00FA382F">
              <w:rPr>
                <w:noProof/>
                <w:webHidden/>
              </w:rPr>
            </w:r>
            <w:r w:rsidR="00FA382F">
              <w:rPr>
                <w:noProof/>
                <w:webHidden/>
              </w:rPr>
              <w:fldChar w:fldCharType="separate"/>
            </w:r>
            <w:r w:rsidR="00FA382F">
              <w:rPr>
                <w:noProof/>
                <w:webHidden/>
              </w:rPr>
              <w:t>16</w:t>
            </w:r>
            <w:r w:rsidR="00FA382F">
              <w:rPr>
                <w:noProof/>
                <w:webHidden/>
              </w:rPr>
              <w:fldChar w:fldCharType="end"/>
            </w:r>
          </w:hyperlink>
        </w:p>
        <w:p w14:paraId="4C796C93" w14:textId="57E653F5" w:rsidR="00FA382F" w:rsidRDefault="00F14C4A">
          <w:pPr>
            <w:pStyle w:val="TOC3"/>
            <w:rPr>
              <w:rFonts w:asciiTheme="minorHAnsi" w:eastAsiaTheme="minorEastAsia" w:hAnsiTheme="minorHAnsi" w:cstheme="minorBidi"/>
              <w:noProof/>
              <w:sz w:val="22"/>
              <w:szCs w:val="22"/>
              <w:lang w:val="en-ID"/>
            </w:rPr>
          </w:pPr>
          <w:hyperlink w:anchor="_Toc83115741" w:history="1">
            <w:r w:rsidR="00FA382F" w:rsidRPr="002C04D4">
              <w:rPr>
                <w:rStyle w:val="Hyperlink"/>
                <w:noProof/>
              </w:rPr>
              <w:t>3.3.1.</w:t>
            </w:r>
            <w:r w:rsidR="00FA382F">
              <w:rPr>
                <w:rFonts w:asciiTheme="minorHAnsi" w:eastAsiaTheme="minorEastAsia" w:hAnsiTheme="minorHAnsi" w:cstheme="minorBidi"/>
                <w:noProof/>
                <w:sz w:val="22"/>
                <w:szCs w:val="22"/>
                <w:lang w:val="en-ID"/>
              </w:rPr>
              <w:tab/>
            </w:r>
            <w:r w:rsidR="00FA382F" w:rsidRPr="002C04D4">
              <w:rPr>
                <w:rStyle w:val="Hyperlink"/>
                <w:noProof/>
              </w:rPr>
              <w:t>Analisis Sistem Baru</w:t>
            </w:r>
            <w:r w:rsidR="00FA382F">
              <w:rPr>
                <w:noProof/>
                <w:webHidden/>
              </w:rPr>
              <w:tab/>
            </w:r>
            <w:r w:rsidR="00FA382F">
              <w:rPr>
                <w:noProof/>
                <w:webHidden/>
              </w:rPr>
              <w:fldChar w:fldCharType="begin"/>
            </w:r>
            <w:r w:rsidR="00FA382F">
              <w:rPr>
                <w:noProof/>
                <w:webHidden/>
              </w:rPr>
              <w:instrText xml:space="preserve"> PAGEREF _Toc83115741 \h </w:instrText>
            </w:r>
            <w:r w:rsidR="00FA382F">
              <w:rPr>
                <w:noProof/>
                <w:webHidden/>
              </w:rPr>
            </w:r>
            <w:r w:rsidR="00FA382F">
              <w:rPr>
                <w:noProof/>
                <w:webHidden/>
              </w:rPr>
              <w:fldChar w:fldCharType="separate"/>
            </w:r>
            <w:r w:rsidR="00FA382F">
              <w:rPr>
                <w:noProof/>
                <w:webHidden/>
              </w:rPr>
              <w:t>16</w:t>
            </w:r>
            <w:r w:rsidR="00FA382F">
              <w:rPr>
                <w:noProof/>
                <w:webHidden/>
              </w:rPr>
              <w:fldChar w:fldCharType="end"/>
            </w:r>
          </w:hyperlink>
        </w:p>
        <w:p w14:paraId="69472987" w14:textId="77921176" w:rsidR="00FA382F" w:rsidRDefault="00F14C4A">
          <w:pPr>
            <w:pStyle w:val="TOC3"/>
            <w:rPr>
              <w:rFonts w:asciiTheme="minorHAnsi" w:eastAsiaTheme="minorEastAsia" w:hAnsiTheme="minorHAnsi" w:cstheme="minorBidi"/>
              <w:noProof/>
              <w:sz w:val="22"/>
              <w:szCs w:val="22"/>
              <w:lang w:val="en-ID"/>
            </w:rPr>
          </w:pPr>
          <w:hyperlink w:anchor="_Toc83115742" w:history="1">
            <w:r w:rsidR="00FA382F" w:rsidRPr="002C04D4">
              <w:rPr>
                <w:rStyle w:val="Hyperlink"/>
                <w:noProof/>
              </w:rPr>
              <w:t>3.3.2.</w:t>
            </w:r>
            <w:r w:rsidR="00FA382F">
              <w:rPr>
                <w:rFonts w:asciiTheme="minorHAnsi" w:eastAsiaTheme="minorEastAsia" w:hAnsiTheme="minorHAnsi" w:cstheme="minorBidi"/>
                <w:noProof/>
                <w:sz w:val="22"/>
                <w:szCs w:val="22"/>
                <w:lang w:val="en-ID"/>
              </w:rPr>
              <w:tab/>
            </w:r>
            <w:r w:rsidR="00FA382F" w:rsidRPr="002C04D4">
              <w:rPr>
                <w:rStyle w:val="Hyperlink"/>
                <w:noProof/>
              </w:rPr>
              <w:t>Analisis Kebutuhan Pengguna</w:t>
            </w:r>
            <w:r w:rsidR="00FA382F">
              <w:rPr>
                <w:noProof/>
                <w:webHidden/>
              </w:rPr>
              <w:tab/>
            </w:r>
            <w:r w:rsidR="00FA382F">
              <w:rPr>
                <w:noProof/>
                <w:webHidden/>
              </w:rPr>
              <w:fldChar w:fldCharType="begin"/>
            </w:r>
            <w:r w:rsidR="00FA382F">
              <w:rPr>
                <w:noProof/>
                <w:webHidden/>
              </w:rPr>
              <w:instrText xml:space="preserve"> PAGEREF _Toc83115742 \h </w:instrText>
            </w:r>
            <w:r w:rsidR="00FA382F">
              <w:rPr>
                <w:noProof/>
                <w:webHidden/>
              </w:rPr>
            </w:r>
            <w:r w:rsidR="00FA382F">
              <w:rPr>
                <w:noProof/>
                <w:webHidden/>
              </w:rPr>
              <w:fldChar w:fldCharType="separate"/>
            </w:r>
            <w:r w:rsidR="00FA382F">
              <w:rPr>
                <w:noProof/>
                <w:webHidden/>
              </w:rPr>
              <w:t>17</w:t>
            </w:r>
            <w:r w:rsidR="00FA382F">
              <w:rPr>
                <w:noProof/>
                <w:webHidden/>
              </w:rPr>
              <w:fldChar w:fldCharType="end"/>
            </w:r>
          </w:hyperlink>
        </w:p>
        <w:p w14:paraId="6A110FFC" w14:textId="45E666EE" w:rsidR="00FA382F" w:rsidRDefault="00F14C4A">
          <w:pPr>
            <w:pStyle w:val="TOC3"/>
            <w:rPr>
              <w:rFonts w:asciiTheme="minorHAnsi" w:eastAsiaTheme="minorEastAsia" w:hAnsiTheme="minorHAnsi" w:cstheme="minorBidi"/>
              <w:noProof/>
              <w:sz w:val="22"/>
              <w:szCs w:val="22"/>
              <w:lang w:val="en-ID"/>
            </w:rPr>
          </w:pPr>
          <w:hyperlink w:anchor="_Toc83115743" w:history="1">
            <w:r w:rsidR="00FA382F" w:rsidRPr="002C04D4">
              <w:rPr>
                <w:rStyle w:val="Hyperlink"/>
                <w:noProof/>
              </w:rPr>
              <w:t>3.3.3.</w:t>
            </w:r>
            <w:r w:rsidR="00FA382F">
              <w:rPr>
                <w:rFonts w:asciiTheme="minorHAnsi" w:eastAsiaTheme="minorEastAsia" w:hAnsiTheme="minorHAnsi" w:cstheme="minorBidi"/>
                <w:noProof/>
                <w:sz w:val="22"/>
                <w:szCs w:val="22"/>
                <w:lang w:val="en-ID"/>
              </w:rPr>
              <w:tab/>
            </w:r>
            <w:r w:rsidR="00FA382F" w:rsidRPr="002C04D4">
              <w:rPr>
                <w:rStyle w:val="Hyperlink"/>
                <w:noProof/>
              </w:rPr>
              <w:t>Analisis Kebutuhan Fungsional</w:t>
            </w:r>
            <w:r w:rsidR="00FA382F">
              <w:rPr>
                <w:noProof/>
                <w:webHidden/>
              </w:rPr>
              <w:tab/>
            </w:r>
            <w:r w:rsidR="00FA382F">
              <w:rPr>
                <w:noProof/>
                <w:webHidden/>
              </w:rPr>
              <w:fldChar w:fldCharType="begin"/>
            </w:r>
            <w:r w:rsidR="00FA382F">
              <w:rPr>
                <w:noProof/>
                <w:webHidden/>
              </w:rPr>
              <w:instrText xml:space="preserve"> PAGEREF _Toc83115743 \h </w:instrText>
            </w:r>
            <w:r w:rsidR="00FA382F">
              <w:rPr>
                <w:noProof/>
                <w:webHidden/>
              </w:rPr>
            </w:r>
            <w:r w:rsidR="00FA382F">
              <w:rPr>
                <w:noProof/>
                <w:webHidden/>
              </w:rPr>
              <w:fldChar w:fldCharType="separate"/>
            </w:r>
            <w:r w:rsidR="00FA382F">
              <w:rPr>
                <w:noProof/>
                <w:webHidden/>
              </w:rPr>
              <w:t>18</w:t>
            </w:r>
            <w:r w:rsidR="00FA382F">
              <w:rPr>
                <w:noProof/>
                <w:webHidden/>
              </w:rPr>
              <w:fldChar w:fldCharType="end"/>
            </w:r>
          </w:hyperlink>
        </w:p>
        <w:p w14:paraId="2B9F1EA0" w14:textId="5FBDEBE9" w:rsidR="00FA382F" w:rsidRDefault="00F14C4A">
          <w:pPr>
            <w:pStyle w:val="TOC3"/>
            <w:rPr>
              <w:rFonts w:asciiTheme="minorHAnsi" w:eastAsiaTheme="minorEastAsia" w:hAnsiTheme="minorHAnsi" w:cstheme="minorBidi"/>
              <w:noProof/>
              <w:sz w:val="22"/>
              <w:szCs w:val="22"/>
              <w:lang w:val="en-ID"/>
            </w:rPr>
          </w:pPr>
          <w:hyperlink w:anchor="_Toc83115744" w:history="1">
            <w:r w:rsidR="00FA382F" w:rsidRPr="002C04D4">
              <w:rPr>
                <w:rStyle w:val="Hyperlink"/>
                <w:noProof/>
              </w:rPr>
              <w:t>3.3.4.</w:t>
            </w:r>
            <w:r w:rsidR="00FA382F">
              <w:rPr>
                <w:rFonts w:asciiTheme="minorHAnsi" w:eastAsiaTheme="minorEastAsia" w:hAnsiTheme="minorHAnsi" w:cstheme="minorBidi"/>
                <w:noProof/>
                <w:sz w:val="22"/>
                <w:szCs w:val="22"/>
                <w:lang w:val="en-ID"/>
              </w:rPr>
              <w:tab/>
            </w:r>
            <w:r w:rsidR="00FA382F" w:rsidRPr="002C04D4">
              <w:rPr>
                <w:rStyle w:val="Hyperlink"/>
                <w:noProof/>
              </w:rPr>
              <w:t>Analisis Kebutuhan Non Fungsional</w:t>
            </w:r>
            <w:r w:rsidR="00FA382F">
              <w:rPr>
                <w:noProof/>
                <w:webHidden/>
              </w:rPr>
              <w:tab/>
            </w:r>
            <w:r w:rsidR="00FA382F">
              <w:rPr>
                <w:noProof/>
                <w:webHidden/>
              </w:rPr>
              <w:fldChar w:fldCharType="begin"/>
            </w:r>
            <w:r w:rsidR="00FA382F">
              <w:rPr>
                <w:noProof/>
                <w:webHidden/>
              </w:rPr>
              <w:instrText xml:space="preserve"> PAGEREF _Toc83115744 \h </w:instrText>
            </w:r>
            <w:r w:rsidR="00FA382F">
              <w:rPr>
                <w:noProof/>
                <w:webHidden/>
              </w:rPr>
            </w:r>
            <w:r w:rsidR="00FA382F">
              <w:rPr>
                <w:noProof/>
                <w:webHidden/>
              </w:rPr>
              <w:fldChar w:fldCharType="separate"/>
            </w:r>
            <w:r w:rsidR="00FA382F">
              <w:rPr>
                <w:noProof/>
                <w:webHidden/>
              </w:rPr>
              <w:t>20</w:t>
            </w:r>
            <w:r w:rsidR="00FA382F">
              <w:rPr>
                <w:noProof/>
                <w:webHidden/>
              </w:rPr>
              <w:fldChar w:fldCharType="end"/>
            </w:r>
          </w:hyperlink>
        </w:p>
        <w:p w14:paraId="12669F11" w14:textId="42874B96" w:rsidR="00FA382F" w:rsidRDefault="00F14C4A">
          <w:pPr>
            <w:pStyle w:val="TOC2"/>
            <w:tabs>
              <w:tab w:val="left" w:pos="880"/>
              <w:tab w:val="right" w:leader="dot" w:pos="7927"/>
            </w:tabs>
            <w:rPr>
              <w:rFonts w:asciiTheme="minorHAnsi" w:eastAsiaTheme="minorEastAsia" w:hAnsiTheme="minorHAnsi" w:cstheme="minorBidi"/>
              <w:noProof/>
              <w:sz w:val="22"/>
              <w:szCs w:val="22"/>
              <w:lang w:val="en-ID"/>
            </w:rPr>
          </w:pPr>
          <w:hyperlink w:anchor="_Toc83115745" w:history="1">
            <w:r w:rsidR="00FA382F" w:rsidRPr="002C04D4">
              <w:rPr>
                <w:rStyle w:val="Hyperlink"/>
                <w:noProof/>
              </w:rPr>
              <w:t>3.4.</w:t>
            </w:r>
            <w:r w:rsidR="00FA382F">
              <w:rPr>
                <w:rFonts w:asciiTheme="minorHAnsi" w:eastAsiaTheme="minorEastAsia" w:hAnsiTheme="minorHAnsi" w:cstheme="minorBidi"/>
                <w:noProof/>
                <w:sz w:val="22"/>
                <w:szCs w:val="22"/>
                <w:lang w:val="en-ID"/>
              </w:rPr>
              <w:tab/>
            </w:r>
            <w:r w:rsidR="00FA382F" w:rsidRPr="002C04D4">
              <w:rPr>
                <w:rStyle w:val="Hyperlink"/>
                <w:noProof/>
              </w:rPr>
              <w:t>Perancangan Sistem Baru</w:t>
            </w:r>
            <w:r w:rsidR="00FA382F">
              <w:rPr>
                <w:noProof/>
                <w:webHidden/>
              </w:rPr>
              <w:tab/>
            </w:r>
            <w:r w:rsidR="00FA382F">
              <w:rPr>
                <w:noProof/>
                <w:webHidden/>
              </w:rPr>
              <w:fldChar w:fldCharType="begin"/>
            </w:r>
            <w:r w:rsidR="00FA382F">
              <w:rPr>
                <w:noProof/>
                <w:webHidden/>
              </w:rPr>
              <w:instrText xml:space="preserve"> PAGEREF _Toc83115745 \h </w:instrText>
            </w:r>
            <w:r w:rsidR="00FA382F">
              <w:rPr>
                <w:noProof/>
                <w:webHidden/>
              </w:rPr>
            </w:r>
            <w:r w:rsidR="00FA382F">
              <w:rPr>
                <w:noProof/>
                <w:webHidden/>
              </w:rPr>
              <w:fldChar w:fldCharType="separate"/>
            </w:r>
            <w:r w:rsidR="00FA382F">
              <w:rPr>
                <w:noProof/>
                <w:webHidden/>
              </w:rPr>
              <w:t>20</w:t>
            </w:r>
            <w:r w:rsidR="00FA382F">
              <w:rPr>
                <w:noProof/>
                <w:webHidden/>
              </w:rPr>
              <w:fldChar w:fldCharType="end"/>
            </w:r>
          </w:hyperlink>
        </w:p>
        <w:p w14:paraId="05F118D6" w14:textId="7D29D5CF" w:rsidR="00FA382F" w:rsidRDefault="00F14C4A">
          <w:pPr>
            <w:pStyle w:val="TOC3"/>
            <w:rPr>
              <w:rFonts w:asciiTheme="minorHAnsi" w:eastAsiaTheme="minorEastAsia" w:hAnsiTheme="minorHAnsi" w:cstheme="minorBidi"/>
              <w:noProof/>
              <w:sz w:val="22"/>
              <w:szCs w:val="22"/>
              <w:lang w:val="en-ID"/>
            </w:rPr>
          </w:pPr>
          <w:hyperlink w:anchor="_Toc83115746" w:history="1">
            <w:r w:rsidR="00FA382F" w:rsidRPr="002C04D4">
              <w:rPr>
                <w:rStyle w:val="Hyperlink"/>
                <w:noProof/>
              </w:rPr>
              <w:t>3.4.1.</w:t>
            </w:r>
            <w:r w:rsidR="00FA382F">
              <w:rPr>
                <w:rFonts w:asciiTheme="minorHAnsi" w:eastAsiaTheme="minorEastAsia" w:hAnsiTheme="minorHAnsi" w:cstheme="minorBidi"/>
                <w:noProof/>
                <w:sz w:val="22"/>
                <w:szCs w:val="22"/>
                <w:lang w:val="en-ID"/>
              </w:rPr>
              <w:tab/>
            </w:r>
            <w:r w:rsidR="00FA382F" w:rsidRPr="002C04D4">
              <w:rPr>
                <w:rStyle w:val="Hyperlink"/>
                <w:noProof/>
              </w:rPr>
              <w:t>Bisnis Aktor</w:t>
            </w:r>
            <w:r w:rsidR="00FA382F">
              <w:rPr>
                <w:noProof/>
                <w:webHidden/>
              </w:rPr>
              <w:tab/>
            </w:r>
            <w:r w:rsidR="00FA382F">
              <w:rPr>
                <w:noProof/>
                <w:webHidden/>
              </w:rPr>
              <w:fldChar w:fldCharType="begin"/>
            </w:r>
            <w:r w:rsidR="00FA382F">
              <w:rPr>
                <w:noProof/>
                <w:webHidden/>
              </w:rPr>
              <w:instrText xml:space="preserve"> PAGEREF _Toc83115746 \h </w:instrText>
            </w:r>
            <w:r w:rsidR="00FA382F">
              <w:rPr>
                <w:noProof/>
                <w:webHidden/>
              </w:rPr>
            </w:r>
            <w:r w:rsidR="00FA382F">
              <w:rPr>
                <w:noProof/>
                <w:webHidden/>
              </w:rPr>
              <w:fldChar w:fldCharType="separate"/>
            </w:r>
            <w:r w:rsidR="00FA382F">
              <w:rPr>
                <w:noProof/>
                <w:webHidden/>
              </w:rPr>
              <w:t>20</w:t>
            </w:r>
            <w:r w:rsidR="00FA382F">
              <w:rPr>
                <w:noProof/>
                <w:webHidden/>
              </w:rPr>
              <w:fldChar w:fldCharType="end"/>
            </w:r>
          </w:hyperlink>
        </w:p>
        <w:p w14:paraId="0D526C10" w14:textId="2A17848A" w:rsidR="00FA382F" w:rsidRDefault="00F14C4A">
          <w:pPr>
            <w:pStyle w:val="TOC3"/>
            <w:rPr>
              <w:rFonts w:asciiTheme="minorHAnsi" w:eastAsiaTheme="minorEastAsia" w:hAnsiTheme="minorHAnsi" w:cstheme="minorBidi"/>
              <w:noProof/>
              <w:sz w:val="22"/>
              <w:szCs w:val="22"/>
              <w:lang w:val="en-ID"/>
            </w:rPr>
          </w:pPr>
          <w:hyperlink w:anchor="_Toc83115747" w:history="1">
            <w:r w:rsidR="00FA382F" w:rsidRPr="002C04D4">
              <w:rPr>
                <w:rStyle w:val="Hyperlink"/>
                <w:noProof/>
              </w:rPr>
              <w:t>3.4.2.</w:t>
            </w:r>
            <w:r w:rsidR="00FA382F">
              <w:rPr>
                <w:rFonts w:asciiTheme="minorHAnsi" w:eastAsiaTheme="minorEastAsia" w:hAnsiTheme="minorHAnsi" w:cstheme="minorBidi"/>
                <w:noProof/>
                <w:sz w:val="22"/>
                <w:szCs w:val="22"/>
                <w:lang w:val="en-ID"/>
              </w:rPr>
              <w:tab/>
            </w:r>
            <w:r w:rsidR="00FA382F" w:rsidRPr="002C04D4">
              <w:rPr>
                <w:rStyle w:val="Hyperlink"/>
                <w:noProof/>
              </w:rPr>
              <w:t>Deskripsi Aktor</w:t>
            </w:r>
            <w:r w:rsidR="00FA382F">
              <w:rPr>
                <w:noProof/>
                <w:webHidden/>
              </w:rPr>
              <w:tab/>
            </w:r>
            <w:r w:rsidR="00FA382F">
              <w:rPr>
                <w:noProof/>
                <w:webHidden/>
              </w:rPr>
              <w:fldChar w:fldCharType="begin"/>
            </w:r>
            <w:r w:rsidR="00FA382F">
              <w:rPr>
                <w:noProof/>
                <w:webHidden/>
              </w:rPr>
              <w:instrText xml:space="preserve"> PAGEREF _Toc83115747 \h </w:instrText>
            </w:r>
            <w:r w:rsidR="00FA382F">
              <w:rPr>
                <w:noProof/>
                <w:webHidden/>
              </w:rPr>
            </w:r>
            <w:r w:rsidR="00FA382F">
              <w:rPr>
                <w:noProof/>
                <w:webHidden/>
              </w:rPr>
              <w:fldChar w:fldCharType="separate"/>
            </w:r>
            <w:r w:rsidR="00FA382F">
              <w:rPr>
                <w:noProof/>
                <w:webHidden/>
              </w:rPr>
              <w:t>21</w:t>
            </w:r>
            <w:r w:rsidR="00FA382F">
              <w:rPr>
                <w:noProof/>
                <w:webHidden/>
              </w:rPr>
              <w:fldChar w:fldCharType="end"/>
            </w:r>
          </w:hyperlink>
        </w:p>
        <w:p w14:paraId="2E085CA2" w14:textId="16EAD2E9" w:rsidR="00FA382F" w:rsidRDefault="00F14C4A">
          <w:pPr>
            <w:pStyle w:val="TOC3"/>
            <w:rPr>
              <w:rFonts w:asciiTheme="minorHAnsi" w:eastAsiaTheme="minorEastAsia" w:hAnsiTheme="minorHAnsi" w:cstheme="minorBidi"/>
              <w:noProof/>
              <w:sz w:val="22"/>
              <w:szCs w:val="22"/>
              <w:lang w:val="en-ID"/>
            </w:rPr>
          </w:pPr>
          <w:hyperlink w:anchor="_Toc83115748" w:history="1">
            <w:r w:rsidR="00FA382F" w:rsidRPr="002C04D4">
              <w:rPr>
                <w:rStyle w:val="Hyperlink"/>
                <w:noProof/>
              </w:rPr>
              <w:t>3.4.3.</w:t>
            </w:r>
            <w:r w:rsidR="00FA382F">
              <w:rPr>
                <w:rFonts w:asciiTheme="minorHAnsi" w:eastAsiaTheme="minorEastAsia" w:hAnsiTheme="minorHAnsi" w:cstheme="minorBidi"/>
                <w:noProof/>
                <w:sz w:val="22"/>
                <w:szCs w:val="22"/>
                <w:lang w:val="en-ID"/>
              </w:rPr>
              <w:tab/>
            </w:r>
            <w:r w:rsidR="00FA382F" w:rsidRPr="002C04D4">
              <w:rPr>
                <w:rStyle w:val="Hyperlink"/>
                <w:noProof/>
              </w:rPr>
              <w:t>Business Use Case</w:t>
            </w:r>
            <w:r w:rsidR="00FA382F">
              <w:rPr>
                <w:noProof/>
                <w:webHidden/>
              </w:rPr>
              <w:tab/>
            </w:r>
            <w:r w:rsidR="00FA382F">
              <w:rPr>
                <w:noProof/>
                <w:webHidden/>
              </w:rPr>
              <w:fldChar w:fldCharType="begin"/>
            </w:r>
            <w:r w:rsidR="00FA382F">
              <w:rPr>
                <w:noProof/>
                <w:webHidden/>
              </w:rPr>
              <w:instrText xml:space="preserve"> PAGEREF _Toc83115748 \h </w:instrText>
            </w:r>
            <w:r w:rsidR="00FA382F">
              <w:rPr>
                <w:noProof/>
                <w:webHidden/>
              </w:rPr>
            </w:r>
            <w:r w:rsidR="00FA382F">
              <w:rPr>
                <w:noProof/>
                <w:webHidden/>
              </w:rPr>
              <w:fldChar w:fldCharType="separate"/>
            </w:r>
            <w:r w:rsidR="00FA382F">
              <w:rPr>
                <w:noProof/>
                <w:webHidden/>
              </w:rPr>
              <w:t>22</w:t>
            </w:r>
            <w:r w:rsidR="00FA382F">
              <w:rPr>
                <w:noProof/>
                <w:webHidden/>
              </w:rPr>
              <w:fldChar w:fldCharType="end"/>
            </w:r>
          </w:hyperlink>
        </w:p>
        <w:p w14:paraId="11D67CE2" w14:textId="7F5FDC8F" w:rsidR="00FA382F" w:rsidRDefault="00F14C4A">
          <w:pPr>
            <w:pStyle w:val="TOC3"/>
            <w:rPr>
              <w:rFonts w:asciiTheme="minorHAnsi" w:eastAsiaTheme="minorEastAsia" w:hAnsiTheme="minorHAnsi" w:cstheme="minorBidi"/>
              <w:noProof/>
              <w:sz w:val="22"/>
              <w:szCs w:val="22"/>
              <w:lang w:val="en-ID"/>
            </w:rPr>
          </w:pPr>
          <w:hyperlink w:anchor="_Toc83115749" w:history="1">
            <w:r w:rsidR="00FA382F" w:rsidRPr="002C04D4">
              <w:rPr>
                <w:rStyle w:val="Hyperlink"/>
                <w:noProof/>
              </w:rPr>
              <w:t>3.4.4.</w:t>
            </w:r>
            <w:r w:rsidR="00FA382F">
              <w:rPr>
                <w:rFonts w:asciiTheme="minorHAnsi" w:eastAsiaTheme="minorEastAsia" w:hAnsiTheme="minorHAnsi" w:cstheme="minorBidi"/>
                <w:noProof/>
                <w:sz w:val="22"/>
                <w:szCs w:val="22"/>
                <w:lang w:val="en-ID"/>
              </w:rPr>
              <w:tab/>
            </w:r>
            <w:r w:rsidR="00FA382F" w:rsidRPr="002C04D4">
              <w:rPr>
                <w:rStyle w:val="Hyperlink"/>
                <w:noProof/>
              </w:rPr>
              <w:t>Use Case Diagram</w:t>
            </w:r>
            <w:r w:rsidR="00FA382F">
              <w:rPr>
                <w:noProof/>
                <w:webHidden/>
              </w:rPr>
              <w:tab/>
            </w:r>
            <w:r w:rsidR="00FA382F">
              <w:rPr>
                <w:noProof/>
                <w:webHidden/>
              </w:rPr>
              <w:fldChar w:fldCharType="begin"/>
            </w:r>
            <w:r w:rsidR="00FA382F">
              <w:rPr>
                <w:noProof/>
                <w:webHidden/>
              </w:rPr>
              <w:instrText xml:space="preserve"> PAGEREF _Toc83115749 \h </w:instrText>
            </w:r>
            <w:r w:rsidR="00FA382F">
              <w:rPr>
                <w:noProof/>
                <w:webHidden/>
              </w:rPr>
            </w:r>
            <w:r w:rsidR="00FA382F">
              <w:rPr>
                <w:noProof/>
                <w:webHidden/>
              </w:rPr>
              <w:fldChar w:fldCharType="separate"/>
            </w:r>
            <w:r w:rsidR="00FA382F">
              <w:rPr>
                <w:noProof/>
                <w:webHidden/>
              </w:rPr>
              <w:t>22</w:t>
            </w:r>
            <w:r w:rsidR="00FA382F">
              <w:rPr>
                <w:noProof/>
                <w:webHidden/>
              </w:rPr>
              <w:fldChar w:fldCharType="end"/>
            </w:r>
          </w:hyperlink>
        </w:p>
        <w:p w14:paraId="6C81AF42" w14:textId="6B9DC528" w:rsidR="00FA382F" w:rsidRDefault="00F14C4A">
          <w:pPr>
            <w:pStyle w:val="TOC3"/>
            <w:rPr>
              <w:rFonts w:asciiTheme="minorHAnsi" w:eastAsiaTheme="minorEastAsia" w:hAnsiTheme="minorHAnsi" w:cstheme="minorBidi"/>
              <w:noProof/>
              <w:sz w:val="22"/>
              <w:szCs w:val="22"/>
              <w:lang w:val="en-ID"/>
            </w:rPr>
          </w:pPr>
          <w:hyperlink w:anchor="_Toc83115750" w:history="1">
            <w:r w:rsidR="00FA382F" w:rsidRPr="002C04D4">
              <w:rPr>
                <w:rStyle w:val="Hyperlink"/>
                <w:noProof/>
              </w:rPr>
              <w:t>3.4.5.</w:t>
            </w:r>
            <w:r w:rsidR="00FA382F">
              <w:rPr>
                <w:rFonts w:asciiTheme="minorHAnsi" w:eastAsiaTheme="minorEastAsia" w:hAnsiTheme="minorHAnsi" w:cstheme="minorBidi"/>
                <w:noProof/>
                <w:sz w:val="22"/>
                <w:szCs w:val="22"/>
                <w:lang w:val="en-ID"/>
              </w:rPr>
              <w:tab/>
            </w:r>
            <w:r w:rsidR="00FA382F" w:rsidRPr="002C04D4">
              <w:rPr>
                <w:rStyle w:val="Hyperlink"/>
                <w:noProof/>
              </w:rPr>
              <w:t>Skenario Use Case</w:t>
            </w:r>
            <w:r w:rsidR="00FA382F">
              <w:rPr>
                <w:noProof/>
                <w:webHidden/>
              </w:rPr>
              <w:tab/>
            </w:r>
            <w:r w:rsidR="00FA382F">
              <w:rPr>
                <w:noProof/>
                <w:webHidden/>
              </w:rPr>
              <w:fldChar w:fldCharType="begin"/>
            </w:r>
            <w:r w:rsidR="00FA382F">
              <w:rPr>
                <w:noProof/>
                <w:webHidden/>
              </w:rPr>
              <w:instrText xml:space="preserve"> PAGEREF _Toc83115750 \h </w:instrText>
            </w:r>
            <w:r w:rsidR="00FA382F">
              <w:rPr>
                <w:noProof/>
                <w:webHidden/>
              </w:rPr>
            </w:r>
            <w:r w:rsidR="00FA382F">
              <w:rPr>
                <w:noProof/>
                <w:webHidden/>
              </w:rPr>
              <w:fldChar w:fldCharType="separate"/>
            </w:r>
            <w:r w:rsidR="00FA382F">
              <w:rPr>
                <w:noProof/>
                <w:webHidden/>
              </w:rPr>
              <w:t>23</w:t>
            </w:r>
            <w:r w:rsidR="00FA382F">
              <w:rPr>
                <w:noProof/>
                <w:webHidden/>
              </w:rPr>
              <w:fldChar w:fldCharType="end"/>
            </w:r>
          </w:hyperlink>
        </w:p>
        <w:p w14:paraId="462D69EB" w14:textId="60F1AAD9" w:rsidR="00FA382F" w:rsidRDefault="00F14C4A">
          <w:pPr>
            <w:pStyle w:val="TOC3"/>
            <w:rPr>
              <w:rFonts w:asciiTheme="minorHAnsi" w:eastAsiaTheme="minorEastAsia" w:hAnsiTheme="minorHAnsi" w:cstheme="minorBidi"/>
              <w:noProof/>
              <w:sz w:val="22"/>
              <w:szCs w:val="22"/>
              <w:lang w:val="en-ID"/>
            </w:rPr>
          </w:pPr>
          <w:hyperlink w:anchor="_Toc83115751" w:history="1">
            <w:r w:rsidR="00FA382F" w:rsidRPr="002C04D4">
              <w:rPr>
                <w:rStyle w:val="Hyperlink"/>
                <w:noProof/>
              </w:rPr>
              <w:t>3.4.6.</w:t>
            </w:r>
            <w:r w:rsidR="00FA382F">
              <w:rPr>
                <w:rFonts w:asciiTheme="minorHAnsi" w:eastAsiaTheme="minorEastAsia" w:hAnsiTheme="minorHAnsi" w:cstheme="minorBidi"/>
                <w:noProof/>
                <w:sz w:val="22"/>
                <w:szCs w:val="22"/>
                <w:lang w:val="en-ID"/>
              </w:rPr>
              <w:tab/>
            </w:r>
            <w:r w:rsidR="00FA382F" w:rsidRPr="002C04D4">
              <w:rPr>
                <w:rStyle w:val="Hyperlink"/>
                <w:noProof/>
              </w:rPr>
              <w:t>Sequence Diagram</w:t>
            </w:r>
            <w:r w:rsidR="00FA382F">
              <w:rPr>
                <w:noProof/>
                <w:webHidden/>
              </w:rPr>
              <w:tab/>
            </w:r>
            <w:r w:rsidR="00FA382F">
              <w:rPr>
                <w:noProof/>
                <w:webHidden/>
              </w:rPr>
              <w:fldChar w:fldCharType="begin"/>
            </w:r>
            <w:r w:rsidR="00FA382F">
              <w:rPr>
                <w:noProof/>
                <w:webHidden/>
              </w:rPr>
              <w:instrText xml:space="preserve"> PAGEREF _Toc83115751 \h </w:instrText>
            </w:r>
            <w:r w:rsidR="00FA382F">
              <w:rPr>
                <w:noProof/>
                <w:webHidden/>
              </w:rPr>
            </w:r>
            <w:r w:rsidR="00FA382F">
              <w:rPr>
                <w:noProof/>
                <w:webHidden/>
              </w:rPr>
              <w:fldChar w:fldCharType="separate"/>
            </w:r>
            <w:r w:rsidR="00FA382F">
              <w:rPr>
                <w:noProof/>
                <w:webHidden/>
              </w:rPr>
              <w:t>37</w:t>
            </w:r>
            <w:r w:rsidR="00FA382F">
              <w:rPr>
                <w:noProof/>
                <w:webHidden/>
              </w:rPr>
              <w:fldChar w:fldCharType="end"/>
            </w:r>
          </w:hyperlink>
        </w:p>
        <w:p w14:paraId="5745286C" w14:textId="335AB163" w:rsidR="00FA382F" w:rsidRDefault="00F14C4A">
          <w:pPr>
            <w:pStyle w:val="TOC3"/>
            <w:rPr>
              <w:rFonts w:asciiTheme="minorHAnsi" w:eastAsiaTheme="minorEastAsia" w:hAnsiTheme="minorHAnsi" w:cstheme="minorBidi"/>
              <w:noProof/>
              <w:sz w:val="22"/>
              <w:szCs w:val="22"/>
              <w:lang w:val="en-ID"/>
            </w:rPr>
          </w:pPr>
          <w:hyperlink w:anchor="_Toc83115752" w:history="1">
            <w:r w:rsidR="00FA382F" w:rsidRPr="002C04D4">
              <w:rPr>
                <w:rStyle w:val="Hyperlink"/>
                <w:noProof/>
              </w:rPr>
              <w:t>3.4.7.</w:t>
            </w:r>
            <w:r w:rsidR="00FA382F">
              <w:rPr>
                <w:rFonts w:asciiTheme="minorHAnsi" w:eastAsiaTheme="minorEastAsia" w:hAnsiTheme="minorHAnsi" w:cstheme="minorBidi"/>
                <w:noProof/>
                <w:sz w:val="22"/>
                <w:szCs w:val="22"/>
                <w:lang w:val="en-ID"/>
              </w:rPr>
              <w:tab/>
            </w:r>
            <w:r w:rsidR="00FA382F" w:rsidRPr="002C04D4">
              <w:rPr>
                <w:rStyle w:val="Hyperlink"/>
                <w:noProof/>
              </w:rPr>
              <w:t>Class Diagram</w:t>
            </w:r>
            <w:r w:rsidR="00FA382F">
              <w:rPr>
                <w:noProof/>
                <w:webHidden/>
              </w:rPr>
              <w:tab/>
            </w:r>
            <w:r w:rsidR="00FA382F">
              <w:rPr>
                <w:noProof/>
                <w:webHidden/>
              </w:rPr>
              <w:fldChar w:fldCharType="begin"/>
            </w:r>
            <w:r w:rsidR="00FA382F">
              <w:rPr>
                <w:noProof/>
                <w:webHidden/>
              </w:rPr>
              <w:instrText xml:space="preserve"> PAGEREF _Toc83115752 \h </w:instrText>
            </w:r>
            <w:r w:rsidR="00FA382F">
              <w:rPr>
                <w:noProof/>
                <w:webHidden/>
              </w:rPr>
            </w:r>
            <w:r w:rsidR="00FA382F">
              <w:rPr>
                <w:noProof/>
                <w:webHidden/>
              </w:rPr>
              <w:fldChar w:fldCharType="separate"/>
            </w:r>
            <w:r w:rsidR="00FA382F">
              <w:rPr>
                <w:noProof/>
                <w:webHidden/>
              </w:rPr>
              <w:t>46</w:t>
            </w:r>
            <w:r w:rsidR="00FA382F">
              <w:rPr>
                <w:noProof/>
                <w:webHidden/>
              </w:rPr>
              <w:fldChar w:fldCharType="end"/>
            </w:r>
          </w:hyperlink>
        </w:p>
        <w:p w14:paraId="132C9F17" w14:textId="7F0C80EE" w:rsidR="00FA382F" w:rsidRDefault="00F14C4A">
          <w:pPr>
            <w:pStyle w:val="TOC3"/>
            <w:rPr>
              <w:rFonts w:asciiTheme="minorHAnsi" w:eastAsiaTheme="minorEastAsia" w:hAnsiTheme="minorHAnsi" w:cstheme="minorBidi"/>
              <w:noProof/>
              <w:sz w:val="22"/>
              <w:szCs w:val="22"/>
              <w:lang w:val="en-ID"/>
            </w:rPr>
          </w:pPr>
          <w:hyperlink w:anchor="_Toc83115753" w:history="1">
            <w:r w:rsidR="00FA382F" w:rsidRPr="002C04D4">
              <w:rPr>
                <w:rStyle w:val="Hyperlink"/>
                <w:noProof/>
              </w:rPr>
              <w:t>3.4.8.</w:t>
            </w:r>
            <w:r w:rsidR="00FA382F">
              <w:rPr>
                <w:rFonts w:asciiTheme="minorHAnsi" w:eastAsiaTheme="minorEastAsia" w:hAnsiTheme="minorHAnsi" w:cstheme="minorBidi"/>
                <w:noProof/>
                <w:sz w:val="22"/>
                <w:szCs w:val="22"/>
                <w:lang w:val="en-ID"/>
              </w:rPr>
              <w:tab/>
            </w:r>
            <w:r w:rsidR="00FA382F" w:rsidRPr="002C04D4">
              <w:rPr>
                <w:rStyle w:val="Hyperlink"/>
                <w:noProof/>
              </w:rPr>
              <w:t>Perancangan Database</w:t>
            </w:r>
            <w:r w:rsidR="00FA382F">
              <w:rPr>
                <w:noProof/>
                <w:webHidden/>
              </w:rPr>
              <w:tab/>
            </w:r>
            <w:r w:rsidR="00FA382F">
              <w:rPr>
                <w:noProof/>
                <w:webHidden/>
              </w:rPr>
              <w:fldChar w:fldCharType="begin"/>
            </w:r>
            <w:r w:rsidR="00FA382F">
              <w:rPr>
                <w:noProof/>
                <w:webHidden/>
              </w:rPr>
              <w:instrText xml:space="preserve"> PAGEREF _Toc83115753 \h </w:instrText>
            </w:r>
            <w:r w:rsidR="00FA382F">
              <w:rPr>
                <w:noProof/>
                <w:webHidden/>
              </w:rPr>
            </w:r>
            <w:r w:rsidR="00FA382F">
              <w:rPr>
                <w:noProof/>
                <w:webHidden/>
              </w:rPr>
              <w:fldChar w:fldCharType="separate"/>
            </w:r>
            <w:r w:rsidR="00FA382F">
              <w:rPr>
                <w:noProof/>
                <w:webHidden/>
              </w:rPr>
              <w:t>47</w:t>
            </w:r>
            <w:r w:rsidR="00FA382F">
              <w:rPr>
                <w:noProof/>
                <w:webHidden/>
              </w:rPr>
              <w:fldChar w:fldCharType="end"/>
            </w:r>
          </w:hyperlink>
        </w:p>
        <w:p w14:paraId="31DFDF64" w14:textId="317246A1" w:rsidR="00FA382F" w:rsidRDefault="00F14C4A">
          <w:pPr>
            <w:pStyle w:val="TOC3"/>
            <w:rPr>
              <w:rFonts w:asciiTheme="minorHAnsi" w:eastAsiaTheme="minorEastAsia" w:hAnsiTheme="minorHAnsi" w:cstheme="minorBidi"/>
              <w:noProof/>
              <w:sz w:val="22"/>
              <w:szCs w:val="22"/>
              <w:lang w:val="en-ID"/>
            </w:rPr>
          </w:pPr>
          <w:hyperlink w:anchor="_Toc83115754" w:history="1">
            <w:r w:rsidR="00FA382F" w:rsidRPr="002C04D4">
              <w:rPr>
                <w:rStyle w:val="Hyperlink"/>
                <w:noProof/>
              </w:rPr>
              <w:t>3.4.9.</w:t>
            </w:r>
            <w:r w:rsidR="00FA382F">
              <w:rPr>
                <w:rFonts w:asciiTheme="minorHAnsi" w:eastAsiaTheme="minorEastAsia" w:hAnsiTheme="minorHAnsi" w:cstheme="minorBidi"/>
                <w:noProof/>
                <w:sz w:val="22"/>
                <w:szCs w:val="22"/>
                <w:lang w:val="en-ID"/>
              </w:rPr>
              <w:tab/>
            </w:r>
            <w:r w:rsidR="00FA382F" w:rsidRPr="002C04D4">
              <w:rPr>
                <w:rStyle w:val="Hyperlink"/>
                <w:noProof/>
              </w:rPr>
              <w:t>Perancangan Antarmuka</w:t>
            </w:r>
            <w:r w:rsidR="00FA382F">
              <w:rPr>
                <w:noProof/>
                <w:webHidden/>
              </w:rPr>
              <w:tab/>
            </w:r>
            <w:r w:rsidR="00FA382F">
              <w:rPr>
                <w:noProof/>
                <w:webHidden/>
              </w:rPr>
              <w:fldChar w:fldCharType="begin"/>
            </w:r>
            <w:r w:rsidR="00FA382F">
              <w:rPr>
                <w:noProof/>
                <w:webHidden/>
              </w:rPr>
              <w:instrText xml:space="preserve"> PAGEREF _Toc83115754 \h </w:instrText>
            </w:r>
            <w:r w:rsidR="00FA382F">
              <w:rPr>
                <w:noProof/>
                <w:webHidden/>
              </w:rPr>
            </w:r>
            <w:r w:rsidR="00FA382F">
              <w:rPr>
                <w:noProof/>
                <w:webHidden/>
              </w:rPr>
              <w:fldChar w:fldCharType="separate"/>
            </w:r>
            <w:r w:rsidR="00FA382F">
              <w:rPr>
                <w:noProof/>
                <w:webHidden/>
              </w:rPr>
              <w:t>52</w:t>
            </w:r>
            <w:r w:rsidR="00FA382F">
              <w:rPr>
                <w:noProof/>
                <w:webHidden/>
              </w:rPr>
              <w:fldChar w:fldCharType="end"/>
            </w:r>
          </w:hyperlink>
        </w:p>
        <w:p w14:paraId="7489D558" w14:textId="5F01D959" w:rsidR="00FA382F" w:rsidRDefault="00F14C4A">
          <w:pPr>
            <w:pStyle w:val="TOC1"/>
            <w:tabs>
              <w:tab w:val="right" w:leader="dot" w:pos="7927"/>
            </w:tabs>
            <w:rPr>
              <w:rFonts w:asciiTheme="minorHAnsi" w:eastAsiaTheme="minorEastAsia" w:hAnsiTheme="minorHAnsi" w:cstheme="minorBidi"/>
              <w:noProof/>
              <w:sz w:val="22"/>
              <w:szCs w:val="22"/>
              <w:lang w:val="en-ID"/>
            </w:rPr>
          </w:pPr>
          <w:hyperlink w:anchor="_Toc83115755" w:history="1">
            <w:r w:rsidR="00FA382F" w:rsidRPr="002C04D4">
              <w:rPr>
                <w:rStyle w:val="Hyperlink"/>
                <w:noProof/>
              </w:rPr>
              <w:t>BAB IV  IMPLEMENTASI DAN PENGUJIAN</w:t>
            </w:r>
            <w:r w:rsidR="00FA382F">
              <w:rPr>
                <w:noProof/>
                <w:webHidden/>
              </w:rPr>
              <w:tab/>
            </w:r>
            <w:r w:rsidR="00FA382F">
              <w:rPr>
                <w:noProof/>
                <w:webHidden/>
              </w:rPr>
              <w:fldChar w:fldCharType="begin"/>
            </w:r>
            <w:r w:rsidR="00FA382F">
              <w:rPr>
                <w:noProof/>
                <w:webHidden/>
              </w:rPr>
              <w:instrText xml:space="preserve"> PAGEREF _Toc83115755 \h </w:instrText>
            </w:r>
            <w:r w:rsidR="00FA382F">
              <w:rPr>
                <w:noProof/>
                <w:webHidden/>
              </w:rPr>
            </w:r>
            <w:r w:rsidR="00FA382F">
              <w:rPr>
                <w:noProof/>
                <w:webHidden/>
              </w:rPr>
              <w:fldChar w:fldCharType="separate"/>
            </w:r>
            <w:r w:rsidR="00FA382F">
              <w:rPr>
                <w:noProof/>
                <w:webHidden/>
              </w:rPr>
              <w:t>35</w:t>
            </w:r>
            <w:r w:rsidR="00FA382F">
              <w:rPr>
                <w:noProof/>
                <w:webHidden/>
              </w:rPr>
              <w:fldChar w:fldCharType="end"/>
            </w:r>
          </w:hyperlink>
        </w:p>
        <w:p w14:paraId="66CA7EE3" w14:textId="5EFEDB63" w:rsidR="00FA382F" w:rsidRDefault="00F14C4A">
          <w:pPr>
            <w:pStyle w:val="TOC2"/>
            <w:tabs>
              <w:tab w:val="left" w:pos="880"/>
              <w:tab w:val="right" w:leader="dot" w:pos="7927"/>
            </w:tabs>
            <w:rPr>
              <w:rFonts w:asciiTheme="minorHAnsi" w:eastAsiaTheme="minorEastAsia" w:hAnsiTheme="minorHAnsi" w:cstheme="minorBidi"/>
              <w:noProof/>
              <w:sz w:val="22"/>
              <w:szCs w:val="22"/>
              <w:lang w:val="en-ID"/>
            </w:rPr>
          </w:pPr>
          <w:hyperlink w:anchor="_Toc83115756" w:history="1">
            <w:r w:rsidR="00FA382F" w:rsidRPr="002C04D4">
              <w:rPr>
                <w:rStyle w:val="Hyperlink"/>
                <w:noProof/>
              </w:rPr>
              <w:t>4.1.</w:t>
            </w:r>
            <w:r w:rsidR="00FA382F">
              <w:rPr>
                <w:rFonts w:asciiTheme="minorHAnsi" w:eastAsiaTheme="minorEastAsia" w:hAnsiTheme="minorHAnsi" w:cstheme="minorBidi"/>
                <w:noProof/>
                <w:sz w:val="22"/>
                <w:szCs w:val="22"/>
                <w:lang w:val="en-ID"/>
              </w:rPr>
              <w:tab/>
            </w:r>
            <w:r w:rsidR="00FA382F" w:rsidRPr="002C04D4">
              <w:rPr>
                <w:rStyle w:val="Hyperlink"/>
                <w:noProof/>
              </w:rPr>
              <w:t>Implementasi</w:t>
            </w:r>
            <w:r w:rsidR="00FA382F">
              <w:rPr>
                <w:noProof/>
                <w:webHidden/>
              </w:rPr>
              <w:tab/>
            </w:r>
            <w:r w:rsidR="00FA382F">
              <w:rPr>
                <w:noProof/>
                <w:webHidden/>
              </w:rPr>
              <w:fldChar w:fldCharType="begin"/>
            </w:r>
            <w:r w:rsidR="00FA382F">
              <w:rPr>
                <w:noProof/>
                <w:webHidden/>
              </w:rPr>
              <w:instrText xml:space="preserve"> PAGEREF _Toc83115756 \h </w:instrText>
            </w:r>
            <w:r w:rsidR="00FA382F">
              <w:rPr>
                <w:noProof/>
                <w:webHidden/>
              </w:rPr>
            </w:r>
            <w:r w:rsidR="00FA382F">
              <w:rPr>
                <w:noProof/>
                <w:webHidden/>
              </w:rPr>
              <w:fldChar w:fldCharType="separate"/>
            </w:r>
            <w:r w:rsidR="00FA382F">
              <w:rPr>
                <w:noProof/>
                <w:webHidden/>
              </w:rPr>
              <w:t>35</w:t>
            </w:r>
            <w:r w:rsidR="00FA382F">
              <w:rPr>
                <w:noProof/>
                <w:webHidden/>
              </w:rPr>
              <w:fldChar w:fldCharType="end"/>
            </w:r>
          </w:hyperlink>
        </w:p>
        <w:p w14:paraId="0172B64A" w14:textId="2DBEF9F0" w:rsidR="00FA382F" w:rsidRDefault="00F14C4A">
          <w:pPr>
            <w:pStyle w:val="TOC3"/>
            <w:rPr>
              <w:rFonts w:asciiTheme="minorHAnsi" w:eastAsiaTheme="minorEastAsia" w:hAnsiTheme="minorHAnsi" w:cstheme="minorBidi"/>
              <w:noProof/>
              <w:sz w:val="22"/>
              <w:szCs w:val="22"/>
              <w:lang w:val="en-ID"/>
            </w:rPr>
          </w:pPr>
          <w:hyperlink w:anchor="_Toc83115757" w:history="1">
            <w:r w:rsidR="00FA382F" w:rsidRPr="002C04D4">
              <w:rPr>
                <w:rStyle w:val="Hyperlink"/>
                <w:noProof/>
              </w:rPr>
              <w:t>4.1.1.</w:t>
            </w:r>
            <w:r w:rsidR="00FA382F">
              <w:rPr>
                <w:rFonts w:asciiTheme="minorHAnsi" w:eastAsiaTheme="minorEastAsia" w:hAnsiTheme="minorHAnsi" w:cstheme="minorBidi"/>
                <w:noProof/>
                <w:sz w:val="22"/>
                <w:szCs w:val="22"/>
                <w:lang w:val="en-ID"/>
              </w:rPr>
              <w:tab/>
            </w:r>
            <w:r w:rsidR="00FA382F" w:rsidRPr="002C04D4">
              <w:rPr>
                <w:rStyle w:val="Hyperlink"/>
                <w:noProof/>
              </w:rPr>
              <w:t>Implementasi Basis Data</w:t>
            </w:r>
            <w:r w:rsidR="00FA382F">
              <w:rPr>
                <w:noProof/>
                <w:webHidden/>
              </w:rPr>
              <w:tab/>
            </w:r>
            <w:r w:rsidR="00FA382F">
              <w:rPr>
                <w:noProof/>
                <w:webHidden/>
              </w:rPr>
              <w:fldChar w:fldCharType="begin"/>
            </w:r>
            <w:r w:rsidR="00FA382F">
              <w:rPr>
                <w:noProof/>
                <w:webHidden/>
              </w:rPr>
              <w:instrText xml:space="preserve"> PAGEREF _Toc83115757 \h </w:instrText>
            </w:r>
            <w:r w:rsidR="00FA382F">
              <w:rPr>
                <w:noProof/>
                <w:webHidden/>
              </w:rPr>
            </w:r>
            <w:r w:rsidR="00FA382F">
              <w:rPr>
                <w:noProof/>
                <w:webHidden/>
              </w:rPr>
              <w:fldChar w:fldCharType="separate"/>
            </w:r>
            <w:r w:rsidR="00FA382F">
              <w:rPr>
                <w:noProof/>
                <w:webHidden/>
              </w:rPr>
              <w:t>35</w:t>
            </w:r>
            <w:r w:rsidR="00FA382F">
              <w:rPr>
                <w:noProof/>
                <w:webHidden/>
              </w:rPr>
              <w:fldChar w:fldCharType="end"/>
            </w:r>
          </w:hyperlink>
        </w:p>
        <w:p w14:paraId="28C7F6F9" w14:textId="7C6B87BD" w:rsidR="00FA382F" w:rsidRDefault="00F14C4A">
          <w:pPr>
            <w:pStyle w:val="TOC3"/>
            <w:rPr>
              <w:rFonts w:asciiTheme="minorHAnsi" w:eastAsiaTheme="minorEastAsia" w:hAnsiTheme="minorHAnsi" w:cstheme="minorBidi"/>
              <w:noProof/>
              <w:sz w:val="22"/>
              <w:szCs w:val="22"/>
              <w:lang w:val="en-ID"/>
            </w:rPr>
          </w:pPr>
          <w:hyperlink w:anchor="_Toc83115758" w:history="1">
            <w:r w:rsidR="00FA382F" w:rsidRPr="002C04D4">
              <w:rPr>
                <w:rStyle w:val="Hyperlink"/>
                <w:noProof/>
              </w:rPr>
              <w:t>4.1.2.</w:t>
            </w:r>
            <w:r w:rsidR="00FA382F">
              <w:rPr>
                <w:rFonts w:asciiTheme="minorHAnsi" w:eastAsiaTheme="minorEastAsia" w:hAnsiTheme="minorHAnsi" w:cstheme="minorBidi"/>
                <w:noProof/>
                <w:sz w:val="22"/>
                <w:szCs w:val="22"/>
                <w:lang w:val="en-ID"/>
              </w:rPr>
              <w:tab/>
            </w:r>
            <w:r w:rsidR="00FA382F" w:rsidRPr="002C04D4">
              <w:rPr>
                <w:rStyle w:val="Hyperlink"/>
                <w:noProof/>
              </w:rPr>
              <w:t>Implementasi Antar Muka</w:t>
            </w:r>
            <w:r w:rsidR="00FA382F">
              <w:rPr>
                <w:noProof/>
                <w:webHidden/>
              </w:rPr>
              <w:tab/>
            </w:r>
            <w:r w:rsidR="00FA382F">
              <w:rPr>
                <w:noProof/>
                <w:webHidden/>
              </w:rPr>
              <w:fldChar w:fldCharType="begin"/>
            </w:r>
            <w:r w:rsidR="00FA382F">
              <w:rPr>
                <w:noProof/>
                <w:webHidden/>
              </w:rPr>
              <w:instrText xml:space="preserve"> PAGEREF _Toc83115758 \h </w:instrText>
            </w:r>
            <w:r w:rsidR="00FA382F">
              <w:rPr>
                <w:noProof/>
                <w:webHidden/>
              </w:rPr>
            </w:r>
            <w:r w:rsidR="00FA382F">
              <w:rPr>
                <w:noProof/>
                <w:webHidden/>
              </w:rPr>
              <w:fldChar w:fldCharType="separate"/>
            </w:r>
            <w:r w:rsidR="00FA382F">
              <w:rPr>
                <w:noProof/>
                <w:webHidden/>
              </w:rPr>
              <w:t>35</w:t>
            </w:r>
            <w:r w:rsidR="00FA382F">
              <w:rPr>
                <w:noProof/>
                <w:webHidden/>
              </w:rPr>
              <w:fldChar w:fldCharType="end"/>
            </w:r>
          </w:hyperlink>
        </w:p>
        <w:p w14:paraId="1A5A69E1" w14:textId="6014FEB4" w:rsidR="00FA382F" w:rsidRDefault="00F14C4A">
          <w:pPr>
            <w:pStyle w:val="TOC2"/>
            <w:tabs>
              <w:tab w:val="left" w:pos="880"/>
              <w:tab w:val="right" w:leader="dot" w:pos="7927"/>
            </w:tabs>
            <w:rPr>
              <w:rFonts w:asciiTheme="minorHAnsi" w:eastAsiaTheme="minorEastAsia" w:hAnsiTheme="minorHAnsi" w:cstheme="minorBidi"/>
              <w:noProof/>
              <w:sz w:val="22"/>
              <w:szCs w:val="22"/>
              <w:lang w:val="en-ID"/>
            </w:rPr>
          </w:pPr>
          <w:hyperlink w:anchor="_Toc83115759" w:history="1">
            <w:r w:rsidR="00FA382F" w:rsidRPr="002C04D4">
              <w:rPr>
                <w:rStyle w:val="Hyperlink"/>
                <w:noProof/>
              </w:rPr>
              <w:t>4.2.</w:t>
            </w:r>
            <w:r w:rsidR="00FA382F">
              <w:rPr>
                <w:rFonts w:asciiTheme="minorHAnsi" w:eastAsiaTheme="minorEastAsia" w:hAnsiTheme="minorHAnsi" w:cstheme="minorBidi"/>
                <w:noProof/>
                <w:sz w:val="22"/>
                <w:szCs w:val="22"/>
                <w:lang w:val="en-ID"/>
              </w:rPr>
              <w:tab/>
            </w:r>
            <w:r w:rsidR="00FA382F" w:rsidRPr="002C04D4">
              <w:rPr>
                <w:rStyle w:val="Hyperlink"/>
                <w:noProof/>
              </w:rPr>
              <w:t>Pengujin Perangkat Lunak</w:t>
            </w:r>
            <w:r w:rsidR="00FA382F">
              <w:rPr>
                <w:noProof/>
                <w:webHidden/>
              </w:rPr>
              <w:tab/>
            </w:r>
            <w:r w:rsidR="00FA382F">
              <w:rPr>
                <w:noProof/>
                <w:webHidden/>
              </w:rPr>
              <w:fldChar w:fldCharType="begin"/>
            </w:r>
            <w:r w:rsidR="00FA382F">
              <w:rPr>
                <w:noProof/>
                <w:webHidden/>
              </w:rPr>
              <w:instrText xml:space="preserve"> PAGEREF _Toc83115759 \h </w:instrText>
            </w:r>
            <w:r w:rsidR="00FA382F">
              <w:rPr>
                <w:noProof/>
                <w:webHidden/>
              </w:rPr>
            </w:r>
            <w:r w:rsidR="00FA382F">
              <w:rPr>
                <w:noProof/>
                <w:webHidden/>
              </w:rPr>
              <w:fldChar w:fldCharType="separate"/>
            </w:r>
            <w:r w:rsidR="00FA382F">
              <w:rPr>
                <w:noProof/>
                <w:webHidden/>
              </w:rPr>
              <w:t>35</w:t>
            </w:r>
            <w:r w:rsidR="00FA382F">
              <w:rPr>
                <w:noProof/>
                <w:webHidden/>
              </w:rPr>
              <w:fldChar w:fldCharType="end"/>
            </w:r>
          </w:hyperlink>
        </w:p>
        <w:p w14:paraId="199C9D4B" w14:textId="0B8640E5" w:rsidR="00FA382F" w:rsidRDefault="00F14C4A">
          <w:pPr>
            <w:pStyle w:val="TOC3"/>
            <w:rPr>
              <w:rFonts w:asciiTheme="minorHAnsi" w:eastAsiaTheme="minorEastAsia" w:hAnsiTheme="minorHAnsi" w:cstheme="minorBidi"/>
              <w:noProof/>
              <w:sz w:val="22"/>
              <w:szCs w:val="22"/>
              <w:lang w:val="en-ID"/>
            </w:rPr>
          </w:pPr>
          <w:hyperlink w:anchor="_Toc83115760" w:history="1">
            <w:r w:rsidR="00FA382F" w:rsidRPr="002C04D4">
              <w:rPr>
                <w:rStyle w:val="Hyperlink"/>
                <w:noProof/>
              </w:rPr>
              <w:t>4.2.1.</w:t>
            </w:r>
            <w:r w:rsidR="00FA382F">
              <w:rPr>
                <w:rFonts w:asciiTheme="minorHAnsi" w:eastAsiaTheme="minorEastAsia" w:hAnsiTheme="minorHAnsi" w:cstheme="minorBidi"/>
                <w:noProof/>
                <w:sz w:val="22"/>
                <w:szCs w:val="22"/>
                <w:lang w:val="en-ID"/>
              </w:rPr>
              <w:tab/>
            </w:r>
            <w:r w:rsidR="00FA382F" w:rsidRPr="002C04D4">
              <w:rPr>
                <w:rStyle w:val="Hyperlink"/>
                <w:noProof/>
              </w:rPr>
              <w:t>Metode Pengujian</w:t>
            </w:r>
            <w:r w:rsidR="00FA382F">
              <w:rPr>
                <w:noProof/>
                <w:webHidden/>
              </w:rPr>
              <w:tab/>
            </w:r>
            <w:r w:rsidR="00FA382F">
              <w:rPr>
                <w:noProof/>
                <w:webHidden/>
              </w:rPr>
              <w:fldChar w:fldCharType="begin"/>
            </w:r>
            <w:r w:rsidR="00FA382F">
              <w:rPr>
                <w:noProof/>
                <w:webHidden/>
              </w:rPr>
              <w:instrText xml:space="preserve"> PAGEREF _Toc83115760 \h </w:instrText>
            </w:r>
            <w:r w:rsidR="00FA382F">
              <w:rPr>
                <w:noProof/>
                <w:webHidden/>
              </w:rPr>
            </w:r>
            <w:r w:rsidR="00FA382F">
              <w:rPr>
                <w:noProof/>
                <w:webHidden/>
              </w:rPr>
              <w:fldChar w:fldCharType="separate"/>
            </w:r>
            <w:r w:rsidR="00FA382F">
              <w:rPr>
                <w:noProof/>
                <w:webHidden/>
              </w:rPr>
              <w:t>35</w:t>
            </w:r>
            <w:r w:rsidR="00FA382F">
              <w:rPr>
                <w:noProof/>
                <w:webHidden/>
              </w:rPr>
              <w:fldChar w:fldCharType="end"/>
            </w:r>
          </w:hyperlink>
        </w:p>
        <w:p w14:paraId="284AF916" w14:textId="1437C25B" w:rsidR="00FA382F" w:rsidRDefault="00F14C4A">
          <w:pPr>
            <w:pStyle w:val="TOC3"/>
            <w:rPr>
              <w:rFonts w:asciiTheme="minorHAnsi" w:eastAsiaTheme="minorEastAsia" w:hAnsiTheme="minorHAnsi" w:cstheme="minorBidi"/>
              <w:noProof/>
              <w:sz w:val="22"/>
              <w:szCs w:val="22"/>
              <w:lang w:val="en-ID"/>
            </w:rPr>
          </w:pPr>
          <w:hyperlink w:anchor="_Toc83115761" w:history="1">
            <w:r w:rsidR="00FA382F" w:rsidRPr="002C04D4">
              <w:rPr>
                <w:rStyle w:val="Hyperlink"/>
                <w:noProof/>
              </w:rPr>
              <w:t>4.2.2.</w:t>
            </w:r>
            <w:r w:rsidR="00FA382F">
              <w:rPr>
                <w:rFonts w:asciiTheme="minorHAnsi" w:eastAsiaTheme="minorEastAsia" w:hAnsiTheme="minorHAnsi" w:cstheme="minorBidi"/>
                <w:noProof/>
                <w:sz w:val="22"/>
                <w:szCs w:val="22"/>
                <w:lang w:val="en-ID"/>
              </w:rPr>
              <w:tab/>
            </w:r>
            <w:r w:rsidR="00FA382F" w:rsidRPr="002C04D4">
              <w:rPr>
                <w:rStyle w:val="Hyperlink"/>
                <w:noProof/>
              </w:rPr>
              <w:t>Tahap Pengujian</w:t>
            </w:r>
            <w:r w:rsidR="00FA382F">
              <w:rPr>
                <w:noProof/>
                <w:webHidden/>
              </w:rPr>
              <w:tab/>
            </w:r>
            <w:r w:rsidR="00FA382F">
              <w:rPr>
                <w:noProof/>
                <w:webHidden/>
              </w:rPr>
              <w:fldChar w:fldCharType="begin"/>
            </w:r>
            <w:r w:rsidR="00FA382F">
              <w:rPr>
                <w:noProof/>
                <w:webHidden/>
              </w:rPr>
              <w:instrText xml:space="preserve"> PAGEREF _Toc83115761 \h </w:instrText>
            </w:r>
            <w:r w:rsidR="00FA382F">
              <w:rPr>
                <w:noProof/>
                <w:webHidden/>
              </w:rPr>
            </w:r>
            <w:r w:rsidR="00FA382F">
              <w:rPr>
                <w:noProof/>
                <w:webHidden/>
              </w:rPr>
              <w:fldChar w:fldCharType="separate"/>
            </w:r>
            <w:r w:rsidR="00FA382F">
              <w:rPr>
                <w:noProof/>
                <w:webHidden/>
              </w:rPr>
              <w:t>35</w:t>
            </w:r>
            <w:r w:rsidR="00FA382F">
              <w:rPr>
                <w:noProof/>
                <w:webHidden/>
              </w:rPr>
              <w:fldChar w:fldCharType="end"/>
            </w:r>
          </w:hyperlink>
        </w:p>
        <w:p w14:paraId="5F4290FA" w14:textId="60F25D45" w:rsidR="00FA382F" w:rsidRDefault="00F14C4A">
          <w:pPr>
            <w:pStyle w:val="TOC3"/>
            <w:rPr>
              <w:rFonts w:asciiTheme="minorHAnsi" w:eastAsiaTheme="minorEastAsia" w:hAnsiTheme="minorHAnsi" w:cstheme="minorBidi"/>
              <w:noProof/>
              <w:sz w:val="22"/>
              <w:szCs w:val="22"/>
              <w:lang w:val="en-ID"/>
            </w:rPr>
          </w:pPr>
          <w:hyperlink w:anchor="_Toc83115762" w:history="1">
            <w:r w:rsidR="00FA382F" w:rsidRPr="002C04D4">
              <w:rPr>
                <w:rStyle w:val="Hyperlink"/>
                <w:noProof/>
              </w:rPr>
              <w:t>4.2.3.</w:t>
            </w:r>
            <w:r w:rsidR="00FA382F">
              <w:rPr>
                <w:rFonts w:asciiTheme="minorHAnsi" w:eastAsiaTheme="minorEastAsia" w:hAnsiTheme="minorHAnsi" w:cstheme="minorBidi"/>
                <w:noProof/>
                <w:sz w:val="22"/>
                <w:szCs w:val="22"/>
                <w:lang w:val="en-ID"/>
              </w:rPr>
              <w:tab/>
            </w:r>
            <w:r w:rsidR="00FA382F" w:rsidRPr="002C04D4">
              <w:rPr>
                <w:rStyle w:val="Hyperlink"/>
                <w:noProof/>
              </w:rPr>
              <w:t>Pengelompokan Proses Berdasarkan Use Case Diagram</w:t>
            </w:r>
            <w:r w:rsidR="00FA382F">
              <w:rPr>
                <w:noProof/>
                <w:webHidden/>
              </w:rPr>
              <w:tab/>
            </w:r>
            <w:r w:rsidR="00FA382F">
              <w:rPr>
                <w:noProof/>
                <w:webHidden/>
              </w:rPr>
              <w:fldChar w:fldCharType="begin"/>
            </w:r>
            <w:r w:rsidR="00FA382F">
              <w:rPr>
                <w:noProof/>
                <w:webHidden/>
              </w:rPr>
              <w:instrText xml:space="preserve"> PAGEREF _Toc83115762 \h </w:instrText>
            </w:r>
            <w:r w:rsidR="00FA382F">
              <w:rPr>
                <w:noProof/>
                <w:webHidden/>
              </w:rPr>
            </w:r>
            <w:r w:rsidR="00FA382F">
              <w:rPr>
                <w:noProof/>
                <w:webHidden/>
              </w:rPr>
              <w:fldChar w:fldCharType="separate"/>
            </w:r>
            <w:r w:rsidR="00FA382F">
              <w:rPr>
                <w:noProof/>
                <w:webHidden/>
              </w:rPr>
              <w:t>35</w:t>
            </w:r>
            <w:r w:rsidR="00FA382F">
              <w:rPr>
                <w:noProof/>
                <w:webHidden/>
              </w:rPr>
              <w:fldChar w:fldCharType="end"/>
            </w:r>
          </w:hyperlink>
        </w:p>
        <w:p w14:paraId="17C0B00F" w14:textId="29186054" w:rsidR="00FA382F" w:rsidRDefault="00F14C4A">
          <w:pPr>
            <w:pStyle w:val="TOC3"/>
            <w:rPr>
              <w:rFonts w:asciiTheme="minorHAnsi" w:eastAsiaTheme="minorEastAsia" w:hAnsiTheme="minorHAnsi" w:cstheme="minorBidi"/>
              <w:noProof/>
              <w:sz w:val="22"/>
              <w:szCs w:val="22"/>
              <w:lang w:val="en-ID"/>
            </w:rPr>
          </w:pPr>
          <w:hyperlink w:anchor="_Toc83115763" w:history="1">
            <w:r w:rsidR="00FA382F" w:rsidRPr="002C04D4">
              <w:rPr>
                <w:rStyle w:val="Hyperlink"/>
                <w:noProof/>
              </w:rPr>
              <w:t>4.2.4.</w:t>
            </w:r>
            <w:r w:rsidR="00FA382F">
              <w:rPr>
                <w:rFonts w:asciiTheme="minorHAnsi" w:eastAsiaTheme="minorEastAsia" w:hAnsiTheme="minorHAnsi" w:cstheme="minorBidi"/>
                <w:noProof/>
                <w:sz w:val="22"/>
                <w:szCs w:val="22"/>
                <w:lang w:val="en-ID"/>
              </w:rPr>
              <w:tab/>
            </w:r>
            <w:r w:rsidR="00FA382F" w:rsidRPr="002C04D4">
              <w:rPr>
                <w:rStyle w:val="Hyperlink"/>
                <w:noProof/>
              </w:rPr>
              <w:t>Tujuan Pengujian</w:t>
            </w:r>
            <w:r w:rsidR="00FA382F">
              <w:rPr>
                <w:noProof/>
                <w:webHidden/>
              </w:rPr>
              <w:tab/>
            </w:r>
            <w:r w:rsidR="00FA382F">
              <w:rPr>
                <w:noProof/>
                <w:webHidden/>
              </w:rPr>
              <w:fldChar w:fldCharType="begin"/>
            </w:r>
            <w:r w:rsidR="00FA382F">
              <w:rPr>
                <w:noProof/>
                <w:webHidden/>
              </w:rPr>
              <w:instrText xml:space="preserve"> PAGEREF _Toc83115763 \h </w:instrText>
            </w:r>
            <w:r w:rsidR="00FA382F">
              <w:rPr>
                <w:noProof/>
                <w:webHidden/>
              </w:rPr>
            </w:r>
            <w:r w:rsidR="00FA382F">
              <w:rPr>
                <w:noProof/>
                <w:webHidden/>
              </w:rPr>
              <w:fldChar w:fldCharType="separate"/>
            </w:r>
            <w:r w:rsidR="00FA382F">
              <w:rPr>
                <w:noProof/>
                <w:webHidden/>
              </w:rPr>
              <w:t>35</w:t>
            </w:r>
            <w:r w:rsidR="00FA382F">
              <w:rPr>
                <w:noProof/>
                <w:webHidden/>
              </w:rPr>
              <w:fldChar w:fldCharType="end"/>
            </w:r>
          </w:hyperlink>
        </w:p>
        <w:p w14:paraId="562EFA87" w14:textId="6BB82AC6" w:rsidR="00FA382F" w:rsidRDefault="00F14C4A">
          <w:pPr>
            <w:pStyle w:val="TOC3"/>
            <w:rPr>
              <w:rFonts w:asciiTheme="minorHAnsi" w:eastAsiaTheme="minorEastAsia" w:hAnsiTheme="minorHAnsi" w:cstheme="minorBidi"/>
              <w:noProof/>
              <w:sz w:val="22"/>
              <w:szCs w:val="22"/>
              <w:lang w:val="en-ID"/>
            </w:rPr>
          </w:pPr>
          <w:hyperlink w:anchor="_Toc83115764" w:history="1">
            <w:r w:rsidR="00FA382F" w:rsidRPr="002C04D4">
              <w:rPr>
                <w:rStyle w:val="Hyperlink"/>
                <w:noProof/>
              </w:rPr>
              <w:t>4.2.5.</w:t>
            </w:r>
            <w:r w:rsidR="00FA382F">
              <w:rPr>
                <w:rFonts w:asciiTheme="minorHAnsi" w:eastAsiaTheme="minorEastAsia" w:hAnsiTheme="minorHAnsi" w:cstheme="minorBidi"/>
                <w:noProof/>
                <w:sz w:val="22"/>
                <w:szCs w:val="22"/>
                <w:lang w:val="en-ID"/>
              </w:rPr>
              <w:tab/>
            </w:r>
            <w:r w:rsidR="00FA382F" w:rsidRPr="002C04D4">
              <w:rPr>
                <w:rStyle w:val="Hyperlink"/>
                <w:noProof/>
              </w:rPr>
              <w:t>Kategori Hasil Pengujian</w:t>
            </w:r>
            <w:r w:rsidR="00FA382F">
              <w:rPr>
                <w:noProof/>
                <w:webHidden/>
              </w:rPr>
              <w:tab/>
            </w:r>
            <w:r w:rsidR="00FA382F">
              <w:rPr>
                <w:noProof/>
                <w:webHidden/>
              </w:rPr>
              <w:fldChar w:fldCharType="begin"/>
            </w:r>
            <w:r w:rsidR="00FA382F">
              <w:rPr>
                <w:noProof/>
                <w:webHidden/>
              </w:rPr>
              <w:instrText xml:space="preserve"> PAGEREF _Toc83115764 \h </w:instrText>
            </w:r>
            <w:r w:rsidR="00FA382F">
              <w:rPr>
                <w:noProof/>
                <w:webHidden/>
              </w:rPr>
            </w:r>
            <w:r w:rsidR="00FA382F">
              <w:rPr>
                <w:noProof/>
                <w:webHidden/>
              </w:rPr>
              <w:fldChar w:fldCharType="separate"/>
            </w:r>
            <w:r w:rsidR="00FA382F">
              <w:rPr>
                <w:noProof/>
                <w:webHidden/>
              </w:rPr>
              <w:t>35</w:t>
            </w:r>
            <w:r w:rsidR="00FA382F">
              <w:rPr>
                <w:noProof/>
                <w:webHidden/>
              </w:rPr>
              <w:fldChar w:fldCharType="end"/>
            </w:r>
          </w:hyperlink>
        </w:p>
        <w:p w14:paraId="634DE708" w14:textId="69132417" w:rsidR="00FA382F" w:rsidRDefault="00F14C4A">
          <w:pPr>
            <w:pStyle w:val="TOC3"/>
            <w:rPr>
              <w:rFonts w:asciiTheme="minorHAnsi" w:eastAsiaTheme="minorEastAsia" w:hAnsiTheme="minorHAnsi" w:cstheme="minorBidi"/>
              <w:noProof/>
              <w:sz w:val="22"/>
              <w:szCs w:val="22"/>
              <w:lang w:val="en-ID"/>
            </w:rPr>
          </w:pPr>
          <w:hyperlink w:anchor="_Toc83115765" w:history="1">
            <w:r w:rsidR="00FA382F" w:rsidRPr="002C04D4">
              <w:rPr>
                <w:rStyle w:val="Hyperlink"/>
                <w:noProof/>
              </w:rPr>
              <w:t>4.2.6.</w:t>
            </w:r>
            <w:r w:rsidR="00FA382F">
              <w:rPr>
                <w:rFonts w:asciiTheme="minorHAnsi" w:eastAsiaTheme="minorEastAsia" w:hAnsiTheme="minorHAnsi" w:cstheme="minorBidi"/>
                <w:noProof/>
                <w:sz w:val="22"/>
                <w:szCs w:val="22"/>
                <w:lang w:val="en-ID"/>
              </w:rPr>
              <w:tab/>
            </w:r>
            <w:r w:rsidR="00FA382F" w:rsidRPr="002C04D4">
              <w:rPr>
                <w:rStyle w:val="Hyperlink"/>
                <w:noProof/>
              </w:rPr>
              <w:t>Skenario Pengujian</w:t>
            </w:r>
            <w:r w:rsidR="00FA382F">
              <w:rPr>
                <w:noProof/>
                <w:webHidden/>
              </w:rPr>
              <w:tab/>
            </w:r>
            <w:r w:rsidR="00FA382F">
              <w:rPr>
                <w:noProof/>
                <w:webHidden/>
              </w:rPr>
              <w:fldChar w:fldCharType="begin"/>
            </w:r>
            <w:r w:rsidR="00FA382F">
              <w:rPr>
                <w:noProof/>
                <w:webHidden/>
              </w:rPr>
              <w:instrText xml:space="preserve"> PAGEREF _Toc83115765 \h </w:instrText>
            </w:r>
            <w:r w:rsidR="00FA382F">
              <w:rPr>
                <w:noProof/>
                <w:webHidden/>
              </w:rPr>
            </w:r>
            <w:r w:rsidR="00FA382F">
              <w:rPr>
                <w:noProof/>
                <w:webHidden/>
              </w:rPr>
              <w:fldChar w:fldCharType="separate"/>
            </w:r>
            <w:r w:rsidR="00FA382F">
              <w:rPr>
                <w:noProof/>
                <w:webHidden/>
              </w:rPr>
              <w:t>35</w:t>
            </w:r>
            <w:r w:rsidR="00FA382F">
              <w:rPr>
                <w:noProof/>
                <w:webHidden/>
              </w:rPr>
              <w:fldChar w:fldCharType="end"/>
            </w:r>
          </w:hyperlink>
        </w:p>
        <w:p w14:paraId="3EA4FD84" w14:textId="4A112ED8" w:rsidR="00FA382F" w:rsidRDefault="00F14C4A">
          <w:pPr>
            <w:pStyle w:val="TOC3"/>
            <w:rPr>
              <w:rFonts w:asciiTheme="minorHAnsi" w:eastAsiaTheme="minorEastAsia" w:hAnsiTheme="minorHAnsi" w:cstheme="minorBidi"/>
              <w:noProof/>
              <w:sz w:val="22"/>
              <w:szCs w:val="22"/>
              <w:lang w:val="en-ID"/>
            </w:rPr>
          </w:pPr>
          <w:hyperlink w:anchor="_Toc83115766" w:history="1">
            <w:r w:rsidR="00FA382F" w:rsidRPr="002C04D4">
              <w:rPr>
                <w:rStyle w:val="Hyperlink"/>
                <w:noProof/>
              </w:rPr>
              <w:t>4.2.7.</w:t>
            </w:r>
            <w:r w:rsidR="00FA382F">
              <w:rPr>
                <w:rFonts w:asciiTheme="minorHAnsi" w:eastAsiaTheme="minorEastAsia" w:hAnsiTheme="minorHAnsi" w:cstheme="minorBidi"/>
                <w:noProof/>
                <w:sz w:val="22"/>
                <w:szCs w:val="22"/>
                <w:lang w:val="en-ID"/>
              </w:rPr>
              <w:tab/>
            </w:r>
            <w:r w:rsidR="00FA382F" w:rsidRPr="002C04D4">
              <w:rPr>
                <w:rStyle w:val="Hyperlink"/>
                <w:noProof/>
              </w:rPr>
              <w:t>Pelaksanaan Pengujian</w:t>
            </w:r>
            <w:r w:rsidR="00FA382F">
              <w:rPr>
                <w:noProof/>
                <w:webHidden/>
              </w:rPr>
              <w:tab/>
            </w:r>
            <w:r w:rsidR="00FA382F">
              <w:rPr>
                <w:noProof/>
                <w:webHidden/>
              </w:rPr>
              <w:fldChar w:fldCharType="begin"/>
            </w:r>
            <w:r w:rsidR="00FA382F">
              <w:rPr>
                <w:noProof/>
                <w:webHidden/>
              </w:rPr>
              <w:instrText xml:space="preserve"> PAGEREF _Toc83115766 \h </w:instrText>
            </w:r>
            <w:r w:rsidR="00FA382F">
              <w:rPr>
                <w:noProof/>
                <w:webHidden/>
              </w:rPr>
            </w:r>
            <w:r w:rsidR="00FA382F">
              <w:rPr>
                <w:noProof/>
                <w:webHidden/>
              </w:rPr>
              <w:fldChar w:fldCharType="separate"/>
            </w:r>
            <w:r w:rsidR="00FA382F">
              <w:rPr>
                <w:noProof/>
                <w:webHidden/>
              </w:rPr>
              <w:t>35</w:t>
            </w:r>
            <w:r w:rsidR="00FA382F">
              <w:rPr>
                <w:noProof/>
                <w:webHidden/>
              </w:rPr>
              <w:fldChar w:fldCharType="end"/>
            </w:r>
          </w:hyperlink>
        </w:p>
        <w:p w14:paraId="5A9E8219" w14:textId="74267255" w:rsidR="00FA382F" w:rsidRDefault="00F14C4A">
          <w:pPr>
            <w:pStyle w:val="TOC3"/>
            <w:rPr>
              <w:rFonts w:asciiTheme="minorHAnsi" w:eastAsiaTheme="minorEastAsia" w:hAnsiTheme="minorHAnsi" w:cstheme="minorBidi"/>
              <w:noProof/>
              <w:sz w:val="22"/>
              <w:szCs w:val="22"/>
              <w:lang w:val="en-ID"/>
            </w:rPr>
          </w:pPr>
          <w:hyperlink w:anchor="_Toc83115767" w:history="1">
            <w:r w:rsidR="00FA382F" w:rsidRPr="002C04D4">
              <w:rPr>
                <w:rStyle w:val="Hyperlink"/>
                <w:noProof/>
              </w:rPr>
              <w:t>4.2.8.</w:t>
            </w:r>
            <w:r w:rsidR="00FA382F">
              <w:rPr>
                <w:rFonts w:asciiTheme="minorHAnsi" w:eastAsiaTheme="minorEastAsia" w:hAnsiTheme="minorHAnsi" w:cstheme="minorBidi"/>
                <w:noProof/>
                <w:sz w:val="22"/>
                <w:szCs w:val="22"/>
                <w:lang w:val="en-ID"/>
              </w:rPr>
              <w:tab/>
            </w:r>
            <w:r w:rsidR="00FA382F" w:rsidRPr="002C04D4">
              <w:rPr>
                <w:rStyle w:val="Hyperlink"/>
                <w:noProof/>
              </w:rPr>
              <w:t>Kesimpulan Hasil Pengujian</w:t>
            </w:r>
            <w:r w:rsidR="00FA382F">
              <w:rPr>
                <w:noProof/>
                <w:webHidden/>
              </w:rPr>
              <w:tab/>
            </w:r>
            <w:r w:rsidR="00FA382F">
              <w:rPr>
                <w:noProof/>
                <w:webHidden/>
              </w:rPr>
              <w:fldChar w:fldCharType="begin"/>
            </w:r>
            <w:r w:rsidR="00FA382F">
              <w:rPr>
                <w:noProof/>
                <w:webHidden/>
              </w:rPr>
              <w:instrText xml:space="preserve"> PAGEREF _Toc83115767 \h </w:instrText>
            </w:r>
            <w:r w:rsidR="00FA382F">
              <w:rPr>
                <w:noProof/>
                <w:webHidden/>
              </w:rPr>
            </w:r>
            <w:r w:rsidR="00FA382F">
              <w:rPr>
                <w:noProof/>
                <w:webHidden/>
              </w:rPr>
              <w:fldChar w:fldCharType="separate"/>
            </w:r>
            <w:r w:rsidR="00FA382F">
              <w:rPr>
                <w:noProof/>
                <w:webHidden/>
              </w:rPr>
              <w:t>35</w:t>
            </w:r>
            <w:r w:rsidR="00FA382F">
              <w:rPr>
                <w:noProof/>
                <w:webHidden/>
              </w:rPr>
              <w:fldChar w:fldCharType="end"/>
            </w:r>
          </w:hyperlink>
        </w:p>
        <w:p w14:paraId="0DF1EE6C" w14:textId="29CDAB2E" w:rsidR="00FA382F" w:rsidRDefault="00F14C4A">
          <w:pPr>
            <w:pStyle w:val="TOC1"/>
            <w:tabs>
              <w:tab w:val="right" w:leader="dot" w:pos="7927"/>
            </w:tabs>
            <w:rPr>
              <w:rFonts w:asciiTheme="minorHAnsi" w:eastAsiaTheme="minorEastAsia" w:hAnsiTheme="minorHAnsi" w:cstheme="minorBidi"/>
              <w:noProof/>
              <w:sz w:val="22"/>
              <w:szCs w:val="22"/>
              <w:lang w:val="en-ID"/>
            </w:rPr>
          </w:pPr>
          <w:hyperlink w:anchor="_Toc83115768" w:history="1">
            <w:r w:rsidR="00FA382F" w:rsidRPr="002C04D4">
              <w:rPr>
                <w:rStyle w:val="Hyperlink"/>
                <w:noProof/>
              </w:rPr>
              <w:t>BAB V  KESIMPULAN DAN SARAN</w:t>
            </w:r>
            <w:r w:rsidR="00FA382F">
              <w:rPr>
                <w:noProof/>
                <w:webHidden/>
              </w:rPr>
              <w:tab/>
            </w:r>
            <w:r w:rsidR="00FA382F">
              <w:rPr>
                <w:noProof/>
                <w:webHidden/>
              </w:rPr>
              <w:fldChar w:fldCharType="begin"/>
            </w:r>
            <w:r w:rsidR="00FA382F">
              <w:rPr>
                <w:noProof/>
                <w:webHidden/>
              </w:rPr>
              <w:instrText xml:space="preserve"> PAGEREF _Toc83115768 \h </w:instrText>
            </w:r>
            <w:r w:rsidR="00FA382F">
              <w:rPr>
                <w:noProof/>
                <w:webHidden/>
              </w:rPr>
            </w:r>
            <w:r w:rsidR="00FA382F">
              <w:rPr>
                <w:noProof/>
                <w:webHidden/>
              </w:rPr>
              <w:fldChar w:fldCharType="separate"/>
            </w:r>
            <w:r w:rsidR="00FA382F">
              <w:rPr>
                <w:noProof/>
                <w:webHidden/>
              </w:rPr>
              <w:t>36</w:t>
            </w:r>
            <w:r w:rsidR="00FA382F">
              <w:rPr>
                <w:noProof/>
                <w:webHidden/>
              </w:rPr>
              <w:fldChar w:fldCharType="end"/>
            </w:r>
          </w:hyperlink>
        </w:p>
        <w:p w14:paraId="155469F2" w14:textId="5CD0087D" w:rsidR="00FA382F" w:rsidRDefault="00F14C4A">
          <w:pPr>
            <w:pStyle w:val="TOC2"/>
            <w:tabs>
              <w:tab w:val="left" w:pos="880"/>
              <w:tab w:val="right" w:leader="dot" w:pos="7927"/>
            </w:tabs>
            <w:rPr>
              <w:rFonts w:asciiTheme="minorHAnsi" w:eastAsiaTheme="minorEastAsia" w:hAnsiTheme="minorHAnsi" w:cstheme="minorBidi"/>
              <w:noProof/>
              <w:sz w:val="22"/>
              <w:szCs w:val="22"/>
              <w:lang w:val="en-ID"/>
            </w:rPr>
          </w:pPr>
          <w:hyperlink w:anchor="_Toc83115769" w:history="1">
            <w:r w:rsidR="00FA382F" w:rsidRPr="002C04D4">
              <w:rPr>
                <w:rStyle w:val="Hyperlink"/>
                <w:noProof/>
              </w:rPr>
              <w:t>5.1.</w:t>
            </w:r>
            <w:r w:rsidR="00FA382F">
              <w:rPr>
                <w:rFonts w:asciiTheme="minorHAnsi" w:eastAsiaTheme="minorEastAsia" w:hAnsiTheme="minorHAnsi" w:cstheme="minorBidi"/>
                <w:noProof/>
                <w:sz w:val="22"/>
                <w:szCs w:val="22"/>
                <w:lang w:val="en-ID"/>
              </w:rPr>
              <w:tab/>
            </w:r>
            <w:r w:rsidR="00FA382F" w:rsidRPr="002C04D4">
              <w:rPr>
                <w:rStyle w:val="Hyperlink"/>
                <w:noProof/>
              </w:rPr>
              <w:t>Kesimpulan</w:t>
            </w:r>
            <w:r w:rsidR="00FA382F">
              <w:rPr>
                <w:noProof/>
                <w:webHidden/>
              </w:rPr>
              <w:tab/>
            </w:r>
            <w:r w:rsidR="00FA382F">
              <w:rPr>
                <w:noProof/>
                <w:webHidden/>
              </w:rPr>
              <w:fldChar w:fldCharType="begin"/>
            </w:r>
            <w:r w:rsidR="00FA382F">
              <w:rPr>
                <w:noProof/>
                <w:webHidden/>
              </w:rPr>
              <w:instrText xml:space="preserve"> PAGEREF _Toc83115769 \h </w:instrText>
            </w:r>
            <w:r w:rsidR="00FA382F">
              <w:rPr>
                <w:noProof/>
                <w:webHidden/>
              </w:rPr>
            </w:r>
            <w:r w:rsidR="00FA382F">
              <w:rPr>
                <w:noProof/>
                <w:webHidden/>
              </w:rPr>
              <w:fldChar w:fldCharType="separate"/>
            </w:r>
            <w:r w:rsidR="00FA382F">
              <w:rPr>
                <w:noProof/>
                <w:webHidden/>
              </w:rPr>
              <w:t>36</w:t>
            </w:r>
            <w:r w:rsidR="00FA382F">
              <w:rPr>
                <w:noProof/>
                <w:webHidden/>
              </w:rPr>
              <w:fldChar w:fldCharType="end"/>
            </w:r>
          </w:hyperlink>
        </w:p>
        <w:p w14:paraId="6271320B" w14:textId="1B6B3882" w:rsidR="00FA382F" w:rsidRDefault="00F14C4A">
          <w:pPr>
            <w:pStyle w:val="TOC2"/>
            <w:tabs>
              <w:tab w:val="left" w:pos="880"/>
              <w:tab w:val="right" w:leader="dot" w:pos="7927"/>
            </w:tabs>
            <w:rPr>
              <w:rFonts w:asciiTheme="minorHAnsi" w:eastAsiaTheme="minorEastAsia" w:hAnsiTheme="minorHAnsi" w:cstheme="minorBidi"/>
              <w:noProof/>
              <w:sz w:val="22"/>
              <w:szCs w:val="22"/>
              <w:lang w:val="en-ID"/>
            </w:rPr>
          </w:pPr>
          <w:hyperlink w:anchor="_Toc83115770" w:history="1">
            <w:r w:rsidR="00FA382F" w:rsidRPr="002C04D4">
              <w:rPr>
                <w:rStyle w:val="Hyperlink"/>
                <w:noProof/>
              </w:rPr>
              <w:t>5.2.</w:t>
            </w:r>
            <w:r w:rsidR="00FA382F">
              <w:rPr>
                <w:rFonts w:asciiTheme="minorHAnsi" w:eastAsiaTheme="minorEastAsia" w:hAnsiTheme="minorHAnsi" w:cstheme="minorBidi"/>
                <w:noProof/>
                <w:sz w:val="22"/>
                <w:szCs w:val="22"/>
                <w:lang w:val="en-ID"/>
              </w:rPr>
              <w:tab/>
            </w:r>
            <w:r w:rsidR="00FA382F" w:rsidRPr="002C04D4">
              <w:rPr>
                <w:rStyle w:val="Hyperlink"/>
                <w:noProof/>
              </w:rPr>
              <w:t>Saran</w:t>
            </w:r>
            <w:r w:rsidR="00FA382F">
              <w:rPr>
                <w:noProof/>
                <w:webHidden/>
              </w:rPr>
              <w:tab/>
            </w:r>
            <w:r w:rsidR="00FA382F">
              <w:rPr>
                <w:noProof/>
                <w:webHidden/>
              </w:rPr>
              <w:fldChar w:fldCharType="begin"/>
            </w:r>
            <w:r w:rsidR="00FA382F">
              <w:rPr>
                <w:noProof/>
                <w:webHidden/>
              </w:rPr>
              <w:instrText xml:space="preserve"> PAGEREF _Toc83115770 \h </w:instrText>
            </w:r>
            <w:r w:rsidR="00FA382F">
              <w:rPr>
                <w:noProof/>
                <w:webHidden/>
              </w:rPr>
            </w:r>
            <w:r w:rsidR="00FA382F">
              <w:rPr>
                <w:noProof/>
                <w:webHidden/>
              </w:rPr>
              <w:fldChar w:fldCharType="separate"/>
            </w:r>
            <w:r w:rsidR="00FA382F">
              <w:rPr>
                <w:noProof/>
                <w:webHidden/>
              </w:rPr>
              <w:t>36</w:t>
            </w:r>
            <w:r w:rsidR="00FA382F">
              <w:rPr>
                <w:noProof/>
                <w:webHidden/>
              </w:rPr>
              <w:fldChar w:fldCharType="end"/>
            </w:r>
          </w:hyperlink>
        </w:p>
        <w:p w14:paraId="2B99B4A0" w14:textId="1C2998EB" w:rsidR="00FA382F" w:rsidRDefault="00F14C4A">
          <w:pPr>
            <w:pStyle w:val="TOC1"/>
            <w:tabs>
              <w:tab w:val="right" w:leader="dot" w:pos="7927"/>
            </w:tabs>
            <w:rPr>
              <w:rFonts w:asciiTheme="minorHAnsi" w:eastAsiaTheme="minorEastAsia" w:hAnsiTheme="minorHAnsi" w:cstheme="minorBidi"/>
              <w:noProof/>
              <w:sz w:val="22"/>
              <w:szCs w:val="22"/>
              <w:lang w:val="en-ID"/>
            </w:rPr>
          </w:pPr>
          <w:hyperlink w:anchor="_Toc83115771" w:history="1">
            <w:r w:rsidR="00FA382F" w:rsidRPr="002C04D4">
              <w:rPr>
                <w:rStyle w:val="Hyperlink"/>
                <w:noProof/>
              </w:rPr>
              <w:t>DAFTAR PUSTAKA</w:t>
            </w:r>
            <w:r w:rsidR="00FA382F">
              <w:rPr>
                <w:noProof/>
                <w:webHidden/>
              </w:rPr>
              <w:tab/>
            </w:r>
            <w:r w:rsidR="00FA382F">
              <w:rPr>
                <w:noProof/>
                <w:webHidden/>
              </w:rPr>
              <w:fldChar w:fldCharType="begin"/>
            </w:r>
            <w:r w:rsidR="00FA382F">
              <w:rPr>
                <w:noProof/>
                <w:webHidden/>
              </w:rPr>
              <w:instrText xml:space="preserve"> PAGEREF _Toc83115771 \h </w:instrText>
            </w:r>
            <w:r w:rsidR="00FA382F">
              <w:rPr>
                <w:noProof/>
                <w:webHidden/>
              </w:rPr>
            </w:r>
            <w:r w:rsidR="00FA382F">
              <w:rPr>
                <w:noProof/>
                <w:webHidden/>
              </w:rPr>
              <w:fldChar w:fldCharType="separate"/>
            </w:r>
            <w:r w:rsidR="00FA382F">
              <w:rPr>
                <w:noProof/>
                <w:webHidden/>
              </w:rPr>
              <w:t>37</w:t>
            </w:r>
            <w:r w:rsidR="00FA382F">
              <w:rPr>
                <w:noProof/>
                <w:webHidden/>
              </w:rPr>
              <w:fldChar w:fldCharType="end"/>
            </w:r>
          </w:hyperlink>
        </w:p>
        <w:p w14:paraId="7102A626" w14:textId="42B335CB" w:rsidR="000D3BCE" w:rsidRDefault="00714F8D" w:rsidP="000D3BCE">
          <w:pPr>
            <w:rPr>
              <w:b/>
              <w:bCs/>
              <w:noProof/>
            </w:rPr>
          </w:pPr>
          <w:r>
            <w:rPr>
              <w:b/>
              <w:bCs/>
              <w:noProof/>
            </w:rPr>
            <w:fldChar w:fldCharType="end"/>
          </w:r>
        </w:p>
      </w:sdtContent>
    </w:sdt>
    <w:bookmarkStart w:id="28" w:name="_Toc80034204" w:displacedByCustomXml="prev"/>
    <w:p w14:paraId="6EAB3A4A" w14:textId="1DF80563" w:rsidR="00AA549F" w:rsidRDefault="00AA549F" w:rsidP="00AA549F">
      <w:pPr>
        <w:pStyle w:val="Heading1"/>
        <w:numPr>
          <w:ilvl w:val="0"/>
          <w:numId w:val="0"/>
        </w:numPr>
        <w:rPr>
          <w:lang w:val="en-US"/>
        </w:rPr>
      </w:pPr>
      <w:bookmarkStart w:id="29" w:name="_Toc83115706"/>
      <w:r>
        <w:rPr>
          <w:lang w:val="en-US"/>
        </w:rPr>
        <w:lastRenderedPageBreak/>
        <w:t>DAFTAR GAMBAR</w:t>
      </w:r>
      <w:bookmarkEnd w:id="28"/>
      <w:bookmarkEnd w:id="29"/>
    </w:p>
    <w:p w14:paraId="4B6ACCD1" w14:textId="6955EA76" w:rsidR="00FA382F" w:rsidRDefault="00DF23AE">
      <w:pPr>
        <w:pStyle w:val="TableofFigures"/>
        <w:tabs>
          <w:tab w:val="right" w:leader="dot" w:pos="7927"/>
        </w:tabs>
        <w:rPr>
          <w:rFonts w:asciiTheme="minorHAnsi" w:eastAsiaTheme="minorEastAsia" w:hAnsiTheme="minorHAnsi" w:cstheme="minorBidi"/>
          <w:noProof/>
          <w:sz w:val="22"/>
          <w:szCs w:val="22"/>
          <w:lang w:val="en-ID"/>
        </w:rPr>
      </w:pPr>
      <w:r>
        <w:fldChar w:fldCharType="begin"/>
      </w:r>
      <w:r>
        <w:instrText xml:space="preserve"> TOC \h \z \c "Gambar 3." </w:instrText>
      </w:r>
      <w:r>
        <w:fldChar w:fldCharType="separate"/>
      </w:r>
      <w:hyperlink r:id="rId17" w:anchor="_Toc83115814" w:history="1">
        <w:r w:rsidR="00FA382F" w:rsidRPr="002E113F">
          <w:rPr>
            <w:rStyle w:val="Hyperlink"/>
            <w:rFonts w:eastAsiaTheme="majorEastAsia"/>
            <w:noProof/>
          </w:rPr>
          <w:t>Gambar 3. 1 Logo SMK Cendekia Batujajar</w:t>
        </w:r>
        <w:r w:rsidR="00FA382F">
          <w:rPr>
            <w:noProof/>
            <w:webHidden/>
          </w:rPr>
          <w:tab/>
        </w:r>
        <w:r w:rsidR="00FA382F">
          <w:rPr>
            <w:noProof/>
            <w:webHidden/>
          </w:rPr>
          <w:fldChar w:fldCharType="begin"/>
        </w:r>
        <w:r w:rsidR="00FA382F">
          <w:rPr>
            <w:noProof/>
            <w:webHidden/>
          </w:rPr>
          <w:instrText xml:space="preserve"> PAGEREF _Toc83115814 \h </w:instrText>
        </w:r>
        <w:r w:rsidR="00FA382F">
          <w:rPr>
            <w:noProof/>
            <w:webHidden/>
          </w:rPr>
        </w:r>
        <w:r w:rsidR="00FA382F">
          <w:rPr>
            <w:noProof/>
            <w:webHidden/>
          </w:rPr>
          <w:fldChar w:fldCharType="separate"/>
        </w:r>
        <w:r w:rsidR="00FA382F">
          <w:rPr>
            <w:noProof/>
            <w:webHidden/>
          </w:rPr>
          <w:t>12</w:t>
        </w:r>
        <w:r w:rsidR="00FA382F">
          <w:rPr>
            <w:noProof/>
            <w:webHidden/>
          </w:rPr>
          <w:fldChar w:fldCharType="end"/>
        </w:r>
      </w:hyperlink>
    </w:p>
    <w:p w14:paraId="5B4041EB" w14:textId="4ACD68AE" w:rsidR="00FA382F" w:rsidRDefault="00F14C4A">
      <w:pPr>
        <w:pStyle w:val="TableofFigures"/>
        <w:tabs>
          <w:tab w:val="right" w:leader="dot" w:pos="7927"/>
        </w:tabs>
        <w:rPr>
          <w:rFonts w:asciiTheme="minorHAnsi" w:eastAsiaTheme="minorEastAsia" w:hAnsiTheme="minorHAnsi" w:cstheme="minorBidi"/>
          <w:noProof/>
          <w:sz w:val="22"/>
          <w:szCs w:val="22"/>
          <w:lang w:val="en-ID"/>
        </w:rPr>
      </w:pPr>
      <w:hyperlink r:id="rId18" w:anchor="_Toc83115815" w:history="1">
        <w:r w:rsidR="00FA382F" w:rsidRPr="002E113F">
          <w:rPr>
            <w:rStyle w:val="Hyperlink"/>
            <w:rFonts w:eastAsiaTheme="majorEastAsia"/>
            <w:noProof/>
          </w:rPr>
          <w:t>Gambar 3. 2 Struktur Ogranisasi pada SMK Cendekia Batujajar</w:t>
        </w:r>
        <w:r w:rsidR="00FA382F">
          <w:rPr>
            <w:noProof/>
            <w:webHidden/>
          </w:rPr>
          <w:tab/>
        </w:r>
        <w:r w:rsidR="00FA382F">
          <w:rPr>
            <w:noProof/>
            <w:webHidden/>
          </w:rPr>
          <w:fldChar w:fldCharType="begin"/>
        </w:r>
        <w:r w:rsidR="00FA382F">
          <w:rPr>
            <w:noProof/>
            <w:webHidden/>
          </w:rPr>
          <w:instrText xml:space="preserve"> PAGEREF _Toc83115815 \h </w:instrText>
        </w:r>
        <w:r w:rsidR="00FA382F">
          <w:rPr>
            <w:noProof/>
            <w:webHidden/>
          </w:rPr>
        </w:r>
        <w:r w:rsidR="00FA382F">
          <w:rPr>
            <w:noProof/>
            <w:webHidden/>
          </w:rPr>
          <w:fldChar w:fldCharType="separate"/>
        </w:r>
        <w:r w:rsidR="00FA382F">
          <w:rPr>
            <w:noProof/>
            <w:webHidden/>
          </w:rPr>
          <w:t>14</w:t>
        </w:r>
        <w:r w:rsidR="00FA382F">
          <w:rPr>
            <w:noProof/>
            <w:webHidden/>
          </w:rPr>
          <w:fldChar w:fldCharType="end"/>
        </w:r>
      </w:hyperlink>
    </w:p>
    <w:p w14:paraId="4B2DC5F6" w14:textId="3FE8C6BE" w:rsidR="00FA382F" w:rsidRDefault="00F14C4A">
      <w:pPr>
        <w:pStyle w:val="TableofFigures"/>
        <w:tabs>
          <w:tab w:val="right" w:leader="dot" w:pos="7927"/>
        </w:tabs>
        <w:rPr>
          <w:rFonts w:asciiTheme="minorHAnsi" w:eastAsiaTheme="minorEastAsia" w:hAnsiTheme="minorHAnsi" w:cstheme="minorBidi"/>
          <w:noProof/>
          <w:sz w:val="22"/>
          <w:szCs w:val="22"/>
          <w:lang w:val="en-ID"/>
        </w:rPr>
      </w:pPr>
      <w:hyperlink w:anchor="_Toc83115816" w:history="1">
        <w:r w:rsidR="00FA382F" w:rsidRPr="002E113F">
          <w:rPr>
            <w:rStyle w:val="Hyperlink"/>
            <w:rFonts w:eastAsiaTheme="majorEastAsia"/>
            <w:noProof/>
          </w:rPr>
          <w:t>Gambar 3. 3 Proses Bisnis Data Absen Siswa</w:t>
        </w:r>
        <w:r w:rsidR="00FA382F">
          <w:rPr>
            <w:noProof/>
            <w:webHidden/>
          </w:rPr>
          <w:tab/>
        </w:r>
        <w:r w:rsidR="00FA382F">
          <w:rPr>
            <w:noProof/>
            <w:webHidden/>
          </w:rPr>
          <w:fldChar w:fldCharType="begin"/>
        </w:r>
        <w:r w:rsidR="00FA382F">
          <w:rPr>
            <w:noProof/>
            <w:webHidden/>
          </w:rPr>
          <w:instrText xml:space="preserve"> PAGEREF _Toc83115816 \h </w:instrText>
        </w:r>
        <w:r w:rsidR="00FA382F">
          <w:rPr>
            <w:noProof/>
            <w:webHidden/>
          </w:rPr>
        </w:r>
        <w:r w:rsidR="00FA382F">
          <w:rPr>
            <w:noProof/>
            <w:webHidden/>
          </w:rPr>
          <w:fldChar w:fldCharType="separate"/>
        </w:r>
        <w:r w:rsidR="00FA382F">
          <w:rPr>
            <w:noProof/>
            <w:webHidden/>
          </w:rPr>
          <w:t>15</w:t>
        </w:r>
        <w:r w:rsidR="00FA382F">
          <w:rPr>
            <w:noProof/>
            <w:webHidden/>
          </w:rPr>
          <w:fldChar w:fldCharType="end"/>
        </w:r>
      </w:hyperlink>
    </w:p>
    <w:p w14:paraId="3610564B" w14:textId="3D54F1CB" w:rsidR="00FA382F" w:rsidRDefault="00F14C4A">
      <w:pPr>
        <w:pStyle w:val="TableofFigures"/>
        <w:tabs>
          <w:tab w:val="right" w:leader="dot" w:pos="7927"/>
        </w:tabs>
        <w:rPr>
          <w:rFonts w:asciiTheme="minorHAnsi" w:eastAsiaTheme="minorEastAsia" w:hAnsiTheme="minorHAnsi" w:cstheme="minorBidi"/>
          <w:noProof/>
          <w:sz w:val="22"/>
          <w:szCs w:val="22"/>
          <w:lang w:val="en-ID"/>
        </w:rPr>
      </w:pPr>
      <w:hyperlink r:id="rId19" w:anchor="_Toc83115817" w:history="1">
        <w:r w:rsidR="00FA382F" w:rsidRPr="002E113F">
          <w:rPr>
            <w:rStyle w:val="Hyperlink"/>
            <w:rFonts w:eastAsiaTheme="majorEastAsia"/>
            <w:noProof/>
          </w:rPr>
          <w:t>Gambar 3. 4 Bisnis Aktor SMK Cendekia Batujajar</w:t>
        </w:r>
        <w:r w:rsidR="00FA382F">
          <w:rPr>
            <w:noProof/>
            <w:webHidden/>
          </w:rPr>
          <w:tab/>
        </w:r>
        <w:r w:rsidR="00FA382F">
          <w:rPr>
            <w:noProof/>
            <w:webHidden/>
          </w:rPr>
          <w:fldChar w:fldCharType="begin"/>
        </w:r>
        <w:r w:rsidR="00FA382F">
          <w:rPr>
            <w:noProof/>
            <w:webHidden/>
          </w:rPr>
          <w:instrText xml:space="preserve"> PAGEREF _Toc83115817 \h </w:instrText>
        </w:r>
        <w:r w:rsidR="00FA382F">
          <w:rPr>
            <w:noProof/>
            <w:webHidden/>
          </w:rPr>
        </w:r>
        <w:r w:rsidR="00FA382F">
          <w:rPr>
            <w:noProof/>
            <w:webHidden/>
          </w:rPr>
          <w:fldChar w:fldCharType="separate"/>
        </w:r>
        <w:r w:rsidR="00FA382F">
          <w:rPr>
            <w:noProof/>
            <w:webHidden/>
          </w:rPr>
          <w:t>20</w:t>
        </w:r>
        <w:r w:rsidR="00FA382F">
          <w:rPr>
            <w:noProof/>
            <w:webHidden/>
          </w:rPr>
          <w:fldChar w:fldCharType="end"/>
        </w:r>
      </w:hyperlink>
    </w:p>
    <w:p w14:paraId="2BCB529D" w14:textId="4E7BBAB2" w:rsidR="00FA382F" w:rsidRDefault="00F14C4A">
      <w:pPr>
        <w:pStyle w:val="TableofFigures"/>
        <w:tabs>
          <w:tab w:val="right" w:leader="dot" w:pos="7927"/>
        </w:tabs>
        <w:rPr>
          <w:rFonts w:asciiTheme="minorHAnsi" w:eastAsiaTheme="minorEastAsia" w:hAnsiTheme="minorHAnsi" w:cstheme="minorBidi"/>
          <w:noProof/>
          <w:sz w:val="22"/>
          <w:szCs w:val="22"/>
          <w:lang w:val="en-ID"/>
        </w:rPr>
      </w:pPr>
      <w:hyperlink r:id="rId20" w:anchor="_Toc83115818" w:history="1">
        <w:r w:rsidR="00FA382F" w:rsidRPr="002E113F">
          <w:rPr>
            <w:rStyle w:val="Hyperlink"/>
            <w:rFonts w:eastAsiaTheme="majorEastAsia"/>
            <w:noProof/>
          </w:rPr>
          <w:t>Gambar 3. 5 Bisnis Aktor Sistem Absensi SMK Cendekia Batujajar</w:t>
        </w:r>
        <w:r w:rsidR="00FA382F">
          <w:rPr>
            <w:noProof/>
            <w:webHidden/>
          </w:rPr>
          <w:tab/>
        </w:r>
        <w:r w:rsidR="00FA382F">
          <w:rPr>
            <w:noProof/>
            <w:webHidden/>
          </w:rPr>
          <w:fldChar w:fldCharType="begin"/>
        </w:r>
        <w:r w:rsidR="00FA382F">
          <w:rPr>
            <w:noProof/>
            <w:webHidden/>
          </w:rPr>
          <w:instrText xml:space="preserve"> PAGEREF _Toc83115818 \h </w:instrText>
        </w:r>
        <w:r w:rsidR="00FA382F">
          <w:rPr>
            <w:noProof/>
            <w:webHidden/>
          </w:rPr>
        </w:r>
        <w:r w:rsidR="00FA382F">
          <w:rPr>
            <w:noProof/>
            <w:webHidden/>
          </w:rPr>
          <w:fldChar w:fldCharType="separate"/>
        </w:r>
        <w:r w:rsidR="00FA382F">
          <w:rPr>
            <w:noProof/>
            <w:webHidden/>
          </w:rPr>
          <w:t>21</w:t>
        </w:r>
        <w:r w:rsidR="00FA382F">
          <w:rPr>
            <w:noProof/>
            <w:webHidden/>
          </w:rPr>
          <w:fldChar w:fldCharType="end"/>
        </w:r>
      </w:hyperlink>
    </w:p>
    <w:p w14:paraId="322D22EF" w14:textId="7AF9069A" w:rsidR="00FA382F" w:rsidRDefault="00F14C4A">
      <w:pPr>
        <w:pStyle w:val="TableofFigures"/>
        <w:tabs>
          <w:tab w:val="right" w:leader="dot" w:pos="7927"/>
        </w:tabs>
        <w:rPr>
          <w:rFonts w:asciiTheme="minorHAnsi" w:eastAsiaTheme="minorEastAsia" w:hAnsiTheme="minorHAnsi" w:cstheme="minorBidi"/>
          <w:noProof/>
          <w:sz w:val="22"/>
          <w:szCs w:val="22"/>
          <w:lang w:val="en-ID"/>
        </w:rPr>
      </w:pPr>
      <w:hyperlink r:id="rId21" w:anchor="_Toc83115819" w:history="1">
        <w:r w:rsidR="00FA382F" w:rsidRPr="002E113F">
          <w:rPr>
            <w:rStyle w:val="Hyperlink"/>
            <w:rFonts w:eastAsiaTheme="majorEastAsia"/>
            <w:noProof/>
          </w:rPr>
          <w:t>Gambar 3. 6 Bisnis Use Case Sistem Absensi SMK Cendekia Batujajar</w:t>
        </w:r>
        <w:r w:rsidR="00FA382F">
          <w:rPr>
            <w:noProof/>
            <w:webHidden/>
          </w:rPr>
          <w:tab/>
        </w:r>
        <w:r w:rsidR="00FA382F">
          <w:rPr>
            <w:noProof/>
            <w:webHidden/>
          </w:rPr>
          <w:fldChar w:fldCharType="begin"/>
        </w:r>
        <w:r w:rsidR="00FA382F">
          <w:rPr>
            <w:noProof/>
            <w:webHidden/>
          </w:rPr>
          <w:instrText xml:space="preserve"> PAGEREF _Toc83115819 \h </w:instrText>
        </w:r>
        <w:r w:rsidR="00FA382F">
          <w:rPr>
            <w:noProof/>
            <w:webHidden/>
          </w:rPr>
        </w:r>
        <w:r w:rsidR="00FA382F">
          <w:rPr>
            <w:noProof/>
            <w:webHidden/>
          </w:rPr>
          <w:fldChar w:fldCharType="separate"/>
        </w:r>
        <w:r w:rsidR="00FA382F">
          <w:rPr>
            <w:noProof/>
            <w:webHidden/>
          </w:rPr>
          <w:t>22</w:t>
        </w:r>
        <w:r w:rsidR="00FA382F">
          <w:rPr>
            <w:noProof/>
            <w:webHidden/>
          </w:rPr>
          <w:fldChar w:fldCharType="end"/>
        </w:r>
      </w:hyperlink>
    </w:p>
    <w:p w14:paraId="08A1F2C2" w14:textId="36D5BA60" w:rsidR="00FA382F" w:rsidRDefault="00F14C4A">
      <w:pPr>
        <w:pStyle w:val="TableofFigures"/>
        <w:tabs>
          <w:tab w:val="right" w:leader="dot" w:pos="7927"/>
        </w:tabs>
        <w:rPr>
          <w:rFonts w:asciiTheme="minorHAnsi" w:eastAsiaTheme="minorEastAsia" w:hAnsiTheme="minorHAnsi" w:cstheme="minorBidi"/>
          <w:noProof/>
          <w:sz w:val="22"/>
          <w:szCs w:val="22"/>
          <w:lang w:val="en-ID"/>
        </w:rPr>
      </w:pPr>
      <w:hyperlink w:anchor="_Toc83115820" w:history="1">
        <w:r w:rsidR="00FA382F" w:rsidRPr="002E113F">
          <w:rPr>
            <w:rStyle w:val="Hyperlink"/>
            <w:rFonts w:eastAsiaTheme="majorEastAsia"/>
            <w:noProof/>
          </w:rPr>
          <w:t>Gambar 3. 7 Use Case Diagram Sistem Absensi SMK Cendekia Batujajar</w:t>
        </w:r>
        <w:r w:rsidR="00FA382F">
          <w:rPr>
            <w:noProof/>
            <w:webHidden/>
          </w:rPr>
          <w:tab/>
        </w:r>
        <w:r w:rsidR="00FA382F">
          <w:rPr>
            <w:noProof/>
            <w:webHidden/>
          </w:rPr>
          <w:fldChar w:fldCharType="begin"/>
        </w:r>
        <w:r w:rsidR="00FA382F">
          <w:rPr>
            <w:noProof/>
            <w:webHidden/>
          </w:rPr>
          <w:instrText xml:space="preserve"> PAGEREF _Toc83115820 \h </w:instrText>
        </w:r>
        <w:r w:rsidR="00FA382F">
          <w:rPr>
            <w:noProof/>
            <w:webHidden/>
          </w:rPr>
        </w:r>
        <w:r w:rsidR="00FA382F">
          <w:rPr>
            <w:noProof/>
            <w:webHidden/>
          </w:rPr>
          <w:fldChar w:fldCharType="separate"/>
        </w:r>
        <w:r w:rsidR="00FA382F">
          <w:rPr>
            <w:noProof/>
            <w:webHidden/>
          </w:rPr>
          <w:t>23</w:t>
        </w:r>
        <w:r w:rsidR="00FA382F">
          <w:rPr>
            <w:noProof/>
            <w:webHidden/>
          </w:rPr>
          <w:fldChar w:fldCharType="end"/>
        </w:r>
      </w:hyperlink>
    </w:p>
    <w:p w14:paraId="47EABE57" w14:textId="5A6EBED2" w:rsidR="00FA382F" w:rsidRDefault="00F14C4A">
      <w:pPr>
        <w:pStyle w:val="TableofFigures"/>
        <w:tabs>
          <w:tab w:val="right" w:leader="dot" w:pos="7927"/>
        </w:tabs>
        <w:rPr>
          <w:rFonts w:asciiTheme="minorHAnsi" w:eastAsiaTheme="minorEastAsia" w:hAnsiTheme="minorHAnsi" w:cstheme="minorBidi"/>
          <w:noProof/>
          <w:sz w:val="22"/>
          <w:szCs w:val="22"/>
          <w:lang w:val="en-ID"/>
        </w:rPr>
      </w:pPr>
      <w:hyperlink r:id="rId22" w:anchor="_Toc83115821" w:history="1">
        <w:r w:rsidR="00FA382F" w:rsidRPr="002E113F">
          <w:rPr>
            <w:rStyle w:val="Hyperlink"/>
            <w:rFonts w:eastAsiaTheme="majorEastAsia"/>
            <w:noProof/>
          </w:rPr>
          <w:t>Gambar 3. 9 Sequence Diagram Kelola Absen</w:t>
        </w:r>
        <w:r w:rsidR="00FA382F">
          <w:rPr>
            <w:noProof/>
            <w:webHidden/>
          </w:rPr>
          <w:tab/>
        </w:r>
        <w:r w:rsidR="00FA382F">
          <w:rPr>
            <w:noProof/>
            <w:webHidden/>
          </w:rPr>
          <w:fldChar w:fldCharType="begin"/>
        </w:r>
        <w:r w:rsidR="00FA382F">
          <w:rPr>
            <w:noProof/>
            <w:webHidden/>
          </w:rPr>
          <w:instrText xml:space="preserve"> PAGEREF _Toc83115821 \h </w:instrText>
        </w:r>
        <w:r w:rsidR="00FA382F">
          <w:rPr>
            <w:noProof/>
            <w:webHidden/>
          </w:rPr>
        </w:r>
        <w:r w:rsidR="00FA382F">
          <w:rPr>
            <w:noProof/>
            <w:webHidden/>
          </w:rPr>
          <w:fldChar w:fldCharType="separate"/>
        </w:r>
        <w:r w:rsidR="00FA382F">
          <w:rPr>
            <w:noProof/>
            <w:webHidden/>
          </w:rPr>
          <w:t>38</w:t>
        </w:r>
        <w:r w:rsidR="00FA382F">
          <w:rPr>
            <w:noProof/>
            <w:webHidden/>
          </w:rPr>
          <w:fldChar w:fldCharType="end"/>
        </w:r>
      </w:hyperlink>
    </w:p>
    <w:p w14:paraId="1394DC7C" w14:textId="78C4130E" w:rsidR="00FA382F" w:rsidRDefault="00F14C4A">
      <w:pPr>
        <w:pStyle w:val="TableofFigures"/>
        <w:tabs>
          <w:tab w:val="right" w:leader="dot" w:pos="7927"/>
        </w:tabs>
        <w:rPr>
          <w:rFonts w:asciiTheme="minorHAnsi" w:eastAsiaTheme="minorEastAsia" w:hAnsiTheme="minorHAnsi" w:cstheme="minorBidi"/>
          <w:noProof/>
          <w:sz w:val="22"/>
          <w:szCs w:val="22"/>
          <w:lang w:val="en-ID"/>
        </w:rPr>
      </w:pPr>
      <w:hyperlink r:id="rId23" w:anchor="_Toc83115822" w:history="1">
        <w:r w:rsidR="00FA382F" w:rsidRPr="002E113F">
          <w:rPr>
            <w:rStyle w:val="Hyperlink"/>
            <w:rFonts w:eastAsiaTheme="majorEastAsia"/>
            <w:noProof/>
          </w:rPr>
          <w:t>Gambar 3. 10 Sequence Diagram Kelola Admin</w:t>
        </w:r>
        <w:r w:rsidR="00FA382F">
          <w:rPr>
            <w:noProof/>
            <w:webHidden/>
          </w:rPr>
          <w:tab/>
        </w:r>
        <w:r w:rsidR="00FA382F">
          <w:rPr>
            <w:noProof/>
            <w:webHidden/>
          </w:rPr>
          <w:fldChar w:fldCharType="begin"/>
        </w:r>
        <w:r w:rsidR="00FA382F">
          <w:rPr>
            <w:noProof/>
            <w:webHidden/>
          </w:rPr>
          <w:instrText xml:space="preserve"> PAGEREF _Toc83115822 \h </w:instrText>
        </w:r>
        <w:r w:rsidR="00FA382F">
          <w:rPr>
            <w:noProof/>
            <w:webHidden/>
          </w:rPr>
        </w:r>
        <w:r w:rsidR="00FA382F">
          <w:rPr>
            <w:noProof/>
            <w:webHidden/>
          </w:rPr>
          <w:fldChar w:fldCharType="separate"/>
        </w:r>
        <w:r w:rsidR="00FA382F">
          <w:rPr>
            <w:noProof/>
            <w:webHidden/>
          </w:rPr>
          <w:t>39</w:t>
        </w:r>
        <w:r w:rsidR="00FA382F">
          <w:rPr>
            <w:noProof/>
            <w:webHidden/>
          </w:rPr>
          <w:fldChar w:fldCharType="end"/>
        </w:r>
      </w:hyperlink>
    </w:p>
    <w:p w14:paraId="50DB4275" w14:textId="2A2AA95B" w:rsidR="00FA382F" w:rsidRDefault="00F14C4A">
      <w:pPr>
        <w:pStyle w:val="TableofFigures"/>
        <w:tabs>
          <w:tab w:val="right" w:leader="dot" w:pos="7927"/>
        </w:tabs>
        <w:rPr>
          <w:rFonts w:asciiTheme="minorHAnsi" w:eastAsiaTheme="minorEastAsia" w:hAnsiTheme="minorHAnsi" w:cstheme="minorBidi"/>
          <w:noProof/>
          <w:sz w:val="22"/>
          <w:szCs w:val="22"/>
          <w:lang w:val="en-ID"/>
        </w:rPr>
      </w:pPr>
      <w:hyperlink r:id="rId24" w:anchor="_Toc83115823" w:history="1">
        <w:r w:rsidR="00FA382F" w:rsidRPr="002E113F">
          <w:rPr>
            <w:rStyle w:val="Hyperlink"/>
            <w:rFonts w:eastAsiaTheme="majorEastAsia"/>
            <w:noProof/>
          </w:rPr>
          <w:t>Gambar 3. 11 Sequence Diagram Kelola Guru</w:t>
        </w:r>
        <w:r w:rsidR="00FA382F">
          <w:rPr>
            <w:noProof/>
            <w:webHidden/>
          </w:rPr>
          <w:tab/>
        </w:r>
        <w:r w:rsidR="00FA382F">
          <w:rPr>
            <w:noProof/>
            <w:webHidden/>
          </w:rPr>
          <w:fldChar w:fldCharType="begin"/>
        </w:r>
        <w:r w:rsidR="00FA382F">
          <w:rPr>
            <w:noProof/>
            <w:webHidden/>
          </w:rPr>
          <w:instrText xml:space="preserve"> PAGEREF _Toc83115823 \h </w:instrText>
        </w:r>
        <w:r w:rsidR="00FA382F">
          <w:rPr>
            <w:noProof/>
            <w:webHidden/>
          </w:rPr>
        </w:r>
        <w:r w:rsidR="00FA382F">
          <w:rPr>
            <w:noProof/>
            <w:webHidden/>
          </w:rPr>
          <w:fldChar w:fldCharType="separate"/>
        </w:r>
        <w:r w:rsidR="00FA382F">
          <w:rPr>
            <w:noProof/>
            <w:webHidden/>
          </w:rPr>
          <w:t>40</w:t>
        </w:r>
        <w:r w:rsidR="00FA382F">
          <w:rPr>
            <w:noProof/>
            <w:webHidden/>
          </w:rPr>
          <w:fldChar w:fldCharType="end"/>
        </w:r>
      </w:hyperlink>
    </w:p>
    <w:p w14:paraId="0691724D" w14:textId="2BF7F6F7" w:rsidR="00FA382F" w:rsidRDefault="00F14C4A">
      <w:pPr>
        <w:pStyle w:val="TableofFigures"/>
        <w:tabs>
          <w:tab w:val="right" w:leader="dot" w:pos="7927"/>
        </w:tabs>
        <w:rPr>
          <w:rFonts w:asciiTheme="minorHAnsi" w:eastAsiaTheme="minorEastAsia" w:hAnsiTheme="minorHAnsi" w:cstheme="minorBidi"/>
          <w:noProof/>
          <w:sz w:val="22"/>
          <w:szCs w:val="22"/>
          <w:lang w:val="en-ID"/>
        </w:rPr>
      </w:pPr>
      <w:hyperlink r:id="rId25" w:anchor="_Toc83115824" w:history="1">
        <w:r w:rsidR="00FA382F" w:rsidRPr="002E113F">
          <w:rPr>
            <w:rStyle w:val="Hyperlink"/>
            <w:rFonts w:eastAsiaTheme="majorEastAsia"/>
            <w:noProof/>
          </w:rPr>
          <w:t>Gambar 3. 12  Sequence Dagram Kelola Kelas,</w:t>
        </w:r>
        <w:r w:rsidR="00FA382F">
          <w:rPr>
            <w:noProof/>
            <w:webHidden/>
          </w:rPr>
          <w:tab/>
        </w:r>
        <w:r w:rsidR="00FA382F">
          <w:rPr>
            <w:noProof/>
            <w:webHidden/>
          </w:rPr>
          <w:fldChar w:fldCharType="begin"/>
        </w:r>
        <w:r w:rsidR="00FA382F">
          <w:rPr>
            <w:noProof/>
            <w:webHidden/>
          </w:rPr>
          <w:instrText xml:space="preserve"> PAGEREF _Toc83115824 \h </w:instrText>
        </w:r>
        <w:r w:rsidR="00FA382F">
          <w:rPr>
            <w:noProof/>
            <w:webHidden/>
          </w:rPr>
        </w:r>
        <w:r w:rsidR="00FA382F">
          <w:rPr>
            <w:noProof/>
            <w:webHidden/>
          </w:rPr>
          <w:fldChar w:fldCharType="separate"/>
        </w:r>
        <w:r w:rsidR="00FA382F">
          <w:rPr>
            <w:noProof/>
            <w:webHidden/>
          </w:rPr>
          <w:t>41</w:t>
        </w:r>
        <w:r w:rsidR="00FA382F">
          <w:rPr>
            <w:noProof/>
            <w:webHidden/>
          </w:rPr>
          <w:fldChar w:fldCharType="end"/>
        </w:r>
      </w:hyperlink>
    </w:p>
    <w:p w14:paraId="14DAA7C0" w14:textId="05751B27" w:rsidR="00FA382F" w:rsidRDefault="00F14C4A">
      <w:pPr>
        <w:pStyle w:val="TableofFigures"/>
        <w:tabs>
          <w:tab w:val="right" w:leader="dot" w:pos="7927"/>
        </w:tabs>
        <w:rPr>
          <w:rFonts w:asciiTheme="minorHAnsi" w:eastAsiaTheme="minorEastAsia" w:hAnsiTheme="minorHAnsi" w:cstheme="minorBidi"/>
          <w:noProof/>
          <w:sz w:val="22"/>
          <w:szCs w:val="22"/>
          <w:lang w:val="en-ID"/>
        </w:rPr>
      </w:pPr>
      <w:hyperlink r:id="rId26" w:anchor="_Toc83115825" w:history="1">
        <w:r w:rsidR="00FA382F" w:rsidRPr="002E113F">
          <w:rPr>
            <w:rStyle w:val="Hyperlink"/>
            <w:rFonts w:eastAsiaTheme="majorEastAsia"/>
            <w:noProof/>
          </w:rPr>
          <w:t>Gambar 3. 13 Sequence Diagram Kelola Siswa</w:t>
        </w:r>
        <w:r w:rsidR="00FA382F">
          <w:rPr>
            <w:noProof/>
            <w:webHidden/>
          </w:rPr>
          <w:tab/>
        </w:r>
        <w:r w:rsidR="00FA382F">
          <w:rPr>
            <w:noProof/>
            <w:webHidden/>
          </w:rPr>
          <w:fldChar w:fldCharType="begin"/>
        </w:r>
        <w:r w:rsidR="00FA382F">
          <w:rPr>
            <w:noProof/>
            <w:webHidden/>
          </w:rPr>
          <w:instrText xml:space="preserve"> PAGEREF _Toc83115825 \h </w:instrText>
        </w:r>
        <w:r w:rsidR="00FA382F">
          <w:rPr>
            <w:noProof/>
            <w:webHidden/>
          </w:rPr>
        </w:r>
        <w:r w:rsidR="00FA382F">
          <w:rPr>
            <w:noProof/>
            <w:webHidden/>
          </w:rPr>
          <w:fldChar w:fldCharType="separate"/>
        </w:r>
        <w:r w:rsidR="00FA382F">
          <w:rPr>
            <w:noProof/>
            <w:webHidden/>
          </w:rPr>
          <w:t>42</w:t>
        </w:r>
        <w:r w:rsidR="00FA382F">
          <w:rPr>
            <w:noProof/>
            <w:webHidden/>
          </w:rPr>
          <w:fldChar w:fldCharType="end"/>
        </w:r>
      </w:hyperlink>
    </w:p>
    <w:p w14:paraId="236237EF" w14:textId="253D68A1" w:rsidR="00FA382F" w:rsidRDefault="00F14C4A">
      <w:pPr>
        <w:pStyle w:val="TableofFigures"/>
        <w:tabs>
          <w:tab w:val="right" w:leader="dot" w:pos="7927"/>
        </w:tabs>
        <w:rPr>
          <w:rFonts w:asciiTheme="minorHAnsi" w:eastAsiaTheme="minorEastAsia" w:hAnsiTheme="minorHAnsi" w:cstheme="minorBidi"/>
          <w:noProof/>
          <w:sz w:val="22"/>
          <w:szCs w:val="22"/>
          <w:lang w:val="en-ID"/>
        </w:rPr>
      </w:pPr>
      <w:hyperlink r:id="rId27" w:anchor="_Toc83115826" w:history="1">
        <w:r w:rsidR="00FA382F" w:rsidRPr="002E113F">
          <w:rPr>
            <w:rStyle w:val="Hyperlink"/>
            <w:rFonts w:eastAsiaTheme="majorEastAsia"/>
            <w:noProof/>
          </w:rPr>
          <w:t>Gambar 3. 14 Sequence Diagram Login</w:t>
        </w:r>
        <w:r w:rsidR="00FA382F">
          <w:rPr>
            <w:noProof/>
            <w:webHidden/>
          </w:rPr>
          <w:tab/>
        </w:r>
        <w:r w:rsidR="00FA382F">
          <w:rPr>
            <w:noProof/>
            <w:webHidden/>
          </w:rPr>
          <w:fldChar w:fldCharType="begin"/>
        </w:r>
        <w:r w:rsidR="00FA382F">
          <w:rPr>
            <w:noProof/>
            <w:webHidden/>
          </w:rPr>
          <w:instrText xml:space="preserve"> PAGEREF _Toc83115826 \h </w:instrText>
        </w:r>
        <w:r w:rsidR="00FA382F">
          <w:rPr>
            <w:noProof/>
            <w:webHidden/>
          </w:rPr>
        </w:r>
        <w:r w:rsidR="00FA382F">
          <w:rPr>
            <w:noProof/>
            <w:webHidden/>
          </w:rPr>
          <w:fldChar w:fldCharType="separate"/>
        </w:r>
        <w:r w:rsidR="00FA382F">
          <w:rPr>
            <w:noProof/>
            <w:webHidden/>
          </w:rPr>
          <w:t>43</w:t>
        </w:r>
        <w:r w:rsidR="00FA382F">
          <w:rPr>
            <w:noProof/>
            <w:webHidden/>
          </w:rPr>
          <w:fldChar w:fldCharType="end"/>
        </w:r>
      </w:hyperlink>
    </w:p>
    <w:p w14:paraId="0A0894BC" w14:textId="1E7F2A3A" w:rsidR="00FA382F" w:rsidRDefault="00F14C4A">
      <w:pPr>
        <w:pStyle w:val="TableofFigures"/>
        <w:tabs>
          <w:tab w:val="right" w:leader="dot" w:pos="7927"/>
        </w:tabs>
        <w:rPr>
          <w:rFonts w:asciiTheme="minorHAnsi" w:eastAsiaTheme="minorEastAsia" w:hAnsiTheme="minorHAnsi" w:cstheme="minorBidi"/>
          <w:noProof/>
          <w:sz w:val="22"/>
          <w:szCs w:val="22"/>
          <w:lang w:val="en-ID"/>
        </w:rPr>
      </w:pPr>
      <w:hyperlink r:id="rId28" w:anchor="_Toc83115827" w:history="1">
        <w:r w:rsidR="00FA382F" w:rsidRPr="002E113F">
          <w:rPr>
            <w:rStyle w:val="Hyperlink"/>
            <w:rFonts w:eastAsiaTheme="majorEastAsia"/>
            <w:noProof/>
          </w:rPr>
          <w:t>Gambar 3. 15 Sequence Diagram Profil Siswa</w:t>
        </w:r>
        <w:r w:rsidR="00FA382F">
          <w:rPr>
            <w:noProof/>
            <w:webHidden/>
          </w:rPr>
          <w:tab/>
        </w:r>
        <w:r w:rsidR="00FA382F">
          <w:rPr>
            <w:noProof/>
            <w:webHidden/>
          </w:rPr>
          <w:fldChar w:fldCharType="begin"/>
        </w:r>
        <w:r w:rsidR="00FA382F">
          <w:rPr>
            <w:noProof/>
            <w:webHidden/>
          </w:rPr>
          <w:instrText xml:space="preserve"> PAGEREF _Toc83115827 \h </w:instrText>
        </w:r>
        <w:r w:rsidR="00FA382F">
          <w:rPr>
            <w:noProof/>
            <w:webHidden/>
          </w:rPr>
        </w:r>
        <w:r w:rsidR="00FA382F">
          <w:rPr>
            <w:noProof/>
            <w:webHidden/>
          </w:rPr>
          <w:fldChar w:fldCharType="separate"/>
        </w:r>
        <w:r w:rsidR="00FA382F">
          <w:rPr>
            <w:noProof/>
            <w:webHidden/>
          </w:rPr>
          <w:t>43</w:t>
        </w:r>
        <w:r w:rsidR="00FA382F">
          <w:rPr>
            <w:noProof/>
            <w:webHidden/>
          </w:rPr>
          <w:fldChar w:fldCharType="end"/>
        </w:r>
      </w:hyperlink>
    </w:p>
    <w:p w14:paraId="063E99A9" w14:textId="55A21E98" w:rsidR="00FA382F" w:rsidRDefault="00F14C4A">
      <w:pPr>
        <w:pStyle w:val="TableofFigures"/>
        <w:tabs>
          <w:tab w:val="right" w:leader="dot" w:pos="7927"/>
        </w:tabs>
        <w:rPr>
          <w:rFonts w:asciiTheme="minorHAnsi" w:eastAsiaTheme="minorEastAsia" w:hAnsiTheme="minorHAnsi" w:cstheme="minorBidi"/>
          <w:noProof/>
          <w:sz w:val="22"/>
          <w:szCs w:val="22"/>
          <w:lang w:val="en-ID"/>
        </w:rPr>
      </w:pPr>
      <w:hyperlink r:id="rId29" w:anchor="_Toc83115828" w:history="1">
        <w:r w:rsidR="00FA382F" w:rsidRPr="002E113F">
          <w:rPr>
            <w:rStyle w:val="Hyperlink"/>
            <w:rFonts w:eastAsiaTheme="majorEastAsia"/>
            <w:noProof/>
          </w:rPr>
          <w:t>Gambar 3. 16 Sequence Diagram Profile Guru</w:t>
        </w:r>
        <w:r w:rsidR="00FA382F">
          <w:rPr>
            <w:noProof/>
            <w:webHidden/>
          </w:rPr>
          <w:tab/>
        </w:r>
        <w:r w:rsidR="00FA382F">
          <w:rPr>
            <w:noProof/>
            <w:webHidden/>
          </w:rPr>
          <w:fldChar w:fldCharType="begin"/>
        </w:r>
        <w:r w:rsidR="00FA382F">
          <w:rPr>
            <w:noProof/>
            <w:webHidden/>
          </w:rPr>
          <w:instrText xml:space="preserve"> PAGEREF _Toc83115828 \h </w:instrText>
        </w:r>
        <w:r w:rsidR="00FA382F">
          <w:rPr>
            <w:noProof/>
            <w:webHidden/>
          </w:rPr>
        </w:r>
        <w:r w:rsidR="00FA382F">
          <w:rPr>
            <w:noProof/>
            <w:webHidden/>
          </w:rPr>
          <w:fldChar w:fldCharType="separate"/>
        </w:r>
        <w:r w:rsidR="00FA382F">
          <w:rPr>
            <w:noProof/>
            <w:webHidden/>
          </w:rPr>
          <w:t>44</w:t>
        </w:r>
        <w:r w:rsidR="00FA382F">
          <w:rPr>
            <w:noProof/>
            <w:webHidden/>
          </w:rPr>
          <w:fldChar w:fldCharType="end"/>
        </w:r>
      </w:hyperlink>
    </w:p>
    <w:p w14:paraId="2A99A610" w14:textId="239F8BA2" w:rsidR="00FA382F" w:rsidRDefault="00F14C4A">
      <w:pPr>
        <w:pStyle w:val="TableofFigures"/>
        <w:tabs>
          <w:tab w:val="right" w:leader="dot" w:pos="7927"/>
        </w:tabs>
        <w:rPr>
          <w:rFonts w:asciiTheme="minorHAnsi" w:eastAsiaTheme="minorEastAsia" w:hAnsiTheme="minorHAnsi" w:cstheme="minorBidi"/>
          <w:noProof/>
          <w:sz w:val="22"/>
          <w:szCs w:val="22"/>
          <w:lang w:val="en-ID"/>
        </w:rPr>
      </w:pPr>
      <w:hyperlink r:id="rId30" w:anchor="_Toc83115829" w:history="1">
        <w:r w:rsidR="00FA382F" w:rsidRPr="002E113F">
          <w:rPr>
            <w:rStyle w:val="Hyperlink"/>
            <w:rFonts w:eastAsiaTheme="majorEastAsia"/>
            <w:noProof/>
          </w:rPr>
          <w:t>Gambar 3. 17 Sequence Diagram Laporan Absen</w:t>
        </w:r>
        <w:r w:rsidR="00FA382F">
          <w:rPr>
            <w:noProof/>
            <w:webHidden/>
          </w:rPr>
          <w:tab/>
        </w:r>
        <w:r w:rsidR="00FA382F">
          <w:rPr>
            <w:noProof/>
            <w:webHidden/>
          </w:rPr>
          <w:fldChar w:fldCharType="begin"/>
        </w:r>
        <w:r w:rsidR="00FA382F">
          <w:rPr>
            <w:noProof/>
            <w:webHidden/>
          </w:rPr>
          <w:instrText xml:space="preserve"> PAGEREF _Toc83115829 \h </w:instrText>
        </w:r>
        <w:r w:rsidR="00FA382F">
          <w:rPr>
            <w:noProof/>
            <w:webHidden/>
          </w:rPr>
        </w:r>
        <w:r w:rsidR="00FA382F">
          <w:rPr>
            <w:noProof/>
            <w:webHidden/>
          </w:rPr>
          <w:fldChar w:fldCharType="separate"/>
        </w:r>
        <w:r w:rsidR="00FA382F">
          <w:rPr>
            <w:noProof/>
            <w:webHidden/>
          </w:rPr>
          <w:t>45</w:t>
        </w:r>
        <w:r w:rsidR="00FA382F">
          <w:rPr>
            <w:noProof/>
            <w:webHidden/>
          </w:rPr>
          <w:fldChar w:fldCharType="end"/>
        </w:r>
      </w:hyperlink>
    </w:p>
    <w:p w14:paraId="63847A18" w14:textId="523E0CD8" w:rsidR="00FA382F" w:rsidRDefault="00F14C4A">
      <w:pPr>
        <w:pStyle w:val="TableofFigures"/>
        <w:tabs>
          <w:tab w:val="right" w:leader="dot" w:pos="7927"/>
        </w:tabs>
        <w:rPr>
          <w:rFonts w:asciiTheme="minorHAnsi" w:eastAsiaTheme="minorEastAsia" w:hAnsiTheme="minorHAnsi" w:cstheme="minorBidi"/>
          <w:noProof/>
          <w:sz w:val="22"/>
          <w:szCs w:val="22"/>
          <w:lang w:val="en-ID"/>
        </w:rPr>
      </w:pPr>
      <w:hyperlink w:anchor="_Toc83115830" w:history="1">
        <w:r w:rsidR="00FA382F" w:rsidRPr="002E113F">
          <w:rPr>
            <w:rStyle w:val="Hyperlink"/>
            <w:rFonts w:eastAsiaTheme="majorEastAsia"/>
            <w:noProof/>
          </w:rPr>
          <w:t>Gambar 3. 18 Sequence Diagram Laporan Riwayat Absen</w:t>
        </w:r>
        <w:r w:rsidR="00FA382F">
          <w:rPr>
            <w:noProof/>
            <w:webHidden/>
          </w:rPr>
          <w:tab/>
        </w:r>
        <w:r w:rsidR="00FA382F">
          <w:rPr>
            <w:noProof/>
            <w:webHidden/>
          </w:rPr>
          <w:fldChar w:fldCharType="begin"/>
        </w:r>
        <w:r w:rsidR="00FA382F">
          <w:rPr>
            <w:noProof/>
            <w:webHidden/>
          </w:rPr>
          <w:instrText xml:space="preserve"> PAGEREF _Toc83115830 \h </w:instrText>
        </w:r>
        <w:r w:rsidR="00FA382F">
          <w:rPr>
            <w:noProof/>
            <w:webHidden/>
          </w:rPr>
        </w:r>
        <w:r w:rsidR="00FA382F">
          <w:rPr>
            <w:noProof/>
            <w:webHidden/>
          </w:rPr>
          <w:fldChar w:fldCharType="separate"/>
        </w:r>
        <w:r w:rsidR="00FA382F">
          <w:rPr>
            <w:noProof/>
            <w:webHidden/>
          </w:rPr>
          <w:t>45</w:t>
        </w:r>
        <w:r w:rsidR="00FA382F">
          <w:rPr>
            <w:noProof/>
            <w:webHidden/>
          </w:rPr>
          <w:fldChar w:fldCharType="end"/>
        </w:r>
      </w:hyperlink>
    </w:p>
    <w:p w14:paraId="6C4CD317" w14:textId="6DC740D8" w:rsidR="00FA382F" w:rsidRDefault="00F14C4A">
      <w:pPr>
        <w:pStyle w:val="TableofFigures"/>
        <w:tabs>
          <w:tab w:val="right" w:leader="dot" w:pos="7927"/>
        </w:tabs>
        <w:rPr>
          <w:rFonts w:asciiTheme="minorHAnsi" w:eastAsiaTheme="minorEastAsia" w:hAnsiTheme="minorHAnsi" w:cstheme="minorBidi"/>
          <w:noProof/>
          <w:sz w:val="22"/>
          <w:szCs w:val="22"/>
          <w:lang w:val="en-ID"/>
        </w:rPr>
      </w:pPr>
      <w:hyperlink r:id="rId31" w:anchor="_Toc83115831" w:history="1">
        <w:r w:rsidR="00FA382F" w:rsidRPr="002E113F">
          <w:rPr>
            <w:rStyle w:val="Hyperlink"/>
            <w:rFonts w:eastAsiaTheme="majorEastAsia"/>
            <w:noProof/>
          </w:rPr>
          <w:t>Gambar 3. 19 Sequence Diagram Laporan Siswa Bermasalah</w:t>
        </w:r>
        <w:r w:rsidR="00FA382F">
          <w:rPr>
            <w:noProof/>
            <w:webHidden/>
          </w:rPr>
          <w:tab/>
        </w:r>
        <w:r w:rsidR="00FA382F">
          <w:rPr>
            <w:noProof/>
            <w:webHidden/>
          </w:rPr>
          <w:fldChar w:fldCharType="begin"/>
        </w:r>
        <w:r w:rsidR="00FA382F">
          <w:rPr>
            <w:noProof/>
            <w:webHidden/>
          </w:rPr>
          <w:instrText xml:space="preserve"> PAGEREF _Toc83115831 \h </w:instrText>
        </w:r>
        <w:r w:rsidR="00FA382F">
          <w:rPr>
            <w:noProof/>
            <w:webHidden/>
          </w:rPr>
        </w:r>
        <w:r w:rsidR="00FA382F">
          <w:rPr>
            <w:noProof/>
            <w:webHidden/>
          </w:rPr>
          <w:fldChar w:fldCharType="separate"/>
        </w:r>
        <w:r w:rsidR="00FA382F">
          <w:rPr>
            <w:noProof/>
            <w:webHidden/>
          </w:rPr>
          <w:t>46</w:t>
        </w:r>
        <w:r w:rsidR="00FA382F">
          <w:rPr>
            <w:noProof/>
            <w:webHidden/>
          </w:rPr>
          <w:fldChar w:fldCharType="end"/>
        </w:r>
      </w:hyperlink>
    </w:p>
    <w:p w14:paraId="5A4B1A88" w14:textId="2FC0F6E2" w:rsidR="00FA382F" w:rsidRDefault="00F14C4A">
      <w:pPr>
        <w:pStyle w:val="TableofFigures"/>
        <w:tabs>
          <w:tab w:val="right" w:leader="dot" w:pos="7927"/>
        </w:tabs>
        <w:rPr>
          <w:rFonts w:asciiTheme="minorHAnsi" w:eastAsiaTheme="minorEastAsia" w:hAnsiTheme="minorHAnsi" w:cstheme="minorBidi"/>
          <w:noProof/>
          <w:sz w:val="22"/>
          <w:szCs w:val="22"/>
          <w:lang w:val="en-ID"/>
        </w:rPr>
      </w:pPr>
      <w:hyperlink r:id="rId32" w:anchor="_Toc83115832" w:history="1">
        <w:r w:rsidR="00FA382F" w:rsidRPr="002E113F">
          <w:rPr>
            <w:rStyle w:val="Hyperlink"/>
            <w:rFonts w:eastAsiaTheme="majorEastAsia"/>
            <w:noProof/>
          </w:rPr>
          <w:t>Gambar 3. 20 Sequence Diagram Notifikasi Siswa Bermasalah</w:t>
        </w:r>
        <w:r w:rsidR="00FA382F">
          <w:rPr>
            <w:noProof/>
            <w:webHidden/>
          </w:rPr>
          <w:tab/>
        </w:r>
        <w:r w:rsidR="00FA382F">
          <w:rPr>
            <w:noProof/>
            <w:webHidden/>
          </w:rPr>
          <w:fldChar w:fldCharType="begin"/>
        </w:r>
        <w:r w:rsidR="00FA382F">
          <w:rPr>
            <w:noProof/>
            <w:webHidden/>
          </w:rPr>
          <w:instrText xml:space="preserve"> PAGEREF _Toc83115832 \h </w:instrText>
        </w:r>
        <w:r w:rsidR="00FA382F">
          <w:rPr>
            <w:noProof/>
            <w:webHidden/>
          </w:rPr>
        </w:r>
        <w:r w:rsidR="00FA382F">
          <w:rPr>
            <w:noProof/>
            <w:webHidden/>
          </w:rPr>
          <w:fldChar w:fldCharType="separate"/>
        </w:r>
        <w:r w:rsidR="00FA382F">
          <w:rPr>
            <w:noProof/>
            <w:webHidden/>
          </w:rPr>
          <w:t>46</w:t>
        </w:r>
        <w:r w:rsidR="00FA382F">
          <w:rPr>
            <w:noProof/>
            <w:webHidden/>
          </w:rPr>
          <w:fldChar w:fldCharType="end"/>
        </w:r>
      </w:hyperlink>
    </w:p>
    <w:p w14:paraId="0E45B2F1" w14:textId="7989B4F7" w:rsidR="00FA382F" w:rsidRDefault="00F14C4A">
      <w:pPr>
        <w:pStyle w:val="TableofFigures"/>
        <w:tabs>
          <w:tab w:val="right" w:leader="dot" w:pos="7927"/>
        </w:tabs>
        <w:rPr>
          <w:rFonts w:asciiTheme="minorHAnsi" w:eastAsiaTheme="minorEastAsia" w:hAnsiTheme="minorHAnsi" w:cstheme="minorBidi"/>
          <w:noProof/>
          <w:sz w:val="22"/>
          <w:szCs w:val="22"/>
          <w:lang w:val="en-ID"/>
        </w:rPr>
      </w:pPr>
      <w:hyperlink r:id="rId33" w:anchor="_Toc83115833" w:history="1">
        <w:r w:rsidR="00FA382F" w:rsidRPr="002E113F">
          <w:rPr>
            <w:rStyle w:val="Hyperlink"/>
            <w:rFonts w:eastAsiaTheme="majorEastAsia"/>
            <w:noProof/>
          </w:rPr>
          <w:t>Gambar 3. 21 Class Diagram Sistem Absensi SMK Cendekia Batujajar</w:t>
        </w:r>
        <w:r w:rsidR="00FA382F">
          <w:rPr>
            <w:noProof/>
            <w:webHidden/>
          </w:rPr>
          <w:tab/>
        </w:r>
        <w:r w:rsidR="00FA382F">
          <w:rPr>
            <w:noProof/>
            <w:webHidden/>
          </w:rPr>
          <w:fldChar w:fldCharType="begin"/>
        </w:r>
        <w:r w:rsidR="00FA382F">
          <w:rPr>
            <w:noProof/>
            <w:webHidden/>
          </w:rPr>
          <w:instrText xml:space="preserve"> PAGEREF _Toc83115833 \h </w:instrText>
        </w:r>
        <w:r w:rsidR="00FA382F">
          <w:rPr>
            <w:noProof/>
            <w:webHidden/>
          </w:rPr>
        </w:r>
        <w:r w:rsidR="00FA382F">
          <w:rPr>
            <w:noProof/>
            <w:webHidden/>
          </w:rPr>
          <w:fldChar w:fldCharType="separate"/>
        </w:r>
        <w:r w:rsidR="00FA382F">
          <w:rPr>
            <w:noProof/>
            <w:webHidden/>
          </w:rPr>
          <w:t>47</w:t>
        </w:r>
        <w:r w:rsidR="00FA382F">
          <w:rPr>
            <w:noProof/>
            <w:webHidden/>
          </w:rPr>
          <w:fldChar w:fldCharType="end"/>
        </w:r>
      </w:hyperlink>
    </w:p>
    <w:p w14:paraId="22EE91BB" w14:textId="0F99B939" w:rsidR="00FA382F" w:rsidRDefault="00F14C4A">
      <w:pPr>
        <w:pStyle w:val="TableofFigures"/>
        <w:tabs>
          <w:tab w:val="right" w:leader="dot" w:pos="7927"/>
        </w:tabs>
        <w:rPr>
          <w:rFonts w:asciiTheme="minorHAnsi" w:eastAsiaTheme="minorEastAsia" w:hAnsiTheme="minorHAnsi" w:cstheme="minorBidi"/>
          <w:noProof/>
          <w:sz w:val="22"/>
          <w:szCs w:val="22"/>
          <w:lang w:val="en-ID"/>
        </w:rPr>
      </w:pPr>
      <w:hyperlink r:id="rId34" w:anchor="_Toc83115834" w:history="1">
        <w:r w:rsidR="00FA382F" w:rsidRPr="002E113F">
          <w:rPr>
            <w:rStyle w:val="Hyperlink"/>
            <w:rFonts w:eastAsiaTheme="majorEastAsia"/>
            <w:noProof/>
          </w:rPr>
          <w:t>Gambar 3. 23 Halaman Antarmuka Registrasi</w:t>
        </w:r>
        <w:r w:rsidR="00FA382F">
          <w:rPr>
            <w:noProof/>
            <w:webHidden/>
          </w:rPr>
          <w:tab/>
        </w:r>
        <w:r w:rsidR="00FA382F">
          <w:rPr>
            <w:noProof/>
            <w:webHidden/>
          </w:rPr>
          <w:fldChar w:fldCharType="begin"/>
        </w:r>
        <w:r w:rsidR="00FA382F">
          <w:rPr>
            <w:noProof/>
            <w:webHidden/>
          </w:rPr>
          <w:instrText xml:space="preserve"> PAGEREF _Toc83115834 \h </w:instrText>
        </w:r>
        <w:r w:rsidR="00FA382F">
          <w:rPr>
            <w:noProof/>
            <w:webHidden/>
          </w:rPr>
        </w:r>
        <w:r w:rsidR="00FA382F">
          <w:rPr>
            <w:noProof/>
            <w:webHidden/>
          </w:rPr>
          <w:fldChar w:fldCharType="separate"/>
        </w:r>
        <w:r w:rsidR="00FA382F">
          <w:rPr>
            <w:noProof/>
            <w:webHidden/>
          </w:rPr>
          <w:t>53</w:t>
        </w:r>
        <w:r w:rsidR="00FA382F">
          <w:rPr>
            <w:noProof/>
            <w:webHidden/>
          </w:rPr>
          <w:fldChar w:fldCharType="end"/>
        </w:r>
      </w:hyperlink>
    </w:p>
    <w:p w14:paraId="35598608" w14:textId="08C9E796" w:rsidR="00FA382F" w:rsidRDefault="00F14C4A">
      <w:pPr>
        <w:pStyle w:val="TableofFigures"/>
        <w:tabs>
          <w:tab w:val="right" w:leader="dot" w:pos="7927"/>
        </w:tabs>
        <w:rPr>
          <w:rFonts w:asciiTheme="minorHAnsi" w:eastAsiaTheme="minorEastAsia" w:hAnsiTheme="minorHAnsi" w:cstheme="minorBidi"/>
          <w:noProof/>
          <w:sz w:val="22"/>
          <w:szCs w:val="22"/>
          <w:lang w:val="en-ID"/>
        </w:rPr>
      </w:pPr>
      <w:hyperlink r:id="rId35" w:anchor="_Toc83115835" w:history="1">
        <w:r w:rsidR="00FA382F" w:rsidRPr="002E113F">
          <w:rPr>
            <w:rStyle w:val="Hyperlink"/>
            <w:rFonts w:eastAsiaTheme="majorEastAsia"/>
            <w:noProof/>
          </w:rPr>
          <w:t>Gambar 3. 24 Halaman Antarmuka Login</w:t>
        </w:r>
        <w:r w:rsidR="00FA382F">
          <w:rPr>
            <w:noProof/>
            <w:webHidden/>
          </w:rPr>
          <w:tab/>
        </w:r>
        <w:r w:rsidR="00FA382F">
          <w:rPr>
            <w:noProof/>
            <w:webHidden/>
          </w:rPr>
          <w:fldChar w:fldCharType="begin"/>
        </w:r>
        <w:r w:rsidR="00FA382F">
          <w:rPr>
            <w:noProof/>
            <w:webHidden/>
          </w:rPr>
          <w:instrText xml:space="preserve"> PAGEREF _Toc83115835 \h </w:instrText>
        </w:r>
        <w:r w:rsidR="00FA382F">
          <w:rPr>
            <w:noProof/>
            <w:webHidden/>
          </w:rPr>
        </w:r>
        <w:r w:rsidR="00FA382F">
          <w:rPr>
            <w:noProof/>
            <w:webHidden/>
          </w:rPr>
          <w:fldChar w:fldCharType="separate"/>
        </w:r>
        <w:r w:rsidR="00FA382F">
          <w:rPr>
            <w:noProof/>
            <w:webHidden/>
          </w:rPr>
          <w:t>53</w:t>
        </w:r>
        <w:r w:rsidR="00FA382F">
          <w:rPr>
            <w:noProof/>
            <w:webHidden/>
          </w:rPr>
          <w:fldChar w:fldCharType="end"/>
        </w:r>
      </w:hyperlink>
    </w:p>
    <w:p w14:paraId="4677A53E" w14:textId="3A99FB90" w:rsidR="00FA382F" w:rsidRDefault="00F14C4A">
      <w:pPr>
        <w:pStyle w:val="TableofFigures"/>
        <w:tabs>
          <w:tab w:val="right" w:leader="dot" w:pos="7927"/>
        </w:tabs>
        <w:rPr>
          <w:rFonts w:asciiTheme="minorHAnsi" w:eastAsiaTheme="minorEastAsia" w:hAnsiTheme="minorHAnsi" w:cstheme="minorBidi"/>
          <w:noProof/>
          <w:sz w:val="22"/>
          <w:szCs w:val="22"/>
          <w:lang w:val="en-ID"/>
        </w:rPr>
      </w:pPr>
      <w:hyperlink r:id="rId36" w:anchor="_Toc83115836" w:history="1">
        <w:r w:rsidR="00FA382F" w:rsidRPr="002E113F">
          <w:rPr>
            <w:rStyle w:val="Hyperlink"/>
            <w:rFonts w:eastAsiaTheme="majorEastAsia"/>
            <w:noProof/>
          </w:rPr>
          <w:t>Gambar 3. 25 Halaman Antarmuka Dashboard</w:t>
        </w:r>
        <w:r w:rsidR="00FA382F">
          <w:rPr>
            <w:noProof/>
            <w:webHidden/>
          </w:rPr>
          <w:tab/>
        </w:r>
        <w:r w:rsidR="00FA382F">
          <w:rPr>
            <w:noProof/>
            <w:webHidden/>
          </w:rPr>
          <w:fldChar w:fldCharType="begin"/>
        </w:r>
        <w:r w:rsidR="00FA382F">
          <w:rPr>
            <w:noProof/>
            <w:webHidden/>
          </w:rPr>
          <w:instrText xml:space="preserve"> PAGEREF _Toc83115836 \h </w:instrText>
        </w:r>
        <w:r w:rsidR="00FA382F">
          <w:rPr>
            <w:noProof/>
            <w:webHidden/>
          </w:rPr>
        </w:r>
        <w:r w:rsidR="00FA382F">
          <w:rPr>
            <w:noProof/>
            <w:webHidden/>
          </w:rPr>
          <w:fldChar w:fldCharType="separate"/>
        </w:r>
        <w:r w:rsidR="00FA382F">
          <w:rPr>
            <w:noProof/>
            <w:webHidden/>
          </w:rPr>
          <w:t>54</w:t>
        </w:r>
        <w:r w:rsidR="00FA382F">
          <w:rPr>
            <w:noProof/>
            <w:webHidden/>
          </w:rPr>
          <w:fldChar w:fldCharType="end"/>
        </w:r>
      </w:hyperlink>
    </w:p>
    <w:p w14:paraId="770B082C" w14:textId="51F95406" w:rsidR="00FA382F" w:rsidRDefault="00F14C4A">
      <w:pPr>
        <w:pStyle w:val="TableofFigures"/>
        <w:tabs>
          <w:tab w:val="right" w:leader="dot" w:pos="7927"/>
        </w:tabs>
        <w:rPr>
          <w:rFonts w:asciiTheme="minorHAnsi" w:eastAsiaTheme="minorEastAsia" w:hAnsiTheme="minorHAnsi" w:cstheme="minorBidi"/>
          <w:noProof/>
          <w:sz w:val="22"/>
          <w:szCs w:val="22"/>
          <w:lang w:val="en-ID"/>
        </w:rPr>
      </w:pPr>
      <w:hyperlink r:id="rId37" w:anchor="_Toc83115837" w:history="1">
        <w:r w:rsidR="00FA382F" w:rsidRPr="002E113F">
          <w:rPr>
            <w:rStyle w:val="Hyperlink"/>
            <w:rFonts w:eastAsiaTheme="majorEastAsia"/>
            <w:noProof/>
          </w:rPr>
          <w:t>Gambar 3. 26 Halaman Antarmuka Menu Utama</w:t>
        </w:r>
        <w:r w:rsidR="00FA382F">
          <w:rPr>
            <w:noProof/>
            <w:webHidden/>
          </w:rPr>
          <w:tab/>
        </w:r>
        <w:r w:rsidR="00FA382F">
          <w:rPr>
            <w:noProof/>
            <w:webHidden/>
          </w:rPr>
          <w:fldChar w:fldCharType="begin"/>
        </w:r>
        <w:r w:rsidR="00FA382F">
          <w:rPr>
            <w:noProof/>
            <w:webHidden/>
          </w:rPr>
          <w:instrText xml:space="preserve"> PAGEREF _Toc83115837 \h </w:instrText>
        </w:r>
        <w:r w:rsidR="00FA382F">
          <w:rPr>
            <w:noProof/>
            <w:webHidden/>
          </w:rPr>
        </w:r>
        <w:r w:rsidR="00FA382F">
          <w:rPr>
            <w:noProof/>
            <w:webHidden/>
          </w:rPr>
          <w:fldChar w:fldCharType="separate"/>
        </w:r>
        <w:r w:rsidR="00FA382F">
          <w:rPr>
            <w:noProof/>
            <w:webHidden/>
          </w:rPr>
          <w:t>54</w:t>
        </w:r>
        <w:r w:rsidR="00FA382F">
          <w:rPr>
            <w:noProof/>
            <w:webHidden/>
          </w:rPr>
          <w:fldChar w:fldCharType="end"/>
        </w:r>
      </w:hyperlink>
    </w:p>
    <w:p w14:paraId="7D457937" w14:textId="2F7D121F" w:rsidR="00FA382F" w:rsidRDefault="00F14C4A">
      <w:pPr>
        <w:pStyle w:val="TableofFigures"/>
        <w:tabs>
          <w:tab w:val="right" w:leader="dot" w:pos="7927"/>
        </w:tabs>
        <w:rPr>
          <w:rFonts w:asciiTheme="minorHAnsi" w:eastAsiaTheme="minorEastAsia" w:hAnsiTheme="minorHAnsi" w:cstheme="minorBidi"/>
          <w:noProof/>
          <w:sz w:val="22"/>
          <w:szCs w:val="22"/>
          <w:lang w:val="en-ID"/>
        </w:rPr>
      </w:pPr>
      <w:hyperlink r:id="rId38" w:anchor="_Toc83115838" w:history="1">
        <w:r w:rsidR="00FA382F" w:rsidRPr="002E113F">
          <w:rPr>
            <w:rStyle w:val="Hyperlink"/>
            <w:rFonts w:eastAsiaTheme="majorEastAsia"/>
            <w:noProof/>
          </w:rPr>
          <w:t>Gambar 3. 27 Halaman Antarmuka Data Siswa</w:t>
        </w:r>
        <w:r w:rsidR="00FA382F">
          <w:rPr>
            <w:noProof/>
            <w:webHidden/>
          </w:rPr>
          <w:tab/>
        </w:r>
        <w:r w:rsidR="00FA382F">
          <w:rPr>
            <w:noProof/>
            <w:webHidden/>
          </w:rPr>
          <w:fldChar w:fldCharType="begin"/>
        </w:r>
        <w:r w:rsidR="00FA382F">
          <w:rPr>
            <w:noProof/>
            <w:webHidden/>
          </w:rPr>
          <w:instrText xml:space="preserve"> PAGEREF _Toc83115838 \h </w:instrText>
        </w:r>
        <w:r w:rsidR="00FA382F">
          <w:rPr>
            <w:noProof/>
            <w:webHidden/>
          </w:rPr>
        </w:r>
        <w:r w:rsidR="00FA382F">
          <w:rPr>
            <w:noProof/>
            <w:webHidden/>
          </w:rPr>
          <w:fldChar w:fldCharType="separate"/>
        </w:r>
        <w:r w:rsidR="00FA382F">
          <w:rPr>
            <w:noProof/>
            <w:webHidden/>
          </w:rPr>
          <w:t>55</w:t>
        </w:r>
        <w:r w:rsidR="00FA382F">
          <w:rPr>
            <w:noProof/>
            <w:webHidden/>
          </w:rPr>
          <w:fldChar w:fldCharType="end"/>
        </w:r>
      </w:hyperlink>
    </w:p>
    <w:p w14:paraId="6D482F49" w14:textId="6AE11A73" w:rsidR="00FA382F" w:rsidRDefault="00F14C4A">
      <w:pPr>
        <w:pStyle w:val="TableofFigures"/>
        <w:tabs>
          <w:tab w:val="right" w:leader="dot" w:pos="7927"/>
        </w:tabs>
        <w:rPr>
          <w:rFonts w:asciiTheme="minorHAnsi" w:eastAsiaTheme="minorEastAsia" w:hAnsiTheme="minorHAnsi" w:cstheme="minorBidi"/>
          <w:noProof/>
          <w:sz w:val="22"/>
          <w:szCs w:val="22"/>
          <w:lang w:val="en-ID"/>
        </w:rPr>
      </w:pPr>
      <w:hyperlink r:id="rId39" w:anchor="_Toc83115839" w:history="1">
        <w:r w:rsidR="00FA382F" w:rsidRPr="002E113F">
          <w:rPr>
            <w:rStyle w:val="Hyperlink"/>
            <w:rFonts w:eastAsiaTheme="majorEastAsia"/>
            <w:noProof/>
          </w:rPr>
          <w:t>Gambar 3. 28Halaman Antarmuaka Profile Siswa</w:t>
        </w:r>
        <w:r w:rsidR="00FA382F">
          <w:rPr>
            <w:noProof/>
            <w:webHidden/>
          </w:rPr>
          <w:tab/>
        </w:r>
        <w:r w:rsidR="00FA382F">
          <w:rPr>
            <w:noProof/>
            <w:webHidden/>
          </w:rPr>
          <w:fldChar w:fldCharType="begin"/>
        </w:r>
        <w:r w:rsidR="00FA382F">
          <w:rPr>
            <w:noProof/>
            <w:webHidden/>
          </w:rPr>
          <w:instrText xml:space="preserve"> PAGEREF _Toc83115839 \h </w:instrText>
        </w:r>
        <w:r w:rsidR="00FA382F">
          <w:rPr>
            <w:noProof/>
            <w:webHidden/>
          </w:rPr>
        </w:r>
        <w:r w:rsidR="00FA382F">
          <w:rPr>
            <w:noProof/>
            <w:webHidden/>
          </w:rPr>
          <w:fldChar w:fldCharType="separate"/>
        </w:r>
        <w:r w:rsidR="00FA382F">
          <w:rPr>
            <w:noProof/>
            <w:webHidden/>
          </w:rPr>
          <w:t>55</w:t>
        </w:r>
        <w:r w:rsidR="00FA382F">
          <w:rPr>
            <w:noProof/>
            <w:webHidden/>
          </w:rPr>
          <w:fldChar w:fldCharType="end"/>
        </w:r>
      </w:hyperlink>
    </w:p>
    <w:p w14:paraId="054AEA8D" w14:textId="28D45F08" w:rsidR="00FA382F" w:rsidRDefault="00F14C4A">
      <w:pPr>
        <w:pStyle w:val="TableofFigures"/>
        <w:tabs>
          <w:tab w:val="right" w:leader="dot" w:pos="7927"/>
        </w:tabs>
        <w:rPr>
          <w:rFonts w:asciiTheme="minorHAnsi" w:eastAsiaTheme="minorEastAsia" w:hAnsiTheme="minorHAnsi" w:cstheme="minorBidi"/>
          <w:noProof/>
          <w:sz w:val="22"/>
          <w:szCs w:val="22"/>
          <w:lang w:val="en-ID"/>
        </w:rPr>
      </w:pPr>
      <w:hyperlink r:id="rId40" w:anchor="_Toc83115840" w:history="1">
        <w:r w:rsidR="00FA382F" w:rsidRPr="002E113F">
          <w:rPr>
            <w:rStyle w:val="Hyperlink"/>
            <w:rFonts w:eastAsiaTheme="majorEastAsia"/>
            <w:noProof/>
          </w:rPr>
          <w:t>Gambar 3. 29 Halaman Antarmuka Data Guru</w:t>
        </w:r>
        <w:r w:rsidR="00FA382F">
          <w:rPr>
            <w:noProof/>
            <w:webHidden/>
          </w:rPr>
          <w:tab/>
        </w:r>
        <w:r w:rsidR="00FA382F">
          <w:rPr>
            <w:noProof/>
            <w:webHidden/>
          </w:rPr>
          <w:fldChar w:fldCharType="begin"/>
        </w:r>
        <w:r w:rsidR="00FA382F">
          <w:rPr>
            <w:noProof/>
            <w:webHidden/>
          </w:rPr>
          <w:instrText xml:space="preserve"> PAGEREF _Toc83115840 \h </w:instrText>
        </w:r>
        <w:r w:rsidR="00FA382F">
          <w:rPr>
            <w:noProof/>
            <w:webHidden/>
          </w:rPr>
        </w:r>
        <w:r w:rsidR="00FA382F">
          <w:rPr>
            <w:noProof/>
            <w:webHidden/>
          </w:rPr>
          <w:fldChar w:fldCharType="separate"/>
        </w:r>
        <w:r w:rsidR="00FA382F">
          <w:rPr>
            <w:noProof/>
            <w:webHidden/>
          </w:rPr>
          <w:t>56</w:t>
        </w:r>
        <w:r w:rsidR="00FA382F">
          <w:rPr>
            <w:noProof/>
            <w:webHidden/>
          </w:rPr>
          <w:fldChar w:fldCharType="end"/>
        </w:r>
      </w:hyperlink>
    </w:p>
    <w:p w14:paraId="2614CD69" w14:textId="69E8766A" w:rsidR="00FA382F" w:rsidRDefault="00F14C4A">
      <w:pPr>
        <w:pStyle w:val="TableofFigures"/>
        <w:tabs>
          <w:tab w:val="right" w:leader="dot" w:pos="7927"/>
        </w:tabs>
        <w:rPr>
          <w:rFonts w:asciiTheme="minorHAnsi" w:eastAsiaTheme="minorEastAsia" w:hAnsiTheme="minorHAnsi" w:cstheme="minorBidi"/>
          <w:noProof/>
          <w:sz w:val="22"/>
          <w:szCs w:val="22"/>
          <w:lang w:val="en-ID"/>
        </w:rPr>
      </w:pPr>
      <w:hyperlink r:id="rId41" w:anchor="_Toc83115841" w:history="1">
        <w:r w:rsidR="00FA382F" w:rsidRPr="002E113F">
          <w:rPr>
            <w:rStyle w:val="Hyperlink"/>
            <w:rFonts w:eastAsiaTheme="majorEastAsia"/>
            <w:noProof/>
          </w:rPr>
          <w:t>Gambar 3. 30 Halaman Antarmuka Profile Guru</w:t>
        </w:r>
        <w:r w:rsidR="00FA382F">
          <w:rPr>
            <w:noProof/>
            <w:webHidden/>
          </w:rPr>
          <w:tab/>
        </w:r>
        <w:r w:rsidR="00FA382F">
          <w:rPr>
            <w:noProof/>
            <w:webHidden/>
          </w:rPr>
          <w:fldChar w:fldCharType="begin"/>
        </w:r>
        <w:r w:rsidR="00FA382F">
          <w:rPr>
            <w:noProof/>
            <w:webHidden/>
          </w:rPr>
          <w:instrText xml:space="preserve"> PAGEREF _Toc83115841 \h </w:instrText>
        </w:r>
        <w:r w:rsidR="00FA382F">
          <w:rPr>
            <w:noProof/>
            <w:webHidden/>
          </w:rPr>
        </w:r>
        <w:r w:rsidR="00FA382F">
          <w:rPr>
            <w:noProof/>
            <w:webHidden/>
          </w:rPr>
          <w:fldChar w:fldCharType="separate"/>
        </w:r>
        <w:r w:rsidR="00FA382F">
          <w:rPr>
            <w:noProof/>
            <w:webHidden/>
          </w:rPr>
          <w:t>56</w:t>
        </w:r>
        <w:r w:rsidR="00FA382F">
          <w:rPr>
            <w:noProof/>
            <w:webHidden/>
          </w:rPr>
          <w:fldChar w:fldCharType="end"/>
        </w:r>
      </w:hyperlink>
    </w:p>
    <w:p w14:paraId="0718F2BD" w14:textId="44222216" w:rsidR="00FA382F" w:rsidRDefault="00F14C4A">
      <w:pPr>
        <w:pStyle w:val="TableofFigures"/>
        <w:tabs>
          <w:tab w:val="right" w:leader="dot" w:pos="7927"/>
        </w:tabs>
        <w:rPr>
          <w:rFonts w:asciiTheme="minorHAnsi" w:eastAsiaTheme="minorEastAsia" w:hAnsiTheme="minorHAnsi" w:cstheme="minorBidi"/>
          <w:noProof/>
          <w:sz w:val="22"/>
          <w:szCs w:val="22"/>
          <w:lang w:val="en-ID"/>
        </w:rPr>
      </w:pPr>
      <w:hyperlink r:id="rId42" w:anchor="_Toc83115842" w:history="1">
        <w:r w:rsidR="00FA382F" w:rsidRPr="002E113F">
          <w:rPr>
            <w:rStyle w:val="Hyperlink"/>
            <w:rFonts w:eastAsiaTheme="majorEastAsia"/>
            <w:noProof/>
          </w:rPr>
          <w:t>Gambar 3. 31 Halaman Antarmuka Data Admin</w:t>
        </w:r>
        <w:r w:rsidR="00FA382F">
          <w:rPr>
            <w:noProof/>
            <w:webHidden/>
          </w:rPr>
          <w:tab/>
        </w:r>
        <w:r w:rsidR="00FA382F">
          <w:rPr>
            <w:noProof/>
            <w:webHidden/>
          </w:rPr>
          <w:fldChar w:fldCharType="begin"/>
        </w:r>
        <w:r w:rsidR="00FA382F">
          <w:rPr>
            <w:noProof/>
            <w:webHidden/>
          </w:rPr>
          <w:instrText xml:space="preserve"> PAGEREF _Toc83115842 \h </w:instrText>
        </w:r>
        <w:r w:rsidR="00FA382F">
          <w:rPr>
            <w:noProof/>
            <w:webHidden/>
          </w:rPr>
        </w:r>
        <w:r w:rsidR="00FA382F">
          <w:rPr>
            <w:noProof/>
            <w:webHidden/>
          </w:rPr>
          <w:fldChar w:fldCharType="separate"/>
        </w:r>
        <w:r w:rsidR="00FA382F">
          <w:rPr>
            <w:noProof/>
            <w:webHidden/>
          </w:rPr>
          <w:t>57</w:t>
        </w:r>
        <w:r w:rsidR="00FA382F">
          <w:rPr>
            <w:noProof/>
            <w:webHidden/>
          </w:rPr>
          <w:fldChar w:fldCharType="end"/>
        </w:r>
      </w:hyperlink>
    </w:p>
    <w:p w14:paraId="6324FBF9" w14:textId="2C2FE6D0" w:rsidR="00FA382F" w:rsidRDefault="00F14C4A">
      <w:pPr>
        <w:pStyle w:val="TableofFigures"/>
        <w:tabs>
          <w:tab w:val="right" w:leader="dot" w:pos="7927"/>
        </w:tabs>
        <w:rPr>
          <w:rFonts w:asciiTheme="minorHAnsi" w:eastAsiaTheme="minorEastAsia" w:hAnsiTheme="minorHAnsi" w:cstheme="minorBidi"/>
          <w:noProof/>
          <w:sz w:val="22"/>
          <w:szCs w:val="22"/>
          <w:lang w:val="en-ID"/>
        </w:rPr>
      </w:pPr>
      <w:hyperlink r:id="rId43" w:anchor="_Toc83115843" w:history="1">
        <w:r w:rsidR="00FA382F" w:rsidRPr="002E113F">
          <w:rPr>
            <w:rStyle w:val="Hyperlink"/>
            <w:rFonts w:eastAsiaTheme="majorEastAsia"/>
            <w:noProof/>
          </w:rPr>
          <w:t>Gambar 3. 32 Halaman Antarmuka Data Absen</w:t>
        </w:r>
        <w:r w:rsidR="00FA382F">
          <w:rPr>
            <w:noProof/>
            <w:webHidden/>
          </w:rPr>
          <w:tab/>
        </w:r>
        <w:r w:rsidR="00FA382F">
          <w:rPr>
            <w:noProof/>
            <w:webHidden/>
          </w:rPr>
          <w:fldChar w:fldCharType="begin"/>
        </w:r>
        <w:r w:rsidR="00FA382F">
          <w:rPr>
            <w:noProof/>
            <w:webHidden/>
          </w:rPr>
          <w:instrText xml:space="preserve"> PAGEREF _Toc83115843 \h </w:instrText>
        </w:r>
        <w:r w:rsidR="00FA382F">
          <w:rPr>
            <w:noProof/>
            <w:webHidden/>
          </w:rPr>
        </w:r>
        <w:r w:rsidR="00FA382F">
          <w:rPr>
            <w:noProof/>
            <w:webHidden/>
          </w:rPr>
          <w:fldChar w:fldCharType="separate"/>
        </w:r>
        <w:r w:rsidR="00FA382F">
          <w:rPr>
            <w:noProof/>
            <w:webHidden/>
          </w:rPr>
          <w:t>57</w:t>
        </w:r>
        <w:r w:rsidR="00FA382F">
          <w:rPr>
            <w:noProof/>
            <w:webHidden/>
          </w:rPr>
          <w:fldChar w:fldCharType="end"/>
        </w:r>
      </w:hyperlink>
    </w:p>
    <w:p w14:paraId="1CE36BF5" w14:textId="13A47841" w:rsidR="00FA382F" w:rsidRDefault="00F14C4A">
      <w:pPr>
        <w:pStyle w:val="TableofFigures"/>
        <w:tabs>
          <w:tab w:val="right" w:leader="dot" w:pos="7927"/>
        </w:tabs>
        <w:rPr>
          <w:rFonts w:asciiTheme="minorHAnsi" w:eastAsiaTheme="minorEastAsia" w:hAnsiTheme="minorHAnsi" w:cstheme="minorBidi"/>
          <w:noProof/>
          <w:sz w:val="22"/>
          <w:szCs w:val="22"/>
          <w:lang w:val="en-ID"/>
        </w:rPr>
      </w:pPr>
      <w:hyperlink r:id="rId44" w:anchor="_Toc83115844" w:history="1">
        <w:r w:rsidR="00FA382F" w:rsidRPr="002E113F">
          <w:rPr>
            <w:rStyle w:val="Hyperlink"/>
            <w:rFonts w:eastAsiaTheme="majorEastAsia"/>
            <w:noProof/>
          </w:rPr>
          <w:t>Gambar 3. 33 Halaman Antarmuka Laporan Absen</w:t>
        </w:r>
        <w:r w:rsidR="00FA382F">
          <w:rPr>
            <w:noProof/>
            <w:webHidden/>
          </w:rPr>
          <w:tab/>
        </w:r>
        <w:r w:rsidR="00FA382F">
          <w:rPr>
            <w:noProof/>
            <w:webHidden/>
          </w:rPr>
          <w:fldChar w:fldCharType="begin"/>
        </w:r>
        <w:r w:rsidR="00FA382F">
          <w:rPr>
            <w:noProof/>
            <w:webHidden/>
          </w:rPr>
          <w:instrText xml:space="preserve"> PAGEREF _Toc83115844 \h </w:instrText>
        </w:r>
        <w:r w:rsidR="00FA382F">
          <w:rPr>
            <w:noProof/>
            <w:webHidden/>
          </w:rPr>
        </w:r>
        <w:r w:rsidR="00FA382F">
          <w:rPr>
            <w:noProof/>
            <w:webHidden/>
          </w:rPr>
          <w:fldChar w:fldCharType="separate"/>
        </w:r>
        <w:r w:rsidR="00FA382F">
          <w:rPr>
            <w:noProof/>
            <w:webHidden/>
          </w:rPr>
          <w:t>58</w:t>
        </w:r>
        <w:r w:rsidR="00FA382F">
          <w:rPr>
            <w:noProof/>
            <w:webHidden/>
          </w:rPr>
          <w:fldChar w:fldCharType="end"/>
        </w:r>
      </w:hyperlink>
    </w:p>
    <w:p w14:paraId="5BB14A14" w14:textId="5A957AD6" w:rsidR="00FA382F" w:rsidRDefault="00F14C4A">
      <w:pPr>
        <w:pStyle w:val="TableofFigures"/>
        <w:tabs>
          <w:tab w:val="right" w:leader="dot" w:pos="7927"/>
        </w:tabs>
        <w:rPr>
          <w:rFonts w:asciiTheme="minorHAnsi" w:eastAsiaTheme="minorEastAsia" w:hAnsiTheme="minorHAnsi" w:cstheme="minorBidi"/>
          <w:noProof/>
          <w:sz w:val="22"/>
          <w:szCs w:val="22"/>
          <w:lang w:val="en-ID"/>
        </w:rPr>
      </w:pPr>
      <w:hyperlink r:id="rId45" w:anchor="_Toc83115845" w:history="1">
        <w:r w:rsidR="00FA382F" w:rsidRPr="002E113F">
          <w:rPr>
            <w:rStyle w:val="Hyperlink"/>
            <w:rFonts w:eastAsiaTheme="majorEastAsia"/>
            <w:noProof/>
          </w:rPr>
          <w:t>Gambar 3. 34 Halaman Antarmuka Laporan Siswa Bermasalah</w:t>
        </w:r>
        <w:r w:rsidR="00FA382F">
          <w:rPr>
            <w:noProof/>
            <w:webHidden/>
          </w:rPr>
          <w:tab/>
        </w:r>
        <w:r w:rsidR="00FA382F">
          <w:rPr>
            <w:noProof/>
            <w:webHidden/>
          </w:rPr>
          <w:fldChar w:fldCharType="begin"/>
        </w:r>
        <w:r w:rsidR="00FA382F">
          <w:rPr>
            <w:noProof/>
            <w:webHidden/>
          </w:rPr>
          <w:instrText xml:space="preserve"> PAGEREF _Toc83115845 \h </w:instrText>
        </w:r>
        <w:r w:rsidR="00FA382F">
          <w:rPr>
            <w:noProof/>
            <w:webHidden/>
          </w:rPr>
        </w:r>
        <w:r w:rsidR="00FA382F">
          <w:rPr>
            <w:noProof/>
            <w:webHidden/>
          </w:rPr>
          <w:fldChar w:fldCharType="separate"/>
        </w:r>
        <w:r w:rsidR="00FA382F">
          <w:rPr>
            <w:noProof/>
            <w:webHidden/>
          </w:rPr>
          <w:t>58</w:t>
        </w:r>
        <w:r w:rsidR="00FA382F">
          <w:rPr>
            <w:noProof/>
            <w:webHidden/>
          </w:rPr>
          <w:fldChar w:fldCharType="end"/>
        </w:r>
      </w:hyperlink>
    </w:p>
    <w:p w14:paraId="3B73C452" w14:textId="581C9D85" w:rsidR="00FA382F" w:rsidRDefault="00F14C4A">
      <w:pPr>
        <w:pStyle w:val="TableofFigures"/>
        <w:tabs>
          <w:tab w:val="right" w:leader="dot" w:pos="7927"/>
        </w:tabs>
        <w:rPr>
          <w:rFonts w:asciiTheme="minorHAnsi" w:eastAsiaTheme="minorEastAsia" w:hAnsiTheme="minorHAnsi" w:cstheme="minorBidi"/>
          <w:noProof/>
          <w:sz w:val="22"/>
          <w:szCs w:val="22"/>
          <w:lang w:val="en-ID"/>
        </w:rPr>
      </w:pPr>
      <w:hyperlink r:id="rId46" w:anchor="_Toc83115846" w:history="1">
        <w:r w:rsidR="00FA382F" w:rsidRPr="002E113F">
          <w:rPr>
            <w:rStyle w:val="Hyperlink"/>
            <w:rFonts w:eastAsiaTheme="majorEastAsia"/>
            <w:noProof/>
          </w:rPr>
          <w:t>Gambar 3. 35 Halaman Antarmuka Form Data Siswa</w:t>
        </w:r>
        <w:r w:rsidR="00FA382F">
          <w:rPr>
            <w:noProof/>
            <w:webHidden/>
          </w:rPr>
          <w:tab/>
        </w:r>
        <w:r w:rsidR="00FA382F">
          <w:rPr>
            <w:noProof/>
            <w:webHidden/>
          </w:rPr>
          <w:fldChar w:fldCharType="begin"/>
        </w:r>
        <w:r w:rsidR="00FA382F">
          <w:rPr>
            <w:noProof/>
            <w:webHidden/>
          </w:rPr>
          <w:instrText xml:space="preserve"> PAGEREF _Toc83115846 \h </w:instrText>
        </w:r>
        <w:r w:rsidR="00FA382F">
          <w:rPr>
            <w:noProof/>
            <w:webHidden/>
          </w:rPr>
        </w:r>
        <w:r w:rsidR="00FA382F">
          <w:rPr>
            <w:noProof/>
            <w:webHidden/>
          </w:rPr>
          <w:fldChar w:fldCharType="separate"/>
        </w:r>
        <w:r w:rsidR="00FA382F">
          <w:rPr>
            <w:noProof/>
            <w:webHidden/>
          </w:rPr>
          <w:t>59</w:t>
        </w:r>
        <w:r w:rsidR="00FA382F">
          <w:rPr>
            <w:noProof/>
            <w:webHidden/>
          </w:rPr>
          <w:fldChar w:fldCharType="end"/>
        </w:r>
      </w:hyperlink>
    </w:p>
    <w:p w14:paraId="633F5C92" w14:textId="66159705" w:rsidR="00FA382F" w:rsidRDefault="00F14C4A">
      <w:pPr>
        <w:pStyle w:val="TableofFigures"/>
        <w:tabs>
          <w:tab w:val="right" w:leader="dot" w:pos="7927"/>
        </w:tabs>
        <w:rPr>
          <w:rFonts w:asciiTheme="minorHAnsi" w:eastAsiaTheme="minorEastAsia" w:hAnsiTheme="minorHAnsi" w:cstheme="minorBidi"/>
          <w:noProof/>
          <w:sz w:val="22"/>
          <w:szCs w:val="22"/>
          <w:lang w:val="en-ID"/>
        </w:rPr>
      </w:pPr>
      <w:hyperlink r:id="rId47" w:anchor="_Toc83115847" w:history="1">
        <w:r w:rsidR="00FA382F" w:rsidRPr="002E113F">
          <w:rPr>
            <w:rStyle w:val="Hyperlink"/>
            <w:rFonts w:eastAsiaTheme="majorEastAsia"/>
            <w:noProof/>
          </w:rPr>
          <w:t>Gambar 3. 36 Halaman Antarmuka form Data Guru</w:t>
        </w:r>
        <w:r w:rsidR="00FA382F">
          <w:rPr>
            <w:noProof/>
            <w:webHidden/>
          </w:rPr>
          <w:tab/>
        </w:r>
        <w:r w:rsidR="00FA382F">
          <w:rPr>
            <w:noProof/>
            <w:webHidden/>
          </w:rPr>
          <w:fldChar w:fldCharType="begin"/>
        </w:r>
        <w:r w:rsidR="00FA382F">
          <w:rPr>
            <w:noProof/>
            <w:webHidden/>
          </w:rPr>
          <w:instrText xml:space="preserve"> PAGEREF _Toc83115847 \h </w:instrText>
        </w:r>
        <w:r w:rsidR="00FA382F">
          <w:rPr>
            <w:noProof/>
            <w:webHidden/>
          </w:rPr>
        </w:r>
        <w:r w:rsidR="00FA382F">
          <w:rPr>
            <w:noProof/>
            <w:webHidden/>
          </w:rPr>
          <w:fldChar w:fldCharType="separate"/>
        </w:r>
        <w:r w:rsidR="00FA382F">
          <w:rPr>
            <w:noProof/>
            <w:webHidden/>
          </w:rPr>
          <w:t>59</w:t>
        </w:r>
        <w:r w:rsidR="00FA382F">
          <w:rPr>
            <w:noProof/>
            <w:webHidden/>
          </w:rPr>
          <w:fldChar w:fldCharType="end"/>
        </w:r>
      </w:hyperlink>
    </w:p>
    <w:p w14:paraId="10CF44A1" w14:textId="12164CBC" w:rsidR="00FA382F" w:rsidRDefault="00F14C4A">
      <w:pPr>
        <w:pStyle w:val="TableofFigures"/>
        <w:tabs>
          <w:tab w:val="right" w:leader="dot" w:pos="7927"/>
        </w:tabs>
        <w:rPr>
          <w:rFonts w:asciiTheme="minorHAnsi" w:eastAsiaTheme="minorEastAsia" w:hAnsiTheme="minorHAnsi" w:cstheme="minorBidi"/>
          <w:noProof/>
          <w:sz w:val="22"/>
          <w:szCs w:val="22"/>
          <w:lang w:val="en-ID"/>
        </w:rPr>
      </w:pPr>
      <w:hyperlink r:id="rId48" w:anchor="_Toc83115848" w:history="1">
        <w:r w:rsidR="00FA382F" w:rsidRPr="002E113F">
          <w:rPr>
            <w:rStyle w:val="Hyperlink"/>
            <w:rFonts w:eastAsiaTheme="majorEastAsia"/>
            <w:noProof/>
          </w:rPr>
          <w:t>Gambar 3. 37 Halaman Antarmuka Form Walikelas</w:t>
        </w:r>
        <w:r w:rsidR="00FA382F">
          <w:rPr>
            <w:noProof/>
            <w:webHidden/>
          </w:rPr>
          <w:tab/>
        </w:r>
        <w:r w:rsidR="00FA382F">
          <w:rPr>
            <w:noProof/>
            <w:webHidden/>
          </w:rPr>
          <w:fldChar w:fldCharType="begin"/>
        </w:r>
        <w:r w:rsidR="00FA382F">
          <w:rPr>
            <w:noProof/>
            <w:webHidden/>
          </w:rPr>
          <w:instrText xml:space="preserve"> PAGEREF _Toc83115848 \h </w:instrText>
        </w:r>
        <w:r w:rsidR="00FA382F">
          <w:rPr>
            <w:noProof/>
            <w:webHidden/>
          </w:rPr>
        </w:r>
        <w:r w:rsidR="00FA382F">
          <w:rPr>
            <w:noProof/>
            <w:webHidden/>
          </w:rPr>
          <w:fldChar w:fldCharType="separate"/>
        </w:r>
        <w:r w:rsidR="00FA382F">
          <w:rPr>
            <w:noProof/>
            <w:webHidden/>
          </w:rPr>
          <w:t>60</w:t>
        </w:r>
        <w:r w:rsidR="00FA382F">
          <w:rPr>
            <w:noProof/>
            <w:webHidden/>
          </w:rPr>
          <w:fldChar w:fldCharType="end"/>
        </w:r>
      </w:hyperlink>
    </w:p>
    <w:p w14:paraId="7A888411" w14:textId="59E7FA12" w:rsidR="00FA382F" w:rsidRDefault="00F14C4A">
      <w:pPr>
        <w:pStyle w:val="TableofFigures"/>
        <w:tabs>
          <w:tab w:val="right" w:leader="dot" w:pos="7927"/>
        </w:tabs>
        <w:rPr>
          <w:rFonts w:asciiTheme="minorHAnsi" w:eastAsiaTheme="minorEastAsia" w:hAnsiTheme="minorHAnsi" w:cstheme="minorBidi"/>
          <w:noProof/>
          <w:sz w:val="22"/>
          <w:szCs w:val="22"/>
          <w:lang w:val="en-ID"/>
        </w:rPr>
      </w:pPr>
      <w:hyperlink r:id="rId49" w:anchor="_Toc83115849" w:history="1">
        <w:r w:rsidR="00FA382F" w:rsidRPr="002E113F">
          <w:rPr>
            <w:rStyle w:val="Hyperlink"/>
            <w:rFonts w:eastAsiaTheme="majorEastAsia"/>
            <w:noProof/>
          </w:rPr>
          <w:t>Gambar 3. 38 Halaman Antarmuka form Tambah Kelas</w:t>
        </w:r>
        <w:r w:rsidR="00FA382F">
          <w:rPr>
            <w:noProof/>
            <w:webHidden/>
          </w:rPr>
          <w:tab/>
        </w:r>
        <w:r w:rsidR="00FA382F">
          <w:rPr>
            <w:noProof/>
            <w:webHidden/>
          </w:rPr>
          <w:fldChar w:fldCharType="begin"/>
        </w:r>
        <w:r w:rsidR="00FA382F">
          <w:rPr>
            <w:noProof/>
            <w:webHidden/>
          </w:rPr>
          <w:instrText xml:space="preserve"> PAGEREF _Toc83115849 \h </w:instrText>
        </w:r>
        <w:r w:rsidR="00FA382F">
          <w:rPr>
            <w:noProof/>
            <w:webHidden/>
          </w:rPr>
        </w:r>
        <w:r w:rsidR="00FA382F">
          <w:rPr>
            <w:noProof/>
            <w:webHidden/>
          </w:rPr>
          <w:fldChar w:fldCharType="separate"/>
        </w:r>
        <w:r w:rsidR="00FA382F">
          <w:rPr>
            <w:noProof/>
            <w:webHidden/>
          </w:rPr>
          <w:t>60</w:t>
        </w:r>
        <w:r w:rsidR="00FA382F">
          <w:rPr>
            <w:noProof/>
            <w:webHidden/>
          </w:rPr>
          <w:fldChar w:fldCharType="end"/>
        </w:r>
      </w:hyperlink>
    </w:p>
    <w:p w14:paraId="623F6720" w14:textId="007606E6" w:rsidR="00FA382F" w:rsidRDefault="00F14C4A">
      <w:pPr>
        <w:pStyle w:val="TableofFigures"/>
        <w:tabs>
          <w:tab w:val="right" w:leader="dot" w:pos="7927"/>
        </w:tabs>
        <w:rPr>
          <w:rFonts w:asciiTheme="minorHAnsi" w:eastAsiaTheme="minorEastAsia" w:hAnsiTheme="minorHAnsi" w:cstheme="minorBidi"/>
          <w:noProof/>
          <w:sz w:val="22"/>
          <w:szCs w:val="22"/>
          <w:lang w:val="en-ID"/>
        </w:rPr>
      </w:pPr>
      <w:hyperlink r:id="rId50" w:anchor="_Toc83115850" w:history="1">
        <w:r w:rsidR="00FA382F" w:rsidRPr="002E113F">
          <w:rPr>
            <w:rStyle w:val="Hyperlink"/>
            <w:rFonts w:eastAsiaTheme="majorEastAsia"/>
            <w:noProof/>
          </w:rPr>
          <w:t>Gambar 3. 39 Halaman Antarmuka Anggota Kelas</w:t>
        </w:r>
        <w:r w:rsidR="00FA382F">
          <w:rPr>
            <w:noProof/>
            <w:webHidden/>
          </w:rPr>
          <w:tab/>
        </w:r>
        <w:r w:rsidR="00FA382F">
          <w:rPr>
            <w:noProof/>
            <w:webHidden/>
          </w:rPr>
          <w:fldChar w:fldCharType="begin"/>
        </w:r>
        <w:r w:rsidR="00FA382F">
          <w:rPr>
            <w:noProof/>
            <w:webHidden/>
          </w:rPr>
          <w:instrText xml:space="preserve"> PAGEREF _Toc83115850 \h </w:instrText>
        </w:r>
        <w:r w:rsidR="00FA382F">
          <w:rPr>
            <w:noProof/>
            <w:webHidden/>
          </w:rPr>
        </w:r>
        <w:r w:rsidR="00FA382F">
          <w:rPr>
            <w:noProof/>
            <w:webHidden/>
          </w:rPr>
          <w:fldChar w:fldCharType="separate"/>
        </w:r>
        <w:r w:rsidR="00FA382F">
          <w:rPr>
            <w:noProof/>
            <w:webHidden/>
          </w:rPr>
          <w:t>61</w:t>
        </w:r>
        <w:r w:rsidR="00FA382F">
          <w:rPr>
            <w:noProof/>
            <w:webHidden/>
          </w:rPr>
          <w:fldChar w:fldCharType="end"/>
        </w:r>
      </w:hyperlink>
    </w:p>
    <w:p w14:paraId="356426A5" w14:textId="57A2E50F" w:rsidR="00FA382F" w:rsidRDefault="00F14C4A">
      <w:pPr>
        <w:pStyle w:val="TableofFigures"/>
        <w:tabs>
          <w:tab w:val="right" w:leader="dot" w:pos="7927"/>
        </w:tabs>
        <w:rPr>
          <w:rFonts w:asciiTheme="minorHAnsi" w:eastAsiaTheme="minorEastAsia" w:hAnsiTheme="minorHAnsi" w:cstheme="minorBidi"/>
          <w:noProof/>
          <w:sz w:val="22"/>
          <w:szCs w:val="22"/>
          <w:lang w:val="en-ID"/>
        </w:rPr>
      </w:pPr>
      <w:hyperlink r:id="rId51" w:anchor="_Toc83115851" w:history="1">
        <w:r w:rsidR="00FA382F" w:rsidRPr="002E113F">
          <w:rPr>
            <w:rStyle w:val="Hyperlink"/>
            <w:rFonts w:eastAsiaTheme="majorEastAsia"/>
            <w:noProof/>
          </w:rPr>
          <w:t>Gambar 3. 40 Halaman Antarmuka Data Kelas</w:t>
        </w:r>
        <w:r w:rsidR="00FA382F">
          <w:rPr>
            <w:noProof/>
            <w:webHidden/>
          </w:rPr>
          <w:tab/>
        </w:r>
        <w:r w:rsidR="00FA382F">
          <w:rPr>
            <w:noProof/>
            <w:webHidden/>
          </w:rPr>
          <w:fldChar w:fldCharType="begin"/>
        </w:r>
        <w:r w:rsidR="00FA382F">
          <w:rPr>
            <w:noProof/>
            <w:webHidden/>
          </w:rPr>
          <w:instrText xml:space="preserve"> PAGEREF _Toc83115851 \h </w:instrText>
        </w:r>
        <w:r w:rsidR="00FA382F">
          <w:rPr>
            <w:noProof/>
            <w:webHidden/>
          </w:rPr>
        </w:r>
        <w:r w:rsidR="00FA382F">
          <w:rPr>
            <w:noProof/>
            <w:webHidden/>
          </w:rPr>
          <w:fldChar w:fldCharType="separate"/>
        </w:r>
        <w:r w:rsidR="00FA382F">
          <w:rPr>
            <w:noProof/>
            <w:webHidden/>
          </w:rPr>
          <w:t>61</w:t>
        </w:r>
        <w:r w:rsidR="00FA382F">
          <w:rPr>
            <w:noProof/>
            <w:webHidden/>
          </w:rPr>
          <w:fldChar w:fldCharType="end"/>
        </w:r>
      </w:hyperlink>
    </w:p>
    <w:p w14:paraId="5E2B509F" w14:textId="0A63AB68" w:rsidR="00FA382F" w:rsidRDefault="00F14C4A">
      <w:pPr>
        <w:pStyle w:val="TableofFigures"/>
        <w:tabs>
          <w:tab w:val="right" w:leader="dot" w:pos="7927"/>
        </w:tabs>
        <w:rPr>
          <w:rFonts w:asciiTheme="minorHAnsi" w:eastAsiaTheme="minorEastAsia" w:hAnsiTheme="minorHAnsi" w:cstheme="minorBidi"/>
          <w:noProof/>
          <w:sz w:val="22"/>
          <w:szCs w:val="22"/>
          <w:lang w:val="en-ID"/>
        </w:rPr>
      </w:pPr>
      <w:hyperlink r:id="rId52" w:anchor="_Toc83115852" w:history="1">
        <w:r w:rsidR="00FA382F" w:rsidRPr="002E113F">
          <w:rPr>
            <w:rStyle w:val="Hyperlink"/>
            <w:rFonts w:eastAsiaTheme="majorEastAsia"/>
            <w:noProof/>
          </w:rPr>
          <w:t>Gambar 3. 41 Halaman Antarmuka Profile Kelas</w:t>
        </w:r>
        <w:r w:rsidR="00FA382F">
          <w:rPr>
            <w:noProof/>
            <w:webHidden/>
          </w:rPr>
          <w:tab/>
        </w:r>
        <w:r w:rsidR="00FA382F">
          <w:rPr>
            <w:noProof/>
            <w:webHidden/>
          </w:rPr>
          <w:fldChar w:fldCharType="begin"/>
        </w:r>
        <w:r w:rsidR="00FA382F">
          <w:rPr>
            <w:noProof/>
            <w:webHidden/>
          </w:rPr>
          <w:instrText xml:space="preserve"> PAGEREF _Toc83115852 \h </w:instrText>
        </w:r>
        <w:r w:rsidR="00FA382F">
          <w:rPr>
            <w:noProof/>
            <w:webHidden/>
          </w:rPr>
        </w:r>
        <w:r w:rsidR="00FA382F">
          <w:rPr>
            <w:noProof/>
            <w:webHidden/>
          </w:rPr>
          <w:fldChar w:fldCharType="separate"/>
        </w:r>
        <w:r w:rsidR="00FA382F">
          <w:rPr>
            <w:noProof/>
            <w:webHidden/>
          </w:rPr>
          <w:t>62</w:t>
        </w:r>
        <w:r w:rsidR="00FA382F">
          <w:rPr>
            <w:noProof/>
            <w:webHidden/>
          </w:rPr>
          <w:fldChar w:fldCharType="end"/>
        </w:r>
      </w:hyperlink>
    </w:p>
    <w:p w14:paraId="3EC0C4F2" w14:textId="71FB1F7F" w:rsidR="00FA382F" w:rsidRDefault="00F14C4A">
      <w:pPr>
        <w:pStyle w:val="TableofFigures"/>
        <w:tabs>
          <w:tab w:val="right" w:leader="dot" w:pos="7927"/>
        </w:tabs>
        <w:rPr>
          <w:rFonts w:asciiTheme="minorHAnsi" w:eastAsiaTheme="minorEastAsia" w:hAnsiTheme="minorHAnsi" w:cstheme="minorBidi"/>
          <w:noProof/>
          <w:sz w:val="22"/>
          <w:szCs w:val="22"/>
          <w:lang w:val="en-ID"/>
        </w:rPr>
      </w:pPr>
      <w:hyperlink r:id="rId53" w:anchor="_Toc83115853" w:history="1">
        <w:r w:rsidR="00FA382F" w:rsidRPr="002E113F">
          <w:rPr>
            <w:rStyle w:val="Hyperlink"/>
            <w:rFonts w:eastAsiaTheme="majorEastAsia"/>
            <w:noProof/>
          </w:rPr>
          <w:t>Gambar 3. 42 Halaman Antarmuka Data Profil Walikelas</w:t>
        </w:r>
        <w:r w:rsidR="00FA382F">
          <w:rPr>
            <w:noProof/>
            <w:webHidden/>
          </w:rPr>
          <w:tab/>
        </w:r>
        <w:r w:rsidR="00FA382F">
          <w:rPr>
            <w:noProof/>
            <w:webHidden/>
          </w:rPr>
          <w:fldChar w:fldCharType="begin"/>
        </w:r>
        <w:r w:rsidR="00FA382F">
          <w:rPr>
            <w:noProof/>
            <w:webHidden/>
          </w:rPr>
          <w:instrText xml:space="preserve"> PAGEREF _Toc83115853 \h </w:instrText>
        </w:r>
        <w:r w:rsidR="00FA382F">
          <w:rPr>
            <w:noProof/>
            <w:webHidden/>
          </w:rPr>
        </w:r>
        <w:r w:rsidR="00FA382F">
          <w:rPr>
            <w:noProof/>
            <w:webHidden/>
          </w:rPr>
          <w:fldChar w:fldCharType="separate"/>
        </w:r>
        <w:r w:rsidR="00FA382F">
          <w:rPr>
            <w:noProof/>
            <w:webHidden/>
          </w:rPr>
          <w:t>62</w:t>
        </w:r>
        <w:r w:rsidR="00FA382F">
          <w:rPr>
            <w:noProof/>
            <w:webHidden/>
          </w:rPr>
          <w:fldChar w:fldCharType="end"/>
        </w:r>
      </w:hyperlink>
    </w:p>
    <w:p w14:paraId="045041F2" w14:textId="45781975" w:rsidR="00FA382F" w:rsidRDefault="00F14C4A">
      <w:pPr>
        <w:pStyle w:val="TableofFigures"/>
        <w:tabs>
          <w:tab w:val="right" w:leader="dot" w:pos="7927"/>
        </w:tabs>
        <w:rPr>
          <w:rFonts w:asciiTheme="minorHAnsi" w:eastAsiaTheme="minorEastAsia" w:hAnsiTheme="minorHAnsi" w:cstheme="minorBidi"/>
          <w:noProof/>
          <w:sz w:val="22"/>
          <w:szCs w:val="22"/>
          <w:lang w:val="en-ID"/>
        </w:rPr>
      </w:pPr>
      <w:hyperlink r:id="rId54" w:anchor="_Toc83115854" w:history="1">
        <w:r w:rsidR="00FA382F" w:rsidRPr="002E113F">
          <w:rPr>
            <w:rStyle w:val="Hyperlink"/>
            <w:rFonts w:eastAsiaTheme="majorEastAsia"/>
            <w:noProof/>
          </w:rPr>
          <w:t>Gambar 3. 43 Halaman Antarmuka Data Riwayat Absen</w:t>
        </w:r>
        <w:r w:rsidR="00FA382F">
          <w:rPr>
            <w:noProof/>
            <w:webHidden/>
          </w:rPr>
          <w:tab/>
        </w:r>
        <w:r w:rsidR="00FA382F">
          <w:rPr>
            <w:noProof/>
            <w:webHidden/>
          </w:rPr>
          <w:fldChar w:fldCharType="begin"/>
        </w:r>
        <w:r w:rsidR="00FA382F">
          <w:rPr>
            <w:noProof/>
            <w:webHidden/>
          </w:rPr>
          <w:instrText xml:space="preserve"> PAGEREF _Toc83115854 \h </w:instrText>
        </w:r>
        <w:r w:rsidR="00FA382F">
          <w:rPr>
            <w:noProof/>
            <w:webHidden/>
          </w:rPr>
        </w:r>
        <w:r w:rsidR="00FA382F">
          <w:rPr>
            <w:noProof/>
            <w:webHidden/>
          </w:rPr>
          <w:fldChar w:fldCharType="separate"/>
        </w:r>
        <w:r w:rsidR="00FA382F">
          <w:rPr>
            <w:noProof/>
            <w:webHidden/>
          </w:rPr>
          <w:t>63</w:t>
        </w:r>
        <w:r w:rsidR="00FA382F">
          <w:rPr>
            <w:noProof/>
            <w:webHidden/>
          </w:rPr>
          <w:fldChar w:fldCharType="end"/>
        </w:r>
      </w:hyperlink>
    </w:p>
    <w:p w14:paraId="15FEA613" w14:textId="38EE621E" w:rsidR="00FA382F" w:rsidRDefault="00F14C4A">
      <w:pPr>
        <w:pStyle w:val="TableofFigures"/>
        <w:tabs>
          <w:tab w:val="right" w:leader="dot" w:pos="7927"/>
        </w:tabs>
        <w:rPr>
          <w:rFonts w:asciiTheme="minorHAnsi" w:eastAsiaTheme="minorEastAsia" w:hAnsiTheme="minorHAnsi" w:cstheme="minorBidi"/>
          <w:noProof/>
          <w:sz w:val="22"/>
          <w:szCs w:val="22"/>
          <w:lang w:val="en-ID"/>
        </w:rPr>
      </w:pPr>
      <w:hyperlink r:id="rId55" w:anchor="_Toc83115855" w:history="1">
        <w:r w:rsidR="00FA382F" w:rsidRPr="002E113F">
          <w:rPr>
            <w:rStyle w:val="Hyperlink"/>
            <w:rFonts w:eastAsiaTheme="majorEastAsia"/>
            <w:noProof/>
          </w:rPr>
          <w:t>Gambar 3. 44 Halaman Antarmuka Data Walikelas</w:t>
        </w:r>
        <w:r w:rsidR="00FA382F">
          <w:rPr>
            <w:noProof/>
            <w:webHidden/>
          </w:rPr>
          <w:tab/>
        </w:r>
        <w:r w:rsidR="00FA382F">
          <w:rPr>
            <w:noProof/>
            <w:webHidden/>
          </w:rPr>
          <w:fldChar w:fldCharType="begin"/>
        </w:r>
        <w:r w:rsidR="00FA382F">
          <w:rPr>
            <w:noProof/>
            <w:webHidden/>
          </w:rPr>
          <w:instrText xml:space="preserve"> PAGEREF _Toc83115855 \h </w:instrText>
        </w:r>
        <w:r w:rsidR="00FA382F">
          <w:rPr>
            <w:noProof/>
            <w:webHidden/>
          </w:rPr>
        </w:r>
        <w:r w:rsidR="00FA382F">
          <w:rPr>
            <w:noProof/>
            <w:webHidden/>
          </w:rPr>
          <w:fldChar w:fldCharType="separate"/>
        </w:r>
        <w:r w:rsidR="00FA382F">
          <w:rPr>
            <w:noProof/>
            <w:webHidden/>
          </w:rPr>
          <w:t>63</w:t>
        </w:r>
        <w:r w:rsidR="00FA382F">
          <w:rPr>
            <w:noProof/>
            <w:webHidden/>
          </w:rPr>
          <w:fldChar w:fldCharType="end"/>
        </w:r>
      </w:hyperlink>
    </w:p>
    <w:p w14:paraId="0411623F" w14:textId="6535F37A" w:rsidR="00AA549F" w:rsidRDefault="00DF23AE" w:rsidP="00AA549F">
      <w:r>
        <w:fldChar w:fldCharType="end"/>
      </w:r>
    </w:p>
    <w:p w14:paraId="5E3641B5" w14:textId="77777777" w:rsidR="00AA549F" w:rsidRPr="00AA549F" w:rsidRDefault="00AA549F" w:rsidP="00AA549F"/>
    <w:p w14:paraId="15516563" w14:textId="71C70241" w:rsidR="00AA549F" w:rsidRDefault="00AA549F" w:rsidP="00764905">
      <w:pPr>
        <w:rPr>
          <w:bCs/>
        </w:rPr>
      </w:pPr>
      <w:r>
        <w:rPr>
          <w:bCs/>
        </w:rPr>
        <w:br w:type="page"/>
      </w:r>
    </w:p>
    <w:p w14:paraId="0E016F19" w14:textId="0B578540" w:rsidR="00AA549F" w:rsidRDefault="00AA549F" w:rsidP="00AA549F">
      <w:pPr>
        <w:pStyle w:val="Heading1"/>
        <w:numPr>
          <w:ilvl w:val="0"/>
          <w:numId w:val="0"/>
        </w:numPr>
        <w:rPr>
          <w:lang w:val="en-US"/>
        </w:rPr>
      </w:pPr>
      <w:bookmarkStart w:id="30" w:name="_Toc80034205"/>
      <w:bookmarkStart w:id="31" w:name="_Toc83115707"/>
      <w:r>
        <w:rPr>
          <w:lang w:val="en-US"/>
        </w:rPr>
        <w:lastRenderedPageBreak/>
        <w:t>DAFTAR TABEL</w:t>
      </w:r>
      <w:bookmarkEnd w:id="30"/>
      <w:bookmarkEnd w:id="31"/>
    </w:p>
    <w:p w14:paraId="271896C4" w14:textId="71EFE83F" w:rsidR="00FA382F" w:rsidRDefault="00DF23AE">
      <w:pPr>
        <w:pStyle w:val="TableofFigures"/>
        <w:tabs>
          <w:tab w:val="right" w:leader="dot" w:pos="7927"/>
        </w:tabs>
        <w:rPr>
          <w:rFonts w:asciiTheme="minorHAnsi" w:eastAsiaTheme="minorEastAsia" w:hAnsiTheme="minorHAnsi" w:cstheme="minorBidi"/>
          <w:noProof/>
          <w:sz w:val="22"/>
          <w:szCs w:val="22"/>
          <w:lang w:val="en-ID"/>
        </w:rPr>
      </w:pPr>
      <w:r>
        <w:fldChar w:fldCharType="begin"/>
      </w:r>
      <w:r>
        <w:instrText xml:space="preserve"> TOC \h \z \c "Table 0." </w:instrText>
      </w:r>
      <w:r>
        <w:fldChar w:fldCharType="separate"/>
      </w:r>
      <w:hyperlink w:anchor="_Toc83115856" w:history="1">
        <w:r w:rsidR="00FA382F" w:rsidRPr="0085625E">
          <w:rPr>
            <w:rStyle w:val="Hyperlink"/>
            <w:rFonts w:eastAsiaTheme="majorEastAsia"/>
            <w:noProof/>
          </w:rPr>
          <w:t>Table 0. 1 Daftar Singkatan</w:t>
        </w:r>
        <w:r w:rsidR="00FA382F">
          <w:rPr>
            <w:noProof/>
            <w:webHidden/>
          </w:rPr>
          <w:tab/>
        </w:r>
        <w:r w:rsidR="00FA382F">
          <w:rPr>
            <w:noProof/>
            <w:webHidden/>
          </w:rPr>
          <w:fldChar w:fldCharType="begin"/>
        </w:r>
        <w:r w:rsidR="00FA382F">
          <w:rPr>
            <w:noProof/>
            <w:webHidden/>
          </w:rPr>
          <w:instrText xml:space="preserve"> PAGEREF _Toc83115856 \h </w:instrText>
        </w:r>
        <w:r w:rsidR="00FA382F">
          <w:rPr>
            <w:noProof/>
            <w:webHidden/>
          </w:rPr>
        </w:r>
        <w:r w:rsidR="00FA382F">
          <w:rPr>
            <w:noProof/>
            <w:webHidden/>
          </w:rPr>
          <w:fldChar w:fldCharType="separate"/>
        </w:r>
        <w:r w:rsidR="00FA382F">
          <w:rPr>
            <w:noProof/>
            <w:webHidden/>
          </w:rPr>
          <w:t>xii</w:t>
        </w:r>
        <w:r w:rsidR="00FA382F">
          <w:rPr>
            <w:noProof/>
            <w:webHidden/>
          </w:rPr>
          <w:fldChar w:fldCharType="end"/>
        </w:r>
      </w:hyperlink>
    </w:p>
    <w:p w14:paraId="755CAC66" w14:textId="02E9E602" w:rsidR="00FA382F" w:rsidRDefault="00F14C4A">
      <w:pPr>
        <w:pStyle w:val="TableofFigures"/>
        <w:tabs>
          <w:tab w:val="right" w:leader="dot" w:pos="7927"/>
        </w:tabs>
        <w:rPr>
          <w:rFonts w:asciiTheme="minorHAnsi" w:eastAsiaTheme="minorEastAsia" w:hAnsiTheme="minorHAnsi" w:cstheme="minorBidi"/>
          <w:noProof/>
          <w:sz w:val="22"/>
          <w:szCs w:val="22"/>
          <w:lang w:val="en-ID"/>
        </w:rPr>
      </w:pPr>
      <w:hyperlink w:anchor="_Toc83115857" w:history="1">
        <w:r w:rsidR="00FA382F" w:rsidRPr="0085625E">
          <w:rPr>
            <w:rStyle w:val="Hyperlink"/>
            <w:rFonts w:eastAsiaTheme="majorEastAsia"/>
            <w:noProof/>
          </w:rPr>
          <w:t>Table 0. 2 Simbol Flowchart</w:t>
        </w:r>
        <w:r w:rsidR="00FA382F">
          <w:rPr>
            <w:noProof/>
            <w:webHidden/>
          </w:rPr>
          <w:tab/>
        </w:r>
        <w:r w:rsidR="00FA382F">
          <w:rPr>
            <w:noProof/>
            <w:webHidden/>
          </w:rPr>
          <w:fldChar w:fldCharType="begin"/>
        </w:r>
        <w:r w:rsidR="00FA382F">
          <w:rPr>
            <w:noProof/>
            <w:webHidden/>
          </w:rPr>
          <w:instrText xml:space="preserve"> PAGEREF _Toc83115857 \h </w:instrText>
        </w:r>
        <w:r w:rsidR="00FA382F">
          <w:rPr>
            <w:noProof/>
            <w:webHidden/>
          </w:rPr>
        </w:r>
        <w:r w:rsidR="00FA382F">
          <w:rPr>
            <w:noProof/>
            <w:webHidden/>
          </w:rPr>
          <w:fldChar w:fldCharType="separate"/>
        </w:r>
        <w:r w:rsidR="00FA382F">
          <w:rPr>
            <w:noProof/>
            <w:webHidden/>
          </w:rPr>
          <w:t>xiii</w:t>
        </w:r>
        <w:r w:rsidR="00FA382F">
          <w:rPr>
            <w:noProof/>
            <w:webHidden/>
          </w:rPr>
          <w:fldChar w:fldCharType="end"/>
        </w:r>
      </w:hyperlink>
    </w:p>
    <w:p w14:paraId="7F4EC507" w14:textId="1BD5A277" w:rsidR="00FA382F" w:rsidRDefault="00F14C4A">
      <w:pPr>
        <w:pStyle w:val="TableofFigures"/>
        <w:tabs>
          <w:tab w:val="right" w:leader="dot" w:pos="7927"/>
        </w:tabs>
        <w:rPr>
          <w:rFonts w:asciiTheme="minorHAnsi" w:eastAsiaTheme="minorEastAsia" w:hAnsiTheme="minorHAnsi" w:cstheme="minorBidi"/>
          <w:noProof/>
          <w:sz w:val="22"/>
          <w:szCs w:val="22"/>
          <w:lang w:val="en-ID"/>
        </w:rPr>
      </w:pPr>
      <w:hyperlink w:anchor="_Toc83115858" w:history="1">
        <w:r w:rsidR="00FA382F" w:rsidRPr="0085625E">
          <w:rPr>
            <w:rStyle w:val="Hyperlink"/>
            <w:rFonts w:eastAsiaTheme="majorEastAsia"/>
            <w:noProof/>
          </w:rPr>
          <w:t>Table 0. 3 Simbol Use Case Diagram</w:t>
        </w:r>
        <w:r w:rsidR="00FA382F">
          <w:rPr>
            <w:noProof/>
            <w:webHidden/>
          </w:rPr>
          <w:tab/>
        </w:r>
        <w:r w:rsidR="00FA382F">
          <w:rPr>
            <w:noProof/>
            <w:webHidden/>
          </w:rPr>
          <w:fldChar w:fldCharType="begin"/>
        </w:r>
        <w:r w:rsidR="00FA382F">
          <w:rPr>
            <w:noProof/>
            <w:webHidden/>
          </w:rPr>
          <w:instrText xml:space="preserve"> PAGEREF _Toc83115858 \h </w:instrText>
        </w:r>
        <w:r w:rsidR="00FA382F">
          <w:rPr>
            <w:noProof/>
            <w:webHidden/>
          </w:rPr>
        </w:r>
        <w:r w:rsidR="00FA382F">
          <w:rPr>
            <w:noProof/>
            <w:webHidden/>
          </w:rPr>
          <w:fldChar w:fldCharType="separate"/>
        </w:r>
        <w:r w:rsidR="00FA382F">
          <w:rPr>
            <w:noProof/>
            <w:webHidden/>
          </w:rPr>
          <w:t>xv</w:t>
        </w:r>
        <w:r w:rsidR="00FA382F">
          <w:rPr>
            <w:noProof/>
            <w:webHidden/>
          </w:rPr>
          <w:fldChar w:fldCharType="end"/>
        </w:r>
      </w:hyperlink>
    </w:p>
    <w:p w14:paraId="0BE9A70A" w14:textId="01A077D5" w:rsidR="00FA382F" w:rsidRDefault="00F14C4A">
      <w:pPr>
        <w:pStyle w:val="TableofFigures"/>
        <w:tabs>
          <w:tab w:val="right" w:leader="dot" w:pos="7927"/>
        </w:tabs>
        <w:rPr>
          <w:rFonts w:asciiTheme="minorHAnsi" w:eastAsiaTheme="minorEastAsia" w:hAnsiTheme="minorHAnsi" w:cstheme="minorBidi"/>
          <w:noProof/>
          <w:sz w:val="22"/>
          <w:szCs w:val="22"/>
          <w:lang w:val="en-ID"/>
        </w:rPr>
      </w:pPr>
      <w:hyperlink w:anchor="_Toc83115859" w:history="1">
        <w:r w:rsidR="00FA382F" w:rsidRPr="0085625E">
          <w:rPr>
            <w:rStyle w:val="Hyperlink"/>
            <w:rFonts w:eastAsiaTheme="majorEastAsia"/>
            <w:noProof/>
          </w:rPr>
          <w:t>Table 0. 4 Simbol Class Diagram</w:t>
        </w:r>
        <w:r w:rsidR="00FA382F">
          <w:rPr>
            <w:noProof/>
            <w:webHidden/>
          </w:rPr>
          <w:tab/>
        </w:r>
        <w:r w:rsidR="00FA382F">
          <w:rPr>
            <w:noProof/>
            <w:webHidden/>
          </w:rPr>
          <w:fldChar w:fldCharType="begin"/>
        </w:r>
        <w:r w:rsidR="00FA382F">
          <w:rPr>
            <w:noProof/>
            <w:webHidden/>
          </w:rPr>
          <w:instrText xml:space="preserve"> PAGEREF _Toc83115859 \h </w:instrText>
        </w:r>
        <w:r w:rsidR="00FA382F">
          <w:rPr>
            <w:noProof/>
            <w:webHidden/>
          </w:rPr>
        </w:r>
        <w:r w:rsidR="00FA382F">
          <w:rPr>
            <w:noProof/>
            <w:webHidden/>
          </w:rPr>
          <w:fldChar w:fldCharType="separate"/>
        </w:r>
        <w:r w:rsidR="00FA382F">
          <w:rPr>
            <w:noProof/>
            <w:webHidden/>
          </w:rPr>
          <w:t>xvi</w:t>
        </w:r>
        <w:r w:rsidR="00FA382F">
          <w:rPr>
            <w:noProof/>
            <w:webHidden/>
          </w:rPr>
          <w:fldChar w:fldCharType="end"/>
        </w:r>
      </w:hyperlink>
    </w:p>
    <w:p w14:paraId="1DB9EA19" w14:textId="27A4916B" w:rsidR="00FA382F" w:rsidRDefault="00F14C4A">
      <w:pPr>
        <w:pStyle w:val="TableofFigures"/>
        <w:tabs>
          <w:tab w:val="right" w:leader="dot" w:pos="7927"/>
        </w:tabs>
        <w:rPr>
          <w:rFonts w:asciiTheme="minorHAnsi" w:eastAsiaTheme="minorEastAsia" w:hAnsiTheme="minorHAnsi" w:cstheme="minorBidi"/>
          <w:noProof/>
          <w:sz w:val="22"/>
          <w:szCs w:val="22"/>
          <w:lang w:val="en-ID"/>
        </w:rPr>
      </w:pPr>
      <w:hyperlink w:anchor="_Toc83115860" w:history="1">
        <w:r w:rsidR="00FA382F" w:rsidRPr="0085625E">
          <w:rPr>
            <w:rStyle w:val="Hyperlink"/>
            <w:rFonts w:eastAsiaTheme="majorEastAsia"/>
            <w:noProof/>
          </w:rPr>
          <w:t>Table 0. 5 Simbol Sequence Diagram</w:t>
        </w:r>
        <w:r w:rsidR="00FA382F">
          <w:rPr>
            <w:noProof/>
            <w:webHidden/>
          </w:rPr>
          <w:tab/>
        </w:r>
        <w:r w:rsidR="00FA382F">
          <w:rPr>
            <w:noProof/>
            <w:webHidden/>
          </w:rPr>
          <w:fldChar w:fldCharType="begin"/>
        </w:r>
        <w:r w:rsidR="00FA382F">
          <w:rPr>
            <w:noProof/>
            <w:webHidden/>
          </w:rPr>
          <w:instrText xml:space="preserve"> PAGEREF _Toc83115860 \h </w:instrText>
        </w:r>
        <w:r w:rsidR="00FA382F">
          <w:rPr>
            <w:noProof/>
            <w:webHidden/>
          </w:rPr>
        </w:r>
        <w:r w:rsidR="00FA382F">
          <w:rPr>
            <w:noProof/>
            <w:webHidden/>
          </w:rPr>
          <w:fldChar w:fldCharType="separate"/>
        </w:r>
        <w:r w:rsidR="00FA382F">
          <w:rPr>
            <w:noProof/>
            <w:webHidden/>
          </w:rPr>
          <w:t>xviii</w:t>
        </w:r>
        <w:r w:rsidR="00FA382F">
          <w:rPr>
            <w:noProof/>
            <w:webHidden/>
          </w:rPr>
          <w:fldChar w:fldCharType="end"/>
        </w:r>
      </w:hyperlink>
    </w:p>
    <w:p w14:paraId="00569528" w14:textId="604650B5" w:rsidR="00FA382F" w:rsidRDefault="00F14C4A">
      <w:pPr>
        <w:pStyle w:val="TableofFigures"/>
        <w:tabs>
          <w:tab w:val="right" w:leader="dot" w:pos="7927"/>
        </w:tabs>
        <w:rPr>
          <w:rFonts w:asciiTheme="minorHAnsi" w:eastAsiaTheme="minorEastAsia" w:hAnsiTheme="minorHAnsi" w:cstheme="minorBidi"/>
          <w:noProof/>
          <w:sz w:val="22"/>
          <w:szCs w:val="22"/>
          <w:lang w:val="en-ID"/>
        </w:rPr>
      </w:pPr>
      <w:hyperlink w:anchor="_Toc83115861" w:history="1">
        <w:r w:rsidR="00FA382F" w:rsidRPr="0085625E">
          <w:rPr>
            <w:rStyle w:val="Hyperlink"/>
            <w:rFonts w:eastAsiaTheme="majorEastAsia"/>
            <w:noProof/>
          </w:rPr>
          <w:t>Table 0. 7 Simbol Activity Diagram</w:t>
        </w:r>
        <w:r w:rsidR="00FA382F">
          <w:rPr>
            <w:noProof/>
            <w:webHidden/>
          </w:rPr>
          <w:tab/>
        </w:r>
        <w:r w:rsidR="00FA382F">
          <w:rPr>
            <w:noProof/>
            <w:webHidden/>
          </w:rPr>
          <w:fldChar w:fldCharType="begin"/>
        </w:r>
        <w:r w:rsidR="00FA382F">
          <w:rPr>
            <w:noProof/>
            <w:webHidden/>
          </w:rPr>
          <w:instrText xml:space="preserve"> PAGEREF _Toc83115861 \h </w:instrText>
        </w:r>
        <w:r w:rsidR="00FA382F">
          <w:rPr>
            <w:noProof/>
            <w:webHidden/>
          </w:rPr>
        </w:r>
        <w:r w:rsidR="00FA382F">
          <w:rPr>
            <w:noProof/>
            <w:webHidden/>
          </w:rPr>
          <w:fldChar w:fldCharType="separate"/>
        </w:r>
        <w:r w:rsidR="00FA382F">
          <w:rPr>
            <w:noProof/>
            <w:webHidden/>
          </w:rPr>
          <w:t>xix</w:t>
        </w:r>
        <w:r w:rsidR="00FA382F">
          <w:rPr>
            <w:noProof/>
            <w:webHidden/>
          </w:rPr>
          <w:fldChar w:fldCharType="end"/>
        </w:r>
      </w:hyperlink>
    </w:p>
    <w:p w14:paraId="2954C0BB" w14:textId="77777777" w:rsidR="00FA382F" w:rsidRDefault="00DF23AE">
      <w:pPr>
        <w:pStyle w:val="TableofFigures"/>
        <w:tabs>
          <w:tab w:val="right" w:leader="dot" w:pos="7927"/>
        </w:tabs>
        <w:rPr>
          <w:noProof/>
        </w:rPr>
      </w:pPr>
      <w:r>
        <w:fldChar w:fldCharType="end"/>
      </w:r>
      <w:r>
        <w:fldChar w:fldCharType="begin"/>
      </w:r>
      <w:r>
        <w:instrText xml:space="preserve"> TOC \h \z \c "Table 3." </w:instrText>
      </w:r>
      <w:r>
        <w:fldChar w:fldCharType="separate"/>
      </w:r>
    </w:p>
    <w:p w14:paraId="3372877F" w14:textId="7D4FFA0A" w:rsidR="00FA382F" w:rsidRDefault="00F14C4A">
      <w:pPr>
        <w:pStyle w:val="TableofFigures"/>
        <w:tabs>
          <w:tab w:val="right" w:leader="dot" w:pos="7927"/>
        </w:tabs>
        <w:rPr>
          <w:rFonts w:asciiTheme="minorHAnsi" w:eastAsiaTheme="minorEastAsia" w:hAnsiTheme="minorHAnsi" w:cstheme="minorBidi"/>
          <w:noProof/>
          <w:sz w:val="22"/>
          <w:szCs w:val="22"/>
          <w:lang w:val="en-ID"/>
        </w:rPr>
      </w:pPr>
      <w:hyperlink w:anchor="_Toc83115862" w:history="1">
        <w:r w:rsidR="00FA382F" w:rsidRPr="00F14EDA">
          <w:rPr>
            <w:rStyle w:val="Hyperlink"/>
            <w:rFonts w:eastAsiaTheme="majorEastAsia"/>
            <w:noProof/>
          </w:rPr>
          <w:t>Table 3. 1 Hasil Analisis Pengguna Sistem pada SMK Cendekia Batujajar</w:t>
        </w:r>
        <w:r w:rsidR="00FA382F">
          <w:rPr>
            <w:noProof/>
            <w:webHidden/>
          </w:rPr>
          <w:tab/>
        </w:r>
        <w:r w:rsidR="00FA382F">
          <w:rPr>
            <w:noProof/>
            <w:webHidden/>
          </w:rPr>
          <w:fldChar w:fldCharType="begin"/>
        </w:r>
        <w:r w:rsidR="00FA382F">
          <w:rPr>
            <w:noProof/>
            <w:webHidden/>
          </w:rPr>
          <w:instrText xml:space="preserve"> PAGEREF _Toc83115862 \h </w:instrText>
        </w:r>
        <w:r w:rsidR="00FA382F">
          <w:rPr>
            <w:noProof/>
            <w:webHidden/>
          </w:rPr>
        </w:r>
        <w:r w:rsidR="00FA382F">
          <w:rPr>
            <w:noProof/>
            <w:webHidden/>
          </w:rPr>
          <w:fldChar w:fldCharType="separate"/>
        </w:r>
        <w:r w:rsidR="00FA382F">
          <w:rPr>
            <w:noProof/>
            <w:webHidden/>
          </w:rPr>
          <w:t>16</w:t>
        </w:r>
        <w:r w:rsidR="00FA382F">
          <w:rPr>
            <w:noProof/>
            <w:webHidden/>
          </w:rPr>
          <w:fldChar w:fldCharType="end"/>
        </w:r>
      </w:hyperlink>
    </w:p>
    <w:p w14:paraId="4BC4EA81" w14:textId="28296583" w:rsidR="00FA382F" w:rsidRDefault="00F14C4A">
      <w:pPr>
        <w:pStyle w:val="TableofFigures"/>
        <w:tabs>
          <w:tab w:val="right" w:leader="dot" w:pos="7927"/>
        </w:tabs>
        <w:rPr>
          <w:rFonts w:asciiTheme="minorHAnsi" w:eastAsiaTheme="minorEastAsia" w:hAnsiTheme="minorHAnsi" w:cstheme="minorBidi"/>
          <w:noProof/>
          <w:sz w:val="22"/>
          <w:szCs w:val="22"/>
          <w:lang w:val="en-ID"/>
        </w:rPr>
      </w:pPr>
      <w:hyperlink w:anchor="_Toc83115863" w:history="1">
        <w:r w:rsidR="00FA382F" w:rsidRPr="00F14EDA">
          <w:rPr>
            <w:rStyle w:val="Hyperlink"/>
            <w:rFonts w:eastAsiaTheme="majorEastAsia"/>
            <w:noProof/>
          </w:rPr>
          <w:t>Table 3. 2 Hasil Analisis Kebutuhan Pengguna</w:t>
        </w:r>
        <w:r w:rsidR="00FA382F">
          <w:rPr>
            <w:noProof/>
            <w:webHidden/>
          </w:rPr>
          <w:tab/>
        </w:r>
        <w:r w:rsidR="00FA382F">
          <w:rPr>
            <w:noProof/>
            <w:webHidden/>
          </w:rPr>
          <w:fldChar w:fldCharType="begin"/>
        </w:r>
        <w:r w:rsidR="00FA382F">
          <w:rPr>
            <w:noProof/>
            <w:webHidden/>
          </w:rPr>
          <w:instrText xml:space="preserve"> PAGEREF _Toc83115863 \h </w:instrText>
        </w:r>
        <w:r w:rsidR="00FA382F">
          <w:rPr>
            <w:noProof/>
            <w:webHidden/>
          </w:rPr>
        </w:r>
        <w:r w:rsidR="00FA382F">
          <w:rPr>
            <w:noProof/>
            <w:webHidden/>
          </w:rPr>
          <w:fldChar w:fldCharType="separate"/>
        </w:r>
        <w:r w:rsidR="00FA382F">
          <w:rPr>
            <w:noProof/>
            <w:webHidden/>
          </w:rPr>
          <w:t>17</w:t>
        </w:r>
        <w:r w:rsidR="00FA382F">
          <w:rPr>
            <w:noProof/>
            <w:webHidden/>
          </w:rPr>
          <w:fldChar w:fldCharType="end"/>
        </w:r>
      </w:hyperlink>
    </w:p>
    <w:p w14:paraId="5C6528C2" w14:textId="6998B49D" w:rsidR="00FA382F" w:rsidRDefault="00F14C4A">
      <w:pPr>
        <w:pStyle w:val="TableofFigures"/>
        <w:tabs>
          <w:tab w:val="right" w:leader="dot" w:pos="7927"/>
        </w:tabs>
        <w:rPr>
          <w:rFonts w:asciiTheme="minorHAnsi" w:eastAsiaTheme="minorEastAsia" w:hAnsiTheme="minorHAnsi" w:cstheme="minorBidi"/>
          <w:noProof/>
          <w:sz w:val="22"/>
          <w:szCs w:val="22"/>
          <w:lang w:val="en-ID"/>
        </w:rPr>
      </w:pPr>
      <w:hyperlink w:anchor="_Toc83115864" w:history="1">
        <w:r w:rsidR="00FA382F" w:rsidRPr="00F14EDA">
          <w:rPr>
            <w:rStyle w:val="Hyperlink"/>
            <w:rFonts w:eastAsiaTheme="majorEastAsia"/>
            <w:noProof/>
          </w:rPr>
          <w:t>Table 3. 3 Hasil Analisis Kebutuhan Fungsional</w:t>
        </w:r>
        <w:r w:rsidR="00FA382F">
          <w:rPr>
            <w:noProof/>
            <w:webHidden/>
          </w:rPr>
          <w:tab/>
        </w:r>
        <w:r w:rsidR="00FA382F">
          <w:rPr>
            <w:noProof/>
            <w:webHidden/>
          </w:rPr>
          <w:fldChar w:fldCharType="begin"/>
        </w:r>
        <w:r w:rsidR="00FA382F">
          <w:rPr>
            <w:noProof/>
            <w:webHidden/>
          </w:rPr>
          <w:instrText xml:space="preserve"> PAGEREF _Toc83115864 \h </w:instrText>
        </w:r>
        <w:r w:rsidR="00FA382F">
          <w:rPr>
            <w:noProof/>
            <w:webHidden/>
          </w:rPr>
        </w:r>
        <w:r w:rsidR="00FA382F">
          <w:rPr>
            <w:noProof/>
            <w:webHidden/>
          </w:rPr>
          <w:fldChar w:fldCharType="separate"/>
        </w:r>
        <w:r w:rsidR="00FA382F">
          <w:rPr>
            <w:noProof/>
            <w:webHidden/>
          </w:rPr>
          <w:t>18</w:t>
        </w:r>
        <w:r w:rsidR="00FA382F">
          <w:rPr>
            <w:noProof/>
            <w:webHidden/>
          </w:rPr>
          <w:fldChar w:fldCharType="end"/>
        </w:r>
      </w:hyperlink>
    </w:p>
    <w:p w14:paraId="2FD988C6" w14:textId="021E2F0C" w:rsidR="00FA382F" w:rsidRDefault="00F14C4A">
      <w:pPr>
        <w:pStyle w:val="TableofFigures"/>
        <w:tabs>
          <w:tab w:val="right" w:leader="dot" w:pos="7927"/>
        </w:tabs>
        <w:rPr>
          <w:rFonts w:asciiTheme="minorHAnsi" w:eastAsiaTheme="minorEastAsia" w:hAnsiTheme="minorHAnsi" w:cstheme="minorBidi"/>
          <w:noProof/>
          <w:sz w:val="22"/>
          <w:szCs w:val="22"/>
          <w:lang w:val="en-ID"/>
        </w:rPr>
      </w:pPr>
      <w:hyperlink w:anchor="_Toc83115865" w:history="1">
        <w:r w:rsidR="00FA382F" w:rsidRPr="00F14EDA">
          <w:rPr>
            <w:rStyle w:val="Hyperlink"/>
            <w:rFonts w:eastAsiaTheme="majorEastAsia"/>
            <w:noProof/>
          </w:rPr>
          <w:t>Table 3. 4 Deskripsi Aktor</w:t>
        </w:r>
        <w:r w:rsidR="00FA382F">
          <w:rPr>
            <w:noProof/>
            <w:webHidden/>
          </w:rPr>
          <w:tab/>
        </w:r>
        <w:r w:rsidR="00FA382F">
          <w:rPr>
            <w:noProof/>
            <w:webHidden/>
          </w:rPr>
          <w:fldChar w:fldCharType="begin"/>
        </w:r>
        <w:r w:rsidR="00FA382F">
          <w:rPr>
            <w:noProof/>
            <w:webHidden/>
          </w:rPr>
          <w:instrText xml:space="preserve"> PAGEREF _Toc83115865 \h </w:instrText>
        </w:r>
        <w:r w:rsidR="00FA382F">
          <w:rPr>
            <w:noProof/>
            <w:webHidden/>
          </w:rPr>
        </w:r>
        <w:r w:rsidR="00FA382F">
          <w:rPr>
            <w:noProof/>
            <w:webHidden/>
          </w:rPr>
          <w:fldChar w:fldCharType="separate"/>
        </w:r>
        <w:r w:rsidR="00FA382F">
          <w:rPr>
            <w:noProof/>
            <w:webHidden/>
          </w:rPr>
          <w:t>21</w:t>
        </w:r>
        <w:r w:rsidR="00FA382F">
          <w:rPr>
            <w:noProof/>
            <w:webHidden/>
          </w:rPr>
          <w:fldChar w:fldCharType="end"/>
        </w:r>
      </w:hyperlink>
    </w:p>
    <w:p w14:paraId="4760D5CB" w14:textId="64313128" w:rsidR="00FA382F" w:rsidRDefault="00F14C4A">
      <w:pPr>
        <w:pStyle w:val="TableofFigures"/>
        <w:tabs>
          <w:tab w:val="right" w:leader="dot" w:pos="7927"/>
        </w:tabs>
        <w:rPr>
          <w:rFonts w:asciiTheme="minorHAnsi" w:eastAsiaTheme="minorEastAsia" w:hAnsiTheme="minorHAnsi" w:cstheme="minorBidi"/>
          <w:noProof/>
          <w:sz w:val="22"/>
          <w:szCs w:val="22"/>
          <w:lang w:val="en-ID"/>
        </w:rPr>
      </w:pPr>
      <w:hyperlink w:anchor="_Toc83115866" w:history="1">
        <w:r w:rsidR="00FA382F" w:rsidRPr="00F14EDA">
          <w:rPr>
            <w:rStyle w:val="Hyperlink"/>
            <w:rFonts w:eastAsiaTheme="majorEastAsia"/>
            <w:noProof/>
          </w:rPr>
          <w:t>Table 3. 5 Skenario Use Case Login</w:t>
        </w:r>
        <w:r w:rsidR="00FA382F">
          <w:rPr>
            <w:noProof/>
            <w:webHidden/>
          </w:rPr>
          <w:tab/>
        </w:r>
        <w:r w:rsidR="00FA382F">
          <w:rPr>
            <w:noProof/>
            <w:webHidden/>
          </w:rPr>
          <w:fldChar w:fldCharType="begin"/>
        </w:r>
        <w:r w:rsidR="00FA382F">
          <w:rPr>
            <w:noProof/>
            <w:webHidden/>
          </w:rPr>
          <w:instrText xml:space="preserve"> PAGEREF _Toc83115866 \h </w:instrText>
        </w:r>
        <w:r w:rsidR="00FA382F">
          <w:rPr>
            <w:noProof/>
            <w:webHidden/>
          </w:rPr>
        </w:r>
        <w:r w:rsidR="00FA382F">
          <w:rPr>
            <w:noProof/>
            <w:webHidden/>
          </w:rPr>
          <w:fldChar w:fldCharType="separate"/>
        </w:r>
        <w:r w:rsidR="00FA382F">
          <w:rPr>
            <w:noProof/>
            <w:webHidden/>
          </w:rPr>
          <w:t>23</w:t>
        </w:r>
        <w:r w:rsidR="00FA382F">
          <w:rPr>
            <w:noProof/>
            <w:webHidden/>
          </w:rPr>
          <w:fldChar w:fldCharType="end"/>
        </w:r>
      </w:hyperlink>
    </w:p>
    <w:p w14:paraId="68F6999F" w14:textId="4AE161DF" w:rsidR="00FA382F" w:rsidRDefault="00F14C4A">
      <w:pPr>
        <w:pStyle w:val="TableofFigures"/>
        <w:tabs>
          <w:tab w:val="right" w:leader="dot" w:pos="7927"/>
        </w:tabs>
        <w:rPr>
          <w:rFonts w:asciiTheme="minorHAnsi" w:eastAsiaTheme="minorEastAsia" w:hAnsiTheme="minorHAnsi" w:cstheme="minorBidi"/>
          <w:noProof/>
          <w:sz w:val="22"/>
          <w:szCs w:val="22"/>
          <w:lang w:val="en-ID"/>
        </w:rPr>
      </w:pPr>
      <w:hyperlink w:anchor="_Toc83115867" w:history="1">
        <w:r w:rsidR="00FA382F" w:rsidRPr="00F14EDA">
          <w:rPr>
            <w:rStyle w:val="Hyperlink"/>
            <w:rFonts w:eastAsiaTheme="majorEastAsia"/>
            <w:noProof/>
          </w:rPr>
          <w:t>Table 3. 6 Skenario Use Case Dashboard</w:t>
        </w:r>
        <w:r w:rsidR="00FA382F">
          <w:rPr>
            <w:noProof/>
            <w:webHidden/>
          </w:rPr>
          <w:tab/>
        </w:r>
        <w:r w:rsidR="00FA382F">
          <w:rPr>
            <w:noProof/>
            <w:webHidden/>
          </w:rPr>
          <w:fldChar w:fldCharType="begin"/>
        </w:r>
        <w:r w:rsidR="00FA382F">
          <w:rPr>
            <w:noProof/>
            <w:webHidden/>
          </w:rPr>
          <w:instrText xml:space="preserve"> PAGEREF _Toc83115867 \h </w:instrText>
        </w:r>
        <w:r w:rsidR="00FA382F">
          <w:rPr>
            <w:noProof/>
            <w:webHidden/>
          </w:rPr>
        </w:r>
        <w:r w:rsidR="00FA382F">
          <w:rPr>
            <w:noProof/>
            <w:webHidden/>
          </w:rPr>
          <w:fldChar w:fldCharType="separate"/>
        </w:r>
        <w:r w:rsidR="00FA382F">
          <w:rPr>
            <w:noProof/>
            <w:webHidden/>
          </w:rPr>
          <w:t>25</w:t>
        </w:r>
        <w:r w:rsidR="00FA382F">
          <w:rPr>
            <w:noProof/>
            <w:webHidden/>
          </w:rPr>
          <w:fldChar w:fldCharType="end"/>
        </w:r>
      </w:hyperlink>
    </w:p>
    <w:p w14:paraId="57705089" w14:textId="306371DC" w:rsidR="00FA382F" w:rsidRDefault="00F14C4A">
      <w:pPr>
        <w:pStyle w:val="TableofFigures"/>
        <w:tabs>
          <w:tab w:val="right" w:leader="dot" w:pos="7927"/>
        </w:tabs>
        <w:rPr>
          <w:rFonts w:asciiTheme="minorHAnsi" w:eastAsiaTheme="minorEastAsia" w:hAnsiTheme="minorHAnsi" w:cstheme="minorBidi"/>
          <w:noProof/>
          <w:sz w:val="22"/>
          <w:szCs w:val="22"/>
          <w:lang w:val="en-ID"/>
        </w:rPr>
      </w:pPr>
      <w:hyperlink w:anchor="_Toc83115868" w:history="1">
        <w:r w:rsidR="00FA382F" w:rsidRPr="00F14EDA">
          <w:rPr>
            <w:rStyle w:val="Hyperlink"/>
            <w:rFonts w:eastAsiaTheme="majorEastAsia"/>
            <w:noProof/>
          </w:rPr>
          <w:t>Table 3. 7 Skenario Use Case Profil Siswa</w:t>
        </w:r>
        <w:r w:rsidR="00FA382F">
          <w:rPr>
            <w:noProof/>
            <w:webHidden/>
          </w:rPr>
          <w:tab/>
        </w:r>
        <w:r w:rsidR="00FA382F">
          <w:rPr>
            <w:noProof/>
            <w:webHidden/>
          </w:rPr>
          <w:fldChar w:fldCharType="begin"/>
        </w:r>
        <w:r w:rsidR="00FA382F">
          <w:rPr>
            <w:noProof/>
            <w:webHidden/>
          </w:rPr>
          <w:instrText xml:space="preserve"> PAGEREF _Toc83115868 \h </w:instrText>
        </w:r>
        <w:r w:rsidR="00FA382F">
          <w:rPr>
            <w:noProof/>
            <w:webHidden/>
          </w:rPr>
        </w:r>
        <w:r w:rsidR="00FA382F">
          <w:rPr>
            <w:noProof/>
            <w:webHidden/>
          </w:rPr>
          <w:fldChar w:fldCharType="separate"/>
        </w:r>
        <w:r w:rsidR="00FA382F">
          <w:rPr>
            <w:noProof/>
            <w:webHidden/>
          </w:rPr>
          <w:t>25</w:t>
        </w:r>
        <w:r w:rsidR="00FA382F">
          <w:rPr>
            <w:noProof/>
            <w:webHidden/>
          </w:rPr>
          <w:fldChar w:fldCharType="end"/>
        </w:r>
      </w:hyperlink>
    </w:p>
    <w:p w14:paraId="0ACE8791" w14:textId="4807168A" w:rsidR="00FA382F" w:rsidRDefault="00F14C4A">
      <w:pPr>
        <w:pStyle w:val="TableofFigures"/>
        <w:tabs>
          <w:tab w:val="right" w:leader="dot" w:pos="7927"/>
        </w:tabs>
        <w:rPr>
          <w:rFonts w:asciiTheme="minorHAnsi" w:eastAsiaTheme="minorEastAsia" w:hAnsiTheme="minorHAnsi" w:cstheme="minorBidi"/>
          <w:noProof/>
          <w:sz w:val="22"/>
          <w:szCs w:val="22"/>
          <w:lang w:val="en-ID"/>
        </w:rPr>
      </w:pPr>
      <w:hyperlink w:anchor="_Toc83115869" w:history="1">
        <w:r w:rsidR="00FA382F" w:rsidRPr="00F14EDA">
          <w:rPr>
            <w:rStyle w:val="Hyperlink"/>
            <w:rFonts w:eastAsiaTheme="majorEastAsia"/>
            <w:noProof/>
          </w:rPr>
          <w:t>Table 3. 8 Skenario Use Case Profil Guru</w:t>
        </w:r>
        <w:r w:rsidR="00FA382F">
          <w:rPr>
            <w:noProof/>
            <w:webHidden/>
          </w:rPr>
          <w:tab/>
        </w:r>
        <w:r w:rsidR="00FA382F">
          <w:rPr>
            <w:noProof/>
            <w:webHidden/>
          </w:rPr>
          <w:fldChar w:fldCharType="begin"/>
        </w:r>
        <w:r w:rsidR="00FA382F">
          <w:rPr>
            <w:noProof/>
            <w:webHidden/>
          </w:rPr>
          <w:instrText xml:space="preserve"> PAGEREF _Toc83115869 \h </w:instrText>
        </w:r>
        <w:r w:rsidR="00FA382F">
          <w:rPr>
            <w:noProof/>
            <w:webHidden/>
          </w:rPr>
        </w:r>
        <w:r w:rsidR="00FA382F">
          <w:rPr>
            <w:noProof/>
            <w:webHidden/>
          </w:rPr>
          <w:fldChar w:fldCharType="separate"/>
        </w:r>
        <w:r w:rsidR="00FA382F">
          <w:rPr>
            <w:noProof/>
            <w:webHidden/>
          </w:rPr>
          <w:t>26</w:t>
        </w:r>
        <w:r w:rsidR="00FA382F">
          <w:rPr>
            <w:noProof/>
            <w:webHidden/>
          </w:rPr>
          <w:fldChar w:fldCharType="end"/>
        </w:r>
      </w:hyperlink>
    </w:p>
    <w:p w14:paraId="30337974" w14:textId="3D695F9C" w:rsidR="00FA382F" w:rsidRDefault="00F14C4A">
      <w:pPr>
        <w:pStyle w:val="TableofFigures"/>
        <w:tabs>
          <w:tab w:val="right" w:leader="dot" w:pos="7927"/>
        </w:tabs>
        <w:rPr>
          <w:rFonts w:asciiTheme="minorHAnsi" w:eastAsiaTheme="minorEastAsia" w:hAnsiTheme="minorHAnsi" w:cstheme="minorBidi"/>
          <w:noProof/>
          <w:sz w:val="22"/>
          <w:szCs w:val="22"/>
          <w:lang w:val="en-ID"/>
        </w:rPr>
      </w:pPr>
      <w:hyperlink w:anchor="_Toc83115870" w:history="1">
        <w:r w:rsidR="00FA382F" w:rsidRPr="00F14EDA">
          <w:rPr>
            <w:rStyle w:val="Hyperlink"/>
            <w:rFonts w:eastAsiaTheme="majorEastAsia"/>
            <w:noProof/>
          </w:rPr>
          <w:t>Table 3. 9 Skenario Use Case Kelola Siswa</w:t>
        </w:r>
        <w:r w:rsidR="00FA382F">
          <w:rPr>
            <w:noProof/>
            <w:webHidden/>
          </w:rPr>
          <w:tab/>
        </w:r>
        <w:r w:rsidR="00FA382F">
          <w:rPr>
            <w:noProof/>
            <w:webHidden/>
          </w:rPr>
          <w:fldChar w:fldCharType="begin"/>
        </w:r>
        <w:r w:rsidR="00FA382F">
          <w:rPr>
            <w:noProof/>
            <w:webHidden/>
          </w:rPr>
          <w:instrText xml:space="preserve"> PAGEREF _Toc83115870 \h </w:instrText>
        </w:r>
        <w:r w:rsidR="00FA382F">
          <w:rPr>
            <w:noProof/>
            <w:webHidden/>
          </w:rPr>
        </w:r>
        <w:r w:rsidR="00FA382F">
          <w:rPr>
            <w:noProof/>
            <w:webHidden/>
          </w:rPr>
          <w:fldChar w:fldCharType="separate"/>
        </w:r>
        <w:r w:rsidR="00FA382F">
          <w:rPr>
            <w:noProof/>
            <w:webHidden/>
          </w:rPr>
          <w:t>27</w:t>
        </w:r>
        <w:r w:rsidR="00FA382F">
          <w:rPr>
            <w:noProof/>
            <w:webHidden/>
          </w:rPr>
          <w:fldChar w:fldCharType="end"/>
        </w:r>
      </w:hyperlink>
    </w:p>
    <w:p w14:paraId="41C71E53" w14:textId="5D2B85D0" w:rsidR="00FA382F" w:rsidRDefault="00F14C4A">
      <w:pPr>
        <w:pStyle w:val="TableofFigures"/>
        <w:tabs>
          <w:tab w:val="right" w:leader="dot" w:pos="7927"/>
        </w:tabs>
        <w:rPr>
          <w:rFonts w:asciiTheme="minorHAnsi" w:eastAsiaTheme="minorEastAsia" w:hAnsiTheme="minorHAnsi" w:cstheme="minorBidi"/>
          <w:noProof/>
          <w:sz w:val="22"/>
          <w:szCs w:val="22"/>
          <w:lang w:val="en-ID"/>
        </w:rPr>
      </w:pPr>
      <w:hyperlink w:anchor="_Toc83115871" w:history="1">
        <w:r w:rsidR="00FA382F" w:rsidRPr="00F14EDA">
          <w:rPr>
            <w:rStyle w:val="Hyperlink"/>
            <w:rFonts w:eastAsiaTheme="majorEastAsia"/>
            <w:noProof/>
          </w:rPr>
          <w:t>Table 3. 10 Skenario Use Case Kelola Guru</w:t>
        </w:r>
        <w:r w:rsidR="00FA382F">
          <w:rPr>
            <w:noProof/>
            <w:webHidden/>
          </w:rPr>
          <w:tab/>
        </w:r>
        <w:r w:rsidR="00FA382F">
          <w:rPr>
            <w:noProof/>
            <w:webHidden/>
          </w:rPr>
          <w:fldChar w:fldCharType="begin"/>
        </w:r>
        <w:r w:rsidR="00FA382F">
          <w:rPr>
            <w:noProof/>
            <w:webHidden/>
          </w:rPr>
          <w:instrText xml:space="preserve"> PAGEREF _Toc83115871 \h </w:instrText>
        </w:r>
        <w:r w:rsidR="00FA382F">
          <w:rPr>
            <w:noProof/>
            <w:webHidden/>
          </w:rPr>
        </w:r>
        <w:r w:rsidR="00FA382F">
          <w:rPr>
            <w:noProof/>
            <w:webHidden/>
          </w:rPr>
          <w:fldChar w:fldCharType="separate"/>
        </w:r>
        <w:r w:rsidR="00FA382F">
          <w:rPr>
            <w:noProof/>
            <w:webHidden/>
          </w:rPr>
          <w:t>28</w:t>
        </w:r>
        <w:r w:rsidR="00FA382F">
          <w:rPr>
            <w:noProof/>
            <w:webHidden/>
          </w:rPr>
          <w:fldChar w:fldCharType="end"/>
        </w:r>
      </w:hyperlink>
    </w:p>
    <w:p w14:paraId="0EE31F10" w14:textId="202A5F76" w:rsidR="00FA382F" w:rsidRDefault="00F14C4A">
      <w:pPr>
        <w:pStyle w:val="TableofFigures"/>
        <w:tabs>
          <w:tab w:val="right" w:leader="dot" w:pos="7927"/>
        </w:tabs>
        <w:rPr>
          <w:rFonts w:asciiTheme="minorHAnsi" w:eastAsiaTheme="minorEastAsia" w:hAnsiTheme="minorHAnsi" w:cstheme="minorBidi"/>
          <w:noProof/>
          <w:sz w:val="22"/>
          <w:szCs w:val="22"/>
          <w:lang w:val="en-ID"/>
        </w:rPr>
      </w:pPr>
      <w:hyperlink w:anchor="_Toc83115872" w:history="1">
        <w:r w:rsidR="00FA382F" w:rsidRPr="00F14EDA">
          <w:rPr>
            <w:rStyle w:val="Hyperlink"/>
            <w:rFonts w:eastAsiaTheme="majorEastAsia"/>
            <w:noProof/>
          </w:rPr>
          <w:t>Table 3. 11 Skenario Use Case Kelola Kelas</w:t>
        </w:r>
        <w:r w:rsidR="00FA382F">
          <w:rPr>
            <w:noProof/>
            <w:webHidden/>
          </w:rPr>
          <w:tab/>
        </w:r>
        <w:r w:rsidR="00FA382F">
          <w:rPr>
            <w:noProof/>
            <w:webHidden/>
          </w:rPr>
          <w:fldChar w:fldCharType="begin"/>
        </w:r>
        <w:r w:rsidR="00FA382F">
          <w:rPr>
            <w:noProof/>
            <w:webHidden/>
          </w:rPr>
          <w:instrText xml:space="preserve"> PAGEREF _Toc83115872 \h </w:instrText>
        </w:r>
        <w:r w:rsidR="00FA382F">
          <w:rPr>
            <w:noProof/>
            <w:webHidden/>
          </w:rPr>
        </w:r>
        <w:r w:rsidR="00FA382F">
          <w:rPr>
            <w:noProof/>
            <w:webHidden/>
          </w:rPr>
          <w:fldChar w:fldCharType="separate"/>
        </w:r>
        <w:r w:rsidR="00FA382F">
          <w:rPr>
            <w:noProof/>
            <w:webHidden/>
          </w:rPr>
          <w:t>29</w:t>
        </w:r>
        <w:r w:rsidR="00FA382F">
          <w:rPr>
            <w:noProof/>
            <w:webHidden/>
          </w:rPr>
          <w:fldChar w:fldCharType="end"/>
        </w:r>
      </w:hyperlink>
    </w:p>
    <w:p w14:paraId="3A2B522C" w14:textId="42AA0976" w:rsidR="00FA382F" w:rsidRDefault="00F14C4A">
      <w:pPr>
        <w:pStyle w:val="TableofFigures"/>
        <w:tabs>
          <w:tab w:val="right" w:leader="dot" w:pos="7927"/>
        </w:tabs>
        <w:rPr>
          <w:rFonts w:asciiTheme="minorHAnsi" w:eastAsiaTheme="minorEastAsia" w:hAnsiTheme="minorHAnsi" w:cstheme="minorBidi"/>
          <w:noProof/>
          <w:sz w:val="22"/>
          <w:szCs w:val="22"/>
          <w:lang w:val="en-ID"/>
        </w:rPr>
      </w:pPr>
      <w:hyperlink w:anchor="_Toc83115873" w:history="1">
        <w:r w:rsidR="00FA382F" w:rsidRPr="00F14EDA">
          <w:rPr>
            <w:rStyle w:val="Hyperlink"/>
            <w:rFonts w:eastAsiaTheme="majorEastAsia"/>
            <w:noProof/>
          </w:rPr>
          <w:t>Table 3. 12 Skenario Use Case Kelola Admin</w:t>
        </w:r>
        <w:r w:rsidR="00FA382F">
          <w:rPr>
            <w:noProof/>
            <w:webHidden/>
          </w:rPr>
          <w:tab/>
        </w:r>
        <w:r w:rsidR="00FA382F">
          <w:rPr>
            <w:noProof/>
            <w:webHidden/>
          </w:rPr>
          <w:fldChar w:fldCharType="begin"/>
        </w:r>
        <w:r w:rsidR="00FA382F">
          <w:rPr>
            <w:noProof/>
            <w:webHidden/>
          </w:rPr>
          <w:instrText xml:space="preserve"> PAGEREF _Toc83115873 \h </w:instrText>
        </w:r>
        <w:r w:rsidR="00FA382F">
          <w:rPr>
            <w:noProof/>
            <w:webHidden/>
          </w:rPr>
        </w:r>
        <w:r w:rsidR="00FA382F">
          <w:rPr>
            <w:noProof/>
            <w:webHidden/>
          </w:rPr>
          <w:fldChar w:fldCharType="separate"/>
        </w:r>
        <w:r w:rsidR="00FA382F">
          <w:rPr>
            <w:noProof/>
            <w:webHidden/>
          </w:rPr>
          <w:t>30</w:t>
        </w:r>
        <w:r w:rsidR="00FA382F">
          <w:rPr>
            <w:noProof/>
            <w:webHidden/>
          </w:rPr>
          <w:fldChar w:fldCharType="end"/>
        </w:r>
      </w:hyperlink>
    </w:p>
    <w:p w14:paraId="2AFC4604" w14:textId="25D83F17" w:rsidR="00FA382F" w:rsidRDefault="00F14C4A">
      <w:pPr>
        <w:pStyle w:val="TableofFigures"/>
        <w:tabs>
          <w:tab w:val="right" w:leader="dot" w:pos="7927"/>
        </w:tabs>
        <w:rPr>
          <w:rFonts w:asciiTheme="minorHAnsi" w:eastAsiaTheme="minorEastAsia" w:hAnsiTheme="minorHAnsi" w:cstheme="minorBidi"/>
          <w:noProof/>
          <w:sz w:val="22"/>
          <w:szCs w:val="22"/>
          <w:lang w:val="en-ID"/>
        </w:rPr>
      </w:pPr>
      <w:hyperlink w:anchor="_Toc83115874" w:history="1">
        <w:r w:rsidR="00FA382F" w:rsidRPr="00F14EDA">
          <w:rPr>
            <w:rStyle w:val="Hyperlink"/>
            <w:rFonts w:eastAsiaTheme="majorEastAsia"/>
            <w:noProof/>
          </w:rPr>
          <w:t>Table 3. 13 Skenario Use Case Kelola Absensi</w:t>
        </w:r>
        <w:r w:rsidR="00FA382F">
          <w:rPr>
            <w:noProof/>
            <w:webHidden/>
          </w:rPr>
          <w:tab/>
        </w:r>
        <w:r w:rsidR="00FA382F">
          <w:rPr>
            <w:noProof/>
            <w:webHidden/>
          </w:rPr>
          <w:fldChar w:fldCharType="begin"/>
        </w:r>
        <w:r w:rsidR="00FA382F">
          <w:rPr>
            <w:noProof/>
            <w:webHidden/>
          </w:rPr>
          <w:instrText xml:space="preserve"> PAGEREF _Toc83115874 \h </w:instrText>
        </w:r>
        <w:r w:rsidR="00FA382F">
          <w:rPr>
            <w:noProof/>
            <w:webHidden/>
          </w:rPr>
        </w:r>
        <w:r w:rsidR="00FA382F">
          <w:rPr>
            <w:noProof/>
            <w:webHidden/>
          </w:rPr>
          <w:fldChar w:fldCharType="separate"/>
        </w:r>
        <w:r w:rsidR="00FA382F">
          <w:rPr>
            <w:noProof/>
            <w:webHidden/>
          </w:rPr>
          <w:t>31</w:t>
        </w:r>
        <w:r w:rsidR="00FA382F">
          <w:rPr>
            <w:noProof/>
            <w:webHidden/>
          </w:rPr>
          <w:fldChar w:fldCharType="end"/>
        </w:r>
      </w:hyperlink>
    </w:p>
    <w:p w14:paraId="2B16CDBD" w14:textId="791CAE6F" w:rsidR="00FA382F" w:rsidRDefault="00F14C4A">
      <w:pPr>
        <w:pStyle w:val="TableofFigures"/>
        <w:tabs>
          <w:tab w:val="right" w:leader="dot" w:pos="7927"/>
        </w:tabs>
        <w:rPr>
          <w:rFonts w:asciiTheme="minorHAnsi" w:eastAsiaTheme="minorEastAsia" w:hAnsiTheme="minorHAnsi" w:cstheme="minorBidi"/>
          <w:noProof/>
          <w:sz w:val="22"/>
          <w:szCs w:val="22"/>
          <w:lang w:val="en-ID"/>
        </w:rPr>
      </w:pPr>
      <w:hyperlink w:anchor="_Toc83115875" w:history="1">
        <w:r w:rsidR="00FA382F" w:rsidRPr="00F14EDA">
          <w:rPr>
            <w:rStyle w:val="Hyperlink"/>
            <w:rFonts w:eastAsiaTheme="majorEastAsia"/>
            <w:noProof/>
          </w:rPr>
          <w:t>Table 3. 14 Skenario Use Case Laporan Absen</w:t>
        </w:r>
        <w:r w:rsidR="00FA382F">
          <w:rPr>
            <w:noProof/>
            <w:webHidden/>
          </w:rPr>
          <w:tab/>
        </w:r>
        <w:r w:rsidR="00FA382F">
          <w:rPr>
            <w:noProof/>
            <w:webHidden/>
          </w:rPr>
          <w:fldChar w:fldCharType="begin"/>
        </w:r>
        <w:r w:rsidR="00FA382F">
          <w:rPr>
            <w:noProof/>
            <w:webHidden/>
          </w:rPr>
          <w:instrText xml:space="preserve"> PAGEREF _Toc83115875 \h </w:instrText>
        </w:r>
        <w:r w:rsidR="00FA382F">
          <w:rPr>
            <w:noProof/>
            <w:webHidden/>
          </w:rPr>
        </w:r>
        <w:r w:rsidR="00FA382F">
          <w:rPr>
            <w:noProof/>
            <w:webHidden/>
          </w:rPr>
          <w:fldChar w:fldCharType="separate"/>
        </w:r>
        <w:r w:rsidR="00FA382F">
          <w:rPr>
            <w:noProof/>
            <w:webHidden/>
          </w:rPr>
          <w:t>32</w:t>
        </w:r>
        <w:r w:rsidR="00FA382F">
          <w:rPr>
            <w:noProof/>
            <w:webHidden/>
          </w:rPr>
          <w:fldChar w:fldCharType="end"/>
        </w:r>
      </w:hyperlink>
    </w:p>
    <w:p w14:paraId="24DF8DAD" w14:textId="3F4C719F" w:rsidR="00FA382F" w:rsidRDefault="00F14C4A">
      <w:pPr>
        <w:pStyle w:val="TableofFigures"/>
        <w:tabs>
          <w:tab w:val="right" w:leader="dot" w:pos="7927"/>
        </w:tabs>
        <w:rPr>
          <w:rFonts w:asciiTheme="minorHAnsi" w:eastAsiaTheme="minorEastAsia" w:hAnsiTheme="minorHAnsi" w:cstheme="minorBidi"/>
          <w:noProof/>
          <w:sz w:val="22"/>
          <w:szCs w:val="22"/>
          <w:lang w:val="en-ID"/>
        </w:rPr>
      </w:pPr>
      <w:hyperlink w:anchor="_Toc83115876" w:history="1">
        <w:r w:rsidR="00FA382F" w:rsidRPr="00F14EDA">
          <w:rPr>
            <w:rStyle w:val="Hyperlink"/>
            <w:rFonts w:eastAsiaTheme="majorEastAsia"/>
            <w:noProof/>
          </w:rPr>
          <w:t>Table 3. 15 Skenario Use Case Laporan Riwayat Absen</w:t>
        </w:r>
        <w:r w:rsidR="00FA382F">
          <w:rPr>
            <w:noProof/>
            <w:webHidden/>
          </w:rPr>
          <w:tab/>
        </w:r>
        <w:r w:rsidR="00FA382F">
          <w:rPr>
            <w:noProof/>
            <w:webHidden/>
          </w:rPr>
          <w:fldChar w:fldCharType="begin"/>
        </w:r>
        <w:r w:rsidR="00FA382F">
          <w:rPr>
            <w:noProof/>
            <w:webHidden/>
          </w:rPr>
          <w:instrText xml:space="preserve"> PAGEREF _Toc83115876 \h </w:instrText>
        </w:r>
        <w:r w:rsidR="00FA382F">
          <w:rPr>
            <w:noProof/>
            <w:webHidden/>
          </w:rPr>
        </w:r>
        <w:r w:rsidR="00FA382F">
          <w:rPr>
            <w:noProof/>
            <w:webHidden/>
          </w:rPr>
          <w:fldChar w:fldCharType="separate"/>
        </w:r>
        <w:r w:rsidR="00FA382F">
          <w:rPr>
            <w:noProof/>
            <w:webHidden/>
          </w:rPr>
          <w:t>34</w:t>
        </w:r>
        <w:r w:rsidR="00FA382F">
          <w:rPr>
            <w:noProof/>
            <w:webHidden/>
          </w:rPr>
          <w:fldChar w:fldCharType="end"/>
        </w:r>
      </w:hyperlink>
    </w:p>
    <w:p w14:paraId="2F4ADA4C" w14:textId="0ED077C9" w:rsidR="00FA382F" w:rsidRDefault="00F14C4A">
      <w:pPr>
        <w:pStyle w:val="TableofFigures"/>
        <w:tabs>
          <w:tab w:val="right" w:leader="dot" w:pos="7927"/>
        </w:tabs>
        <w:rPr>
          <w:rFonts w:asciiTheme="minorHAnsi" w:eastAsiaTheme="minorEastAsia" w:hAnsiTheme="minorHAnsi" w:cstheme="minorBidi"/>
          <w:noProof/>
          <w:sz w:val="22"/>
          <w:szCs w:val="22"/>
          <w:lang w:val="en-ID"/>
        </w:rPr>
      </w:pPr>
      <w:hyperlink w:anchor="_Toc83115877" w:history="1">
        <w:r w:rsidR="00FA382F" w:rsidRPr="00F14EDA">
          <w:rPr>
            <w:rStyle w:val="Hyperlink"/>
            <w:rFonts w:eastAsiaTheme="majorEastAsia"/>
            <w:noProof/>
          </w:rPr>
          <w:t>Table 3. 16 Skenario Use Case Notifikasi</w:t>
        </w:r>
        <w:r w:rsidR="00FA382F">
          <w:rPr>
            <w:noProof/>
            <w:webHidden/>
          </w:rPr>
          <w:tab/>
        </w:r>
        <w:r w:rsidR="00FA382F">
          <w:rPr>
            <w:noProof/>
            <w:webHidden/>
          </w:rPr>
          <w:fldChar w:fldCharType="begin"/>
        </w:r>
        <w:r w:rsidR="00FA382F">
          <w:rPr>
            <w:noProof/>
            <w:webHidden/>
          </w:rPr>
          <w:instrText xml:space="preserve"> PAGEREF _Toc83115877 \h </w:instrText>
        </w:r>
        <w:r w:rsidR="00FA382F">
          <w:rPr>
            <w:noProof/>
            <w:webHidden/>
          </w:rPr>
        </w:r>
        <w:r w:rsidR="00FA382F">
          <w:rPr>
            <w:noProof/>
            <w:webHidden/>
          </w:rPr>
          <w:fldChar w:fldCharType="separate"/>
        </w:r>
        <w:r w:rsidR="00FA382F">
          <w:rPr>
            <w:noProof/>
            <w:webHidden/>
          </w:rPr>
          <w:t>35</w:t>
        </w:r>
        <w:r w:rsidR="00FA382F">
          <w:rPr>
            <w:noProof/>
            <w:webHidden/>
          </w:rPr>
          <w:fldChar w:fldCharType="end"/>
        </w:r>
      </w:hyperlink>
    </w:p>
    <w:p w14:paraId="65A57524" w14:textId="2FA7EB35" w:rsidR="00FA382F" w:rsidRDefault="00F14C4A">
      <w:pPr>
        <w:pStyle w:val="TableofFigures"/>
        <w:tabs>
          <w:tab w:val="right" w:leader="dot" w:pos="7927"/>
        </w:tabs>
        <w:rPr>
          <w:rFonts w:asciiTheme="minorHAnsi" w:eastAsiaTheme="minorEastAsia" w:hAnsiTheme="minorHAnsi" w:cstheme="minorBidi"/>
          <w:noProof/>
          <w:sz w:val="22"/>
          <w:szCs w:val="22"/>
          <w:lang w:val="en-ID"/>
        </w:rPr>
      </w:pPr>
      <w:hyperlink w:anchor="_Toc83115878" w:history="1">
        <w:r w:rsidR="00FA382F" w:rsidRPr="00F14EDA">
          <w:rPr>
            <w:rStyle w:val="Hyperlink"/>
            <w:rFonts w:eastAsiaTheme="majorEastAsia"/>
            <w:noProof/>
          </w:rPr>
          <w:t>Table 3. 17 Skenario Use Case Lapoan Siswa Bermasalah</w:t>
        </w:r>
        <w:r w:rsidR="00FA382F">
          <w:rPr>
            <w:noProof/>
            <w:webHidden/>
          </w:rPr>
          <w:tab/>
        </w:r>
        <w:r w:rsidR="00FA382F">
          <w:rPr>
            <w:noProof/>
            <w:webHidden/>
          </w:rPr>
          <w:fldChar w:fldCharType="begin"/>
        </w:r>
        <w:r w:rsidR="00FA382F">
          <w:rPr>
            <w:noProof/>
            <w:webHidden/>
          </w:rPr>
          <w:instrText xml:space="preserve"> PAGEREF _Toc83115878 \h </w:instrText>
        </w:r>
        <w:r w:rsidR="00FA382F">
          <w:rPr>
            <w:noProof/>
            <w:webHidden/>
          </w:rPr>
        </w:r>
        <w:r w:rsidR="00FA382F">
          <w:rPr>
            <w:noProof/>
            <w:webHidden/>
          </w:rPr>
          <w:fldChar w:fldCharType="separate"/>
        </w:r>
        <w:r w:rsidR="00FA382F">
          <w:rPr>
            <w:noProof/>
            <w:webHidden/>
          </w:rPr>
          <w:t>36</w:t>
        </w:r>
        <w:r w:rsidR="00FA382F">
          <w:rPr>
            <w:noProof/>
            <w:webHidden/>
          </w:rPr>
          <w:fldChar w:fldCharType="end"/>
        </w:r>
      </w:hyperlink>
    </w:p>
    <w:p w14:paraId="178BD6A0" w14:textId="7609673F" w:rsidR="00FA382F" w:rsidRDefault="00F14C4A">
      <w:pPr>
        <w:pStyle w:val="TableofFigures"/>
        <w:tabs>
          <w:tab w:val="right" w:leader="dot" w:pos="7927"/>
        </w:tabs>
        <w:rPr>
          <w:rFonts w:asciiTheme="minorHAnsi" w:eastAsiaTheme="minorEastAsia" w:hAnsiTheme="minorHAnsi" w:cstheme="minorBidi"/>
          <w:noProof/>
          <w:sz w:val="22"/>
          <w:szCs w:val="22"/>
          <w:lang w:val="en-ID"/>
        </w:rPr>
      </w:pPr>
      <w:hyperlink w:anchor="_Toc83115879" w:history="1">
        <w:r w:rsidR="00FA382F" w:rsidRPr="00F14EDA">
          <w:rPr>
            <w:rStyle w:val="Hyperlink"/>
            <w:rFonts w:eastAsiaTheme="majorEastAsia"/>
            <w:noProof/>
          </w:rPr>
          <w:t>Table 3. 18 Tabel RFID</w:t>
        </w:r>
        <w:r w:rsidR="00FA382F">
          <w:rPr>
            <w:noProof/>
            <w:webHidden/>
          </w:rPr>
          <w:tab/>
        </w:r>
        <w:r w:rsidR="00FA382F">
          <w:rPr>
            <w:noProof/>
            <w:webHidden/>
          </w:rPr>
          <w:fldChar w:fldCharType="begin"/>
        </w:r>
        <w:r w:rsidR="00FA382F">
          <w:rPr>
            <w:noProof/>
            <w:webHidden/>
          </w:rPr>
          <w:instrText xml:space="preserve"> PAGEREF _Toc83115879 \h </w:instrText>
        </w:r>
        <w:r w:rsidR="00FA382F">
          <w:rPr>
            <w:noProof/>
            <w:webHidden/>
          </w:rPr>
        </w:r>
        <w:r w:rsidR="00FA382F">
          <w:rPr>
            <w:noProof/>
            <w:webHidden/>
          </w:rPr>
          <w:fldChar w:fldCharType="separate"/>
        </w:r>
        <w:r w:rsidR="00FA382F">
          <w:rPr>
            <w:noProof/>
            <w:webHidden/>
          </w:rPr>
          <w:t>48</w:t>
        </w:r>
        <w:r w:rsidR="00FA382F">
          <w:rPr>
            <w:noProof/>
            <w:webHidden/>
          </w:rPr>
          <w:fldChar w:fldCharType="end"/>
        </w:r>
      </w:hyperlink>
    </w:p>
    <w:p w14:paraId="6AB564DB" w14:textId="7D6E70A2" w:rsidR="00FA382F" w:rsidRDefault="00F14C4A">
      <w:pPr>
        <w:pStyle w:val="TableofFigures"/>
        <w:tabs>
          <w:tab w:val="right" w:leader="dot" w:pos="7927"/>
        </w:tabs>
        <w:rPr>
          <w:rFonts w:asciiTheme="minorHAnsi" w:eastAsiaTheme="minorEastAsia" w:hAnsiTheme="minorHAnsi" w:cstheme="minorBidi"/>
          <w:noProof/>
          <w:sz w:val="22"/>
          <w:szCs w:val="22"/>
          <w:lang w:val="en-ID"/>
        </w:rPr>
      </w:pPr>
      <w:hyperlink w:anchor="_Toc83115880" w:history="1">
        <w:r w:rsidR="00FA382F" w:rsidRPr="00F14EDA">
          <w:rPr>
            <w:rStyle w:val="Hyperlink"/>
            <w:rFonts w:eastAsiaTheme="majorEastAsia"/>
            <w:noProof/>
          </w:rPr>
          <w:t>Table 3. 19 Tabel Siswa</w:t>
        </w:r>
        <w:r w:rsidR="00FA382F">
          <w:rPr>
            <w:noProof/>
            <w:webHidden/>
          </w:rPr>
          <w:tab/>
        </w:r>
        <w:r w:rsidR="00FA382F">
          <w:rPr>
            <w:noProof/>
            <w:webHidden/>
          </w:rPr>
          <w:fldChar w:fldCharType="begin"/>
        </w:r>
        <w:r w:rsidR="00FA382F">
          <w:rPr>
            <w:noProof/>
            <w:webHidden/>
          </w:rPr>
          <w:instrText xml:space="preserve"> PAGEREF _Toc83115880 \h </w:instrText>
        </w:r>
        <w:r w:rsidR="00FA382F">
          <w:rPr>
            <w:noProof/>
            <w:webHidden/>
          </w:rPr>
        </w:r>
        <w:r w:rsidR="00FA382F">
          <w:rPr>
            <w:noProof/>
            <w:webHidden/>
          </w:rPr>
          <w:fldChar w:fldCharType="separate"/>
        </w:r>
        <w:r w:rsidR="00FA382F">
          <w:rPr>
            <w:noProof/>
            <w:webHidden/>
          </w:rPr>
          <w:t>48</w:t>
        </w:r>
        <w:r w:rsidR="00FA382F">
          <w:rPr>
            <w:noProof/>
            <w:webHidden/>
          </w:rPr>
          <w:fldChar w:fldCharType="end"/>
        </w:r>
      </w:hyperlink>
    </w:p>
    <w:p w14:paraId="4BEB1042" w14:textId="5551812B" w:rsidR="00FA382F" w:rsidRDefault="00F14C4A">
      <w:pPr>
        <w:pStyle w:val="TableofFigures"/>
        <w:tabs>
          <w:tab w:val="right" w:leader="dot" w:pos="7927"/>
        </w:tabs>
        <w:rPr>
          <w:rFonts w:asciiTheme="minorHAnsi" w:eastAsiaTheme="minorEastAsia" w:hAnsiTheme="minorHAnsi" w:cstheme="minorBidi"/>
          <w:noProof/>
          <w:sz w:val="22"/>
          <w:szCs w:val="22"/>
          <w:lang w:val="en-ID"/>
        </w:rPr>
      </w:pPr>
      <w:hyperlink w:anchor="_Toc83115881" w:history="1">
        <w:r w:rsidR="00FA382F" w:rsidRPr="00F14EDA">
          <w:rPr>
            <w:rStyle w:val="Hyperlink"/>
            <w:rFonts w:eastAsiaTheme="majorEastAsia"/>
            <w:noProof/>
          </w:rPr>
          <w:t>Table 3. 20 Tabel Kelola Absen</w:t>
        </w:r>
        <w:r w:rsidR="00FA382F">
          <w:rPr>
            <w:noProof/>
            <w:webHidden/>
          </w:rPr>
          <w:tab/>
        </w:r>
        <w:r w:rsidR="00FA382F">
          <w:rPr>
            <w:noProof/>
            <w:webHidden/>
          </w:rPr>
          <w:fldChar w:fldCharType="begin"/>
        </w:r>
        <w:r w:rsidR="00FA382F">
          <w:rPr>
            <w:noProof/>
            <w:webHidden/>
          </w:rPr>
          <w:instrText xml:space="preserve"> PAGEREF _Toc83115881 \h </w:instrText>
        </w:r>
        <w:r w:rsidR="00FA382F">
          <w:rPr>
            <w:noProof/>
            <w:webHidden/>
          </w:rPr>
        </w:r>
        <w:r w:rsidR="00FA382F">
          <w:rPr>
            <w:noProof/>
            <w:webHidden/>
          </w:rPr>
          <w:fldChar w:fldCharType="separate"/>
        </w:r>
        <w:r w:rsidR="00FA382F">
          <w:rPr>
            <w:noProof/>
            <w:webHidden/>
          </w:rPr>
          <w:t>49</w:t>
        </w:r>
        <w:r w:rsidR="00FA382F">
          <w:rPr>
            <w:noProof/>
            <w:webHidden/>
          </w:rPr>
          <w:fldChar w:fldCharType="end"/>
        </w:r>
      </w:hyperlink>
    </w:p>
    <w:p w14:paraId="13DB80A2" w14:textId="2C70E5B9" w:rsidR="00FA382F" w:rsidRDefault="00F14C4A">
      <w:pPr>
        <w:pStyle w:val="TableofFigures"/>
        <w:tabs>
          <w:tab w:val="right" w:leader="dot" w:pos="7927"/>
        </w:tabs>
        <w:rPr>
          <w:rFonts w:asciiTheme="minorHAnsi" w:eastAsiaTheme="minorEastAsia" w:hAnsiTheme="minorHAnsi" w:cstheme="minorBidi"/>
          <w:noProof/>
          <w:sz w:val="22"/>
          <w:szCs w:val="22"/>
          <w:lang w:val="en-ID"/>
        </w:rPr>
      </w:pPr>
      <w:hyperlink w:anchor="_Toc83115882" w:history="1">
        <w:r w:rsidR="00FA382F" w:rsidRPr="00F14EDA">
          <w:rPr>
            <w:rStyle w:val="Hyperlink"/>
            <w:rFonts w:eastAsiaTheme="majorEastAsia"/>
            <w:noProof/>
          </w:rPr>
          <w:t>Table 3. 21 Tabel Laporan Absen</w:t>
        </w:r>
        <w:r w:rsidR="00FA382F">
          <w:rPr>
            <w:noProof/>
            <w:webHidden/>
          </w:rPr>
          <w:tab/>
        </w:r>
        <w:r w:rsidR="00FA382F">
          <w:rPr>
            <w:noProof/>
            <w:webHidden/>
          </w:rPr>
          <w:fldChar w:fldCharType="begin"/>
        </w:r>
        <w:r w:rsidR="00FA382F">
          <w:rPr>
            <w:noProof/>
            <w:webHidden/>
          </w:rPr>
          <w:instrText xml:space="preserve"> PAGEREF _Toc83115882 \h </w:instrText>
        </w:r>
        <w:r w:rsidR="00FA382F">
          <w:rPr>
            <w:noProof/>
            <w:webHidden/>
          </w:rPr>
        </w:r>
        <w:r w:rsidR="00FA382F">
          <w:rPr>
            <w:noProof/>
            <w:webHidden/>
          </w:rPr>
          <w:fldChar w:fldCharType="separate"/>
        </w:r>
        <w:r w:rsidR="00FA382F">
          <w:rPr>
            <w:noProof/>
            <w:webHidden/>
          </w:rPr>
          <w:t>49</w:t>
        </w:r>
        <w:r w:rsidR="00FA382F">
          <w:rPr>
            <w:noProof/>
            <w:webHidden/>
          </w:rPr>
          <w:fldChar w:fldCharType="end"/>
        </w:r>
      </w:hyperlink>
    </w:p>
    <w:p w14:paraId="66E2735B" w14:textId="20938ABA" w:rsidR="00FA382F" w:rsidRDefault="00F14C4A">
      <w:pPr>
        <w:pStyle w:val="TableofFigures"/>
        <w:tabs>
          <w:tab w:val="right" w:leader="dot" w:pos="7927"/>
        </w:tabs>
        <w:rPr>
          <w:rFonts w:asciiTheme="minorHAnsi" w:eastAsiaTheme="minorEastAsia" w:hAnsiTheme="minorHAnsi" w:cstheme="minorBidi"/>
          <w:noProof/>
          <w:sz w:val="22"/>
          <w:szCs w:val="22"/>
          <w:lang w:val="en-ID"/>
        </w:rPr>
      </w:pPr>
      <w:hyperlink w:anchor="_Toc83115883" w:history="1">
        <w:r w:rsidR="00FA382F" w:rsidRPr="00F14EDA">
          <w:rPr>
            <w:rStyle w:val="Hyperlink"/>
            <w:rFonts w:eastAsiaTheme="majorEastAsia"/>
            <w:noProof/>
          </w:rPr>
          <w:t>Table 3. 22 Tabel Guru</w:t>
        </w:r>
        <w:r w:rsidR="00FA382F">
          <w:rPr>
            <w:noProof/>
            <w:webHidden/>
          </w:rPr>
          <w:tab/>
        </w:r>
        <w:r w:rsidR="00FA382F">
          <w:rPr>
            <w:noProof/>
            <w:webHidden/>
          </w:rPr>
          <w:fldChar w:fldCharType="begin"/>
        </w:r>
        <w:r w:rsidR="00FA382F">
          <w:rPr>
            <w:noProof/>
            <w:webHidden/>
          </w:rPr>
          <w:instrText xml:space="preserve"> PAGEREF _Toc83115883 \h </w:instrText>
        </w:r>
        <w:r w:rsidR="00FA382F">
          <w:rPr>
            <w:noProof/>
            <w:webHidden/>
          </w:rPr>
        </w:r>
        <w:r w:rsidR="00FA382F">
          <w:rPr>
            <w:noProof/>
            <w:webHidden/>
          </w:rPr>
          <w:fldChar w:fldCharType="separate"/>
        </w:r>
        <w:r w:rsidR="00FA382F">
          <w:rPr>
            <w:noProof/>
            <w:webHidden/>
          </w:rPr>
          <w:t>50</w:t>
        </w:r>
        <w:r w:rsidR="00FA382F">
          <w:rPr>
            <w:noProof/>
            <w:webHidden/>
          </w:rPr>
          <w:fldChar w:fldCharType="end"/>
        </w:r>
      </w:hyperlink>
    </w:p>
    <w:p w14:paraId="18706638" w14:textId="421BFA46" w:rsidR="00FA382F" w:rsidRDefault="00F14C4A">
      <w:pPr>
        <w:pStyle w:val="TableofFigures"/>
        <w:tabs>
          <w:tab w:val="right" w:leader="dot" w:pos="7927"/>
        </w:tabs>
        <w:rPr>
          <w:rFonts w:asciiTheme="minorHAnsi" w:eastAsiaTheme="minorEastAsia" w:hAnsiTheme="minorHAnsi" w:cstheme="minorBidi"/>
          <w:noProof/>
          <w:sz w:val="22"/>
          <w:szCs w:val="22"/>
          <w:lang w:val="en-ID"/>
        </w:rPr>
      </w:pPr>
      <w:hyperlink w:anchor="_Toc83115884" w:history="1">
        <w:r w:rsidR="00FA382F" w:rsidRPr="00F14EDA">
          <w:rPr>
            <w:rStyle w:val="Hyperlink"/>
            <w:rFonts w:eastAsiaTheme="majorEastAsia"/>
            <w:noProof/>
          </w:rPr>
          <w:t>Table 3. 23 Tabel Admin</w:t>
        </w:r>
        <w:r w:rsidR="00FA382F">
          <w:rPr>
            <w:noProof/>
            <w:webHidden/>
          </w:rPr>
          <w:tab/>
        </w:r>
        <w:r w:rsidR="00FA382F">
          <w:rPr>
            <w:noProof/>
            <w:webHidden/>
          </w:rPr>
          <w:fldChar w:fldCharType="begin"/>
        </w:r>
        <w:r w:rsidR="00FA382F">
          <w:rPr>
            <w:noProof/>
            <w:webHidden/>
          </w:rPr>
          <w:instrText xml:space="preserve"> PAGEREF _Toc83115884 \h </w:instrText>
        </w:r>
        <w:r w:rsidR="00FA382F">
          <w:rPr>
            <w:noProof/>
            <w:webHidden/>
          </w:rPr>
        </w:r>
        <w:r w:rsidR="00FA382F">
          <w:rPr>
            <w:noProof/>
            <w:webHidden/>
          </w:rPr>
          <w:fldChar w:fldCharType="separate"/>
        </w:r>
        <w:r w:rsidR="00FA382F">
          <w:rPr>
            <w:noProof/>
            <w:webHidden/>
          </w:rPr>
          <w:t>50</w:t>
        </w:r>
        <w:r w:rsidR="00FA382F">
          <w:rPr>
            <w:noProof/>
            <w:webHidden/>
          </w:rPr>
          <w:fldChar w:fldCharType="end"/>
        </w:r>
      </w:hyperlink>
    </w:p>
    <w:p w14:paraId="2B0E24FF" w14:textId="5540AAE1" w:rsidR="00FA382F" w:rsidRDefault="00F14C4A">
      <w:pPr>
        <w:pStyle w:val="TableofFigures"/>
        <w:tabs>
          <w:tab w:val="right" w:leader="dot" w:pos="7927"/>
        </w:tabs>
        <w:rPr>
          <w:rFonts w:asciiTheme="minorHAnsi" w:eastAsiaTheme="minorEastAsia" w:hAnsiTheme="minorHAnsi" w:cstheme="minorBidi"/>
          <w:noProof/>
          <w:sz w:val="22"/>
          <w:szCs w:val="22"/>
          <w:lang w:val="en-ID"/>
        </w:rPr>
      </w:pPr>
      <w:hyperlink w:anchor="_Toc83115885" w:history="1">
        <w:r w:rsidR="00FA382F" w:rsidRPr="00F14EDA">
          <w:rPr>
            <w:rStyle w:val="Hyperlink"/>
            <w:rFonts w:eastAsiaTheme="majorEastAsia"/>
            <w:noProof/>
          </w:rPr>
          <w:t>Table 3. 24 Tabel Walikelas</w:t>
        </w:r>
        <w:r w:rsidR="00FA382F">
          <w:rPr>
            <w:noProof/>
            <w:webHidden/>
          </w:rPr>
          <w:tab/>
        </w:r>
        <w:r w:rsidR="00FA382F">
          <w:rPr>
            <w:noProof/>
            <w:webHidden/>
          </w:rPr>
          <w:fldChar w:fldCharType="begin"/>
        </w:r>
        <w:r w:rsidR="00FA382F">
          <w:rPr>
            <w:noProof/>
            <w:webHidden/>
          </w:rPr>
          <w:instrText xml:space="preserve"> PAGEREF _Toc83115885 \h </w:instrText>
        </w:r>
        <w:r w:rsidR="00FA382F">
          <w:rPr>
            <w:noProof/>
            <w:webHidden/>
          </w:rPr>
        </w:r>
        <w:r w:rsidR="00FA382F">
          <w:rPr>
            <w:noProof/>
            <w:webHidden/>
          </w:rPr>
          <w:fldChar w:fldCharType="separate"/>
        </w:r>
        <w:r w:rsidR="00FA382F">
          <w:rPr>
            <w:noProof/>
            <w:webHidden/>
          </w:rPr>
          <w:t>51</w:t>
        </w:r>
        <w:r w:rsidR="00FA382F">
          <w:rPr>
            <w:noProof/>
            <w:webHidden/>
          </w:rPr>
          <w:fldChar w:fldCharType="end"/>
        </w:r>
      </w:hyperlink>
    </w:p>
    <w:p w14:paraId="58AE1C62" w14:textId="1947D99C" w:rsidR="00FA382F" w:rsidRDefault="00F14C4A">
      <w:pPr>
        <w:pStyle w:val="TableofFigures"/>
        <w:tabs>
          <w:tab w:val="right" w:leader="dot" w:pos="7927"/>
        </w:tabs>
        <w:rPr>
          <w:rFonts w:asciiTheme="minorHAnsi" w:eastAsiaTheme="minorEastAsia" w:hAnsiTheme="minorHAnsi" w:cstheme="minorBidi"/>
          <w:noProof/>
          <w:sz w:val="22"/>
          <w:szCs w:val="22"/>
          <w:lang w:val="en-ID"/>
        </w:rPr>
      </w:pPr>
      <w:hyperlink w:anchor="_Toc83115886" w:history="1">
        <w:r w:rsidR="00FA382F" w:rsidRPr="00F14EDA">
          <w:rPr>
            <w:rStyle w:val="Hyperlink"/>
            <w:rFonts w:eastAsiaTheme="majorEastAsia"/>
            <w:noProof/>
          </w:rPr>
          <w:t>Table 3. 25 Tabel Kelas</w:t>
        </w:r>
        <w:r w:rsidR="00FA382F">
          <w:rPr>
            <w:noProof/>
            <w:webHidden/>
          </w:rPr>
          <w:tab/>
        </w:r>
        <w:r w:rsidR="00FA382F">
          <w:rPr>
            <w:noProof/>
            <w:webHidden/>
          </w:rPr>
          <w:fldChar w:fldCharType="begin"/>
        </w:r>
        <w:r w:rsidR="00FA382F">
          <w:rPr>
            <w:noProof/>
            <w:webHidden/>
          </w:rPr>
          <w:instrText xml:space="preserve"> PAGEREF _Toc83115886 \h </w:instrText>
        </w:r>
        <w:r w:rsidR="00FA382F">
          <w:rPr>
            <w:noProof/>
            <w:webHidden/>
          </w:rPr>
        </w:r>
        <w:r w:rsidR="00FA382F">
          <w:rPr>
            <w:noProof/>
            <w:webHidden/>
          </w:rPr>
          <w:fldChar w:fldCharType="separate"/>
        </w:r>
        <w:r w:rsidR="00FA382F">
          <w:rPr>
            <w:noProof/>
            <w:webHidden/>
          </w:rPr>
          <w:t>51</w:t>
        </w:r>
        <w:r w:rsidR="00FA382F">
          <w:rPr>
            <w:noProof/>
            <w:webHidden/>
          </w:rPr>
          <w:fldChar w:fldCharType="end"/>
        </w:r>
      </w:hyperlink>
    </w:p>
    <w:p w14:paraId="2A83BBF6" w14:textId="12DBFD63" w:rsidR="00FA382F" w:rsidRDefault="00F14C4A">
      <w:pPr>
        <w:pStyle w:val="TableofFigures"/>
        <w:tabs>
          <w:tab w:val="right" w:leader="dot" w:pos="7927"/>
        </w:tabs>
        <w:rPr>
          <w:rFonts w:asciiTheme="minorHAnsi" w:eastAsiaTheme="minorEastAsia" w:hAnsiTheme="minorHAnsi" w:cstheme="minorBidi"/>
          <w:noProof/>
          <w:sz w:val="22"/>
          <w:szCs w:val="22"/>
          <w:lang w:val="en-ID"/>
        </w:rPr>
      </w:pPr>
      <w:hyperlink w:anchor="_Toc83115887" w:history="1">
        <w:r w:rsidR="00FA382F" w:rsidRPr="00F14EDA">
          <w:rPr>
            <w:rStyle w:val="Hyperlink"/>
            <w:rFonts w:eastAsiaTheme="majorEastAsia"/>
            <w:noProof/>
          </w:rPr>
          <w:t>Table 3. 26 Tabel Manajemen Kelas</w:t>
        </w:r>
        <w:r w:rsidR="00FA382F">
          <w:rPr>
            <w:noProof/>
            <w:webHidden/>
          </w:rPr>
          <w:tab/>
        </w:r>
        <w:r w:rsidR="00FA382F">
          <w:rPr>
            <w:noProof/>
            <w:webHidden/>
          </w:rPr>
          <w:fldChar w:fldCharType="begin"/>
        </w:r>
        <w:r w:rsidR="00FA382F">
          <w:rPr>
            <w:noProof/>
            <w:webHidden/>
          </w:rPr>
          <w:instrText xml:space="preserve"> PAGEREF _Toc83115887 \h </w:instrText>
        </w:r>
        <w:r w:rsidR="00FA382F">
          <w:rPr>
            <w:noProof/>
            <w:webHidden/>
          </w:rPr>
        </w:r>
        <w:r w:rsidR="00FA382F">
          <w:rPr>
            <w:noProof/>
            <w:webHidden/>
          </w:rPr>
          <w:fldChar w:fldCharType="separate"/>
        </w:r>
        <w:r w:rsidR="00FA382F">
          <w:rPr>
            <w:noProof/>
            <w:webHidden/>
          </w:rPr>
          <w:t>52</w:t>
        </w:r>
        <w:r w:rsidR="00FA382F">
          <w:rPr>
            <w:noProof/>
            <w:webHidden/>
          </w:rPr>
          <w:fldChar w:fldCharType="end"/>
        </w:r>
      </w:hyperlink>
    </w:p>
    <w:p w14:paraId="1ACE9679" w14:textId="42FF8934" w:rsidR="00FA382F" w:rsidRDefault="00F14C4A">
      <w:pPr>
        <w:pStyle w:val="TableofFigures"/>
        <w:tabs>
          <w:tab w:val="right" w:leader="dot" w:pos="7927"/>
        </w:tabs>
        <w:rPr>
          <w:rFonts w:asciiTheme="minorHAnsi" w:eastAsiaTheme="minorEastAsia" w:hAnsiTheme="minorHAnsi" w:cstheme="minorBidi"/>
          <w:noProof/>
          <w:sz w:val="22"/>
          <w:szCs w:val="22"/>
          <w:lang w:val="en-ID"/>
        </w:rPr>
      </w:pPr>
      <w:hyperlink w:anchor="_Toc83115888" w:history="1">
        <w:r w:rsidR="00FA382F" w:rsidRPr="00F14EDA">
          <w:rPr>
            <w:rStyle w:val="Hyperlink"/>
            <w:rFonts w:eastAsiaTheme="majorEastAsia"/>
            <w:noProof/>
          </w:rPr>
          <w:t>Table 3. 27 Tabel RFID Log</w:t>
        </w:r>
        <w:r w:rsidR="00FA382F">
          <w:rPr>
            <w:noProof/>
            <w:webHidden/>
          </w:rPr>
          <w:tab/>
        </w:r>
        <w:r w:rsidR="00FA382F">
          <w:rPr>
            <w:noProof/>
            <w:webHidden/>
          </w:rPr>
          <w:fldChar w:fldCharType="begin"/>
        </w:r>
        <w:r w:rsidR="00FA382F">
          <w:rPr>
            <w:noProof/>
            <w:webHidden/>
          </w:rPr>
          <w:instrText xml:space="preserve"> PAGEREF _Toc83115888 \h </w:instrText>
        </w:r>
        <w:r w:rsidR="00FA382F">
          <w:rPr>
            <w:noProof/>
            <w:webHidden/>
          </w:rPr>
        </w:r>
        <w:r w:rsidR="00FA382F">
          <w:rPr>
            <w:noProof/>
            <w:webHidden/>
          </w:rPr>
          <w:fldChar w:fldCharType="separate"/>
        </w:r>
        <w:r w:rsidR="00FA382F">
          <w:rPr>
            <w:noProof/>
            <w:webHidden/>
          </w:rPr>
          <w:t>52</w:t>
        </w:r>
        <w:r w:rsidR="00FA382F">
          <w:rPr>
            <w:noProof/>
            <w:webHidden/>
          </w:rPr>
          <w:fldChar w:fldCharType="end"/>
        </w:r>
      </w:hyperlink>
    </w:p>
    <w:p w14:paraId="379FB175" w14:textId="71ABF916" w:rsidR="00AA549F" w:rsidRDefault="00DF23AE" w:rsidP="00AA549F">
      <w:r>
        <w:fldChar w:fldCharType="end"/>
      </w:r>
    </w:p>
    <w:p w14:paraId="15A81835" w14:textId="6CB57108" w:rsidR="00AA549F" w:rsidRDefault="00AA549F" w:rsidP="00AA549F"/>
    <w:p w14:paraId="07BE4090" w14:textId="77777777" w:rsidR="00AA549F" w:rsidRPr="00AA549F" w:rsidRDefault="00AA549F" w:rsidP="00AA549F"/>
    <w:p w14:paraId="7AAE5BB7" w14:textId="5616EA12" w:rsidR="00AA549F" w:rsidRDefault="00AA549F" w:rsidP="00764905">
      <w:pPr>
        <w:rPr>
          <w:bCs/>
        </w:rPr>
      </w:pPr>
      <w:r>
        <w:rPr>
          <w:bCs/>
        </w:rPr>
        <w:br w:type="page"/>
      </w:r>
    </w:p>
    <w:p w14:paraId="5B0345F9" w14:textId="67D10CAA" w:rsidR="00AA549F" w:rsidRDefault="00AA549F" w:rsidP="00AA549F">
      <w:pPr>
        <w:pStyle w:val="Heading1"/>
        <w:numPr>
          <w:ilvl w:val="0"/>
          <w:numId w:val="0"/>
        </w:numPr>
        <w:rPr>
          <w:lang w:val="en-US"/>
        </w:rPr>
      </w:pPr>
      <w:bookmarkStart w:id="32" w:name="_Toc80034206"/>
      <w:bookmarkStart w:id="33" w:name="_Toc83115708"/>
      <w:r>
        <w:rPr>
          <w:lang w:val="en-US"/>
        </w:rPr>
        <w:lastRenderedPageBreak/>
        <w:t>DAFTAR SINGKATAN</w:t>
      </w:r>
      <w:bookmarkEnd w:id="32"/>
      <w:bookmarkEnd w:id="33"/>
    </w:p>
    <w:p w14:paraId="59DFD177" w14:textId="7A7397CC" w:rsidR="00AA549F" w:rsidRDefault="00AA549F" w:rsidP="00AA549F"/>
    <w:p w14:paraId="25865BA1" w14:textId="00FBF09F" w:rsidR="00546290" w:rsidRDefault="00546290" w:rsidP="00FA382F">
      <w:pPr>
        <w:pStyle w:val="Caption"/>
        <w:keepNext/>
        <w:jc w:val="center"/>
      </w:pPr>
      <w:bookmarkStart w:id="34" w:name="_Toc83115856"/>
      <w:r>
        <w:t xml:space="preserve">Table 0. </w:t>
      </w:r>
      <w:r>
        <w:fldChar w:fldCharType="begin"/>
      </w:r>
      <w:r>
        <w:instrText xml:space="preserve"> SEQ Table_0. \* ARABIC </w:instrText>
      </w:r>
      <w:r>
        <w:fldChar w:fldCharType="separate"/>
      </w:r>
      <w:r>
        <w:rPr>
          <w:noProof/>
        </w:rPr>
        <w:t>1</w:t>
      </w:r>
      <w:r>
        <w:fldChar w:fldCharType="end"/>
      </w:r>
      <w:r>
        <w:t xml:space="preserve"> Daftar Singkatan</w:t>
      </w:r>
      <w:bookmarkEnd w:id="34"/>
    </w:p>
    <w:tbl>
      <w:tblPr>
        <w:tblStyle w:val="TableGrid"/>
        <w:tblW w:w="7933" w:type="dxa"/>
        <w:tblLook w:val="04A0" w:firstRow="1" w:lastRow="0" w:firstColumn="1" w:lastColumn="0" w:noHBand="0" w:noVBand="1"/>
      </w:tblPr>
      <w:tblGrid>
        <w:gridCol w:w="570"/>
        <w:gridCol w:w="2544"/>
        <w:gridCol w:w="4819"/>
      </w:tblGrid>
      <w:tr w:rsidR="00DF23AE" w:rsidRPr="00E32F8C" w14:paraId="0ABA3865" w14:textId="77777777" w:rsidTr="00546290">
        <w:trPr>
          <w:trHeight w:val="580"/>
        </w:trPr>
        <w:tc>
          <w:tcPr>
            <w:tcW w:w="570" w:type="dxa"/>
            <w:shd w:val="clear" w:color="auto" w:fill="FFE599" w:themeFill="accent4" w:themeFillTint="66"/>
            <w:vAlign w:val="center"/>
          </w:tcPr>
          <w:p w14:paraId="7B14F7EB" w14:textId="77777777" w:rsidR="00DF23AE" w:rsidRPr="00E32F8C" w:rsidRDefault="00DF23AE" w:rsidP="00A2766B">
            <w:pPr>
              <w:jc w:val="center"/>
              <w:rPr>
                <w:b/>
              </w:rPr>
            </w:pPr>
            <w:r>
              <w:rPr>
                <w:b/>
              </w:rPr>
              <w:t>No</w:t>
            </w:r>
          </w:p>
        </w:tc>
        <w:tc>
          <w:tcPr>
            <w:tcW w:w="2544" w:type="dxa"/>
            <w:shd w:val="clear" w:color="auto" w:fill="FFE599" w:themeFill="accent4" w:themeFillTint="66"/>
            <w:vAlign w:val="center"/>
          </w:tcPr>
          <w:p w14:paraId="6E77EAEE" w14:textId="77777777" w:rsidR="00DF23AE" w:rsidRPr="00E32F8C" w:rsidRDefault="00DF23AE" w:rsidP="00A2766B">
            <w:pPr>
              <w:jc w:val="center"/>
              <w:rPr>
                <w:b/>
              </w:rPr>
            </w:pPr>
            <w:r w:rsidRPr="00E32F8C">
              <w:rPr>
                <w:b/>
              </w:rPr>
              <w:t>Istilah dan Singkatan</w:t>
            </w:r>
          </w:p>
        </w:tc>
        <w:tc>
          <w:tcPr>
            <w:tcW w:w="4819" w:type="dxa"/>
            <w:shd w:val="clear" w:color="auto" w:fill="FFE599" w:themeFill="accent4" w:themeFillTint="66"/>
            <w:vAlign w:val="center"/>
          </w:tcPr>
          <w:p w14:paraId="097C9058" w14:textId="77777777" w:rsidR="00DF23AE" w:rsidRPr="00E32F8C" w:rsidRDefault="00DF23AE" w:rsidP="00A2766B">
            <w:pPr>
              <w:jc w:val="center"/>
              <w:rPr>
                <w:b/>
              </w:rPr>
            </w:pPr>
            <w:r w:rsidRPr="00E32F8C">
              <w:rPr>
                <w:b/>
              </w:rPr>
              <w:t>Keterangan</w:t>
            </w:r>
          </w:p>
        </w:tc>
      </w:tr>
      <w:tr w:rsidR="00DF23AE" w:rsidRPr="00E32F8C" w14:paraId="1603B915" w14:textId="77777777" w:rsidTr="00A2766B">
        <w:tc>
          <w:tcPr>
            <w:tcW w:w="570" w:type="dxa"/>
          </w:tcPr>
          <w:p w14:paraId="65A5DAB7" w14:textId="77777777" w:rsidR="00DF23AE" w:rsidRPr="00E915AF" w:rsidRDefault="00DF23AE" w:rsidP="00FF2590">
            <w:pPr>
              <w:pStyle w:val="ListParagraph"/>
              <w:numPr>
                <w:ilvl w:val="0"/>
                <w:numId w:val="44"/>
              </w:numPr>
            </w:pPr>
          </w:p>
        </w:tc>
        <w:tc>
          <w:tcPr>
            <w:tcW w:w="2544" w:type="dxa"/>
          </w:tcPr>
          <w:p w14:paraId="26C48D00" w14:textId="77777777" w:rsidR="00DF23AE" w:rsidRPr="00C51017" w:rsidRDefault="00DF23AE" w:rsidP="00A2766B">
            <w:pPr>
              <w:jc w:val="left"/>
            </w:pPr>
            <w:r>
              <w:t>UML</w:t>
            </w:r>
          </w:p>
        </w:tc>
        <w:tc>
          <w:tcPr>
            <w:tcW w:w="4819" w:type="dxa"/>
          </w:tcPr>
          <w:p w14:paraId="5D620FC4" w14:textId="77777777" w:rsidR="00DF23AE" w:rsidRPr="00780E2B" w:rsidRDefault="00DF23AE" w:rsidP="00A2766B">
            <w:r w:rsidRPr="00E2321E">
              <w:t>Unified Modeling Language</w:t>
            </w:r>
          </w:p>
        </w:tc>
      </w:tr>
      <w:tr w:rsidR="00DF23AE" w:rsidRPr="00E32F8C" w14:paraId="23BE92E3" w14:textId="77777777" w:rsidTr="00A2766B">
        <w:tc>
          <w:tcPr>
            <w:tcW w:w="570" w:type="dxa"/>
          </w:tcPr>
          <w:p w14:paraId="27E01D2B" w14:textId="77777777" w:rsidR="00DF23AE" w:rsidRPr="00E915AF" w:rsidRDefault="00DF23AE" w:rsidP="00FF2590">
            <w:pPr>
              <w:pStyle w:val="ListParagraph"/>
              <w:numPr>
                <w:ilvl w:val="0"/>
                <w:numId w:val="44"/>
              </w:numPr>
            </w:pPr>
          </w:p>
        </w:tc>
        <w:tc>
          <w:tcPr>
            <w:tcW w:w="2544" w:type="dxa"/>
          </w:tcPr>
          <w:p w14:paraId="5BCBB97C" w14:textId="77777777" w:rsidR="00DF23AE" w:rsidRPr="00C51017" w:rsidRDefault="00DF23AE" w:rsidP="00A2766B">
            <w:pPr>
              <w:jc w:val="left"/>
            </w:pPr>
            <w:r>
              <w:t>DBMS</w:t>
            </w:r>
          </w:p>
        </w:tc>
        <w:tc>
          <w:tcPr>
            <w:tcW w:w="4819" w:type="dxa"/>
          </w:tcPr>
          <w:p w14:paraId="3197B319" w14:textId="77777777" w:rsidR="00DF23AE" w:rsidRPr="00E2321E" w:rsidRDefault="00DF23AE" w:rsidP="00A2766B">
            <w:r w:rsidRPr="00171BC9">
              <w:t>Database Management System</w:t>
            </w:r>
          </w:p>
        </w:tc>
      </w:tr>
      <w:tr w:rsidR="00DF23AE" w:rsidRPr="00E32F8C" w14:paraId="137A702B" w14:textId="77777777" w:rsidTr="00A2766B">
        <w:tc>
          <w:tcPr>
            <w:tcW w:w="570" w:type="dxa"/>
          </w:tcPr>
          <w:p w14:paraId="6115C8E8" w14:textId="77777777" w:rsidR="00DF23AE" w:rsidRPr="00E915AF" w:rsidRDefault="00DF23AE" w:rsidP="00FF2590">
            <w:pPr>
              <w:pStyle w:val="ListParagraph"/>
              <w:numPr>
                <w:ilvl w:val="0"/>
                <w:numId w:val="44"/>
              </w:numPr>
            </w:pPr>
          </w:p>
        </w:tc>
        <w:tc>
          <w:tcPr>
            <w:tcW w:w="2544" w:type="dxa"/>
          </w:tcPr>
          <w:p w14:paraId="1BC96033" w14:textId="77777777" w:rsidR="00DF23AE" w:rsidRPr="00C51017" w:rsidRDefault="00DF23AE" w:rsidP="00A2766B">
            <w:pPr>
              <w:jc w:val="left"/>
            </w:pPr>
            <w:r>
              <w:t>SQL</w:t>
            </w:r>
          </w:p>
        </w:tc>
        <w:tc>
          <w:tcPr>
            <w:tcW w:w="4819" w:type="dxa"/>
          </w:tcPr>
          <w:p w14:paraId="177C37EE" w14:textId="77777777" w:rsidR="00DF23AE" w:rsidRPr="00171BC9" w:rsidRDefault="00DF23AE" w:rsidP="00A2766B">
            <w:r w:rsidRPr="004C30E9">
              <w:t>Structured Query Language</w:t>
            </w:r>
          </w:p>
        </w:tc>
      </w:tr>
      <w:tr w:rsidR="00E15EA9" w:rsidRPr="00E32F8C" w14:paraId="59F42B66" w14:textId="77777777" w:rsidTr="00A2766B">
        <w:tc>
          <w:tcPr>
            <w:tcW w:w="570" w:type="dxa"/>
          </w:tcPr>
          <w:p w14:paraId="69A430F4" w14:textId="77777777" w:rsidR="00E15EA9" w:rsidRPr="00E915AF" w:rsidRDefault="00E15EA9" w:rsidP="00FF2590">
            <w:pPr>
              <w:pStyle w:val="ListParagraph"/>
              <w:numPr>
                <w:ilvl w:val="0"/>
                <w:numId w:val="44"/>
              </w:numPr>
            </w:pPr>
          </w:p>
        </w:tc>
        <w:tc>
          <w:tcPr>
            <w:tcW w:w="2544" w:type="dxa"/>
          </w:tcPr>
          <w:p w14:paraId="5AF6EED2" w14:textId="7F6BFD5D" w:rsidR="00E15EA9" w:rsidRDefault="00E15EA9" w:rsidP="00A2766B">
            <w:pPr>
              <w:jc w:val="left"/>
            </w:pPr>
            <w:r>
              <w:t>TITL</w:t>
            </w:r>
          </w:p>
        </w:tc>
        <w:tc>
          <w:tcPr>
            <w:tcW w:w="4819" w:type="dxa"/>
          </w:tcPr>
          <w:p w14:paraId="4E34C847" w14:textId="445F6992" w:rsidR="00E15EA9" w:rsidRPr="004C30E9" w:rsidRDefault="00947816" w:rsidP="00A2766B">
            <w:r>
              <w:t>Teknik Instalasi Tenaga Listrik</w:t>
            </w:r>
          </w:p>
        </w:tc>
      </w:tr>
      <w:tr w:rsidR="00E15EA9" w:rsidRPr="00E32F8C" w14:paraId="53D7096A" w14:textId="77777777" w:rsidTr="00A2766B">
        <w:tc>
          <w:tcPr>
            <w:tcW w:w="570" w:type="dxa"/>
          </w:tcPr>
          <w:p w14:paraId="75E38793" w14:textId="77777777" w:rsidR="00E15EA9" w:rsidRPr="00E915AF" w:rsidRDefault="00E15EA9" w:rsidP="00FF2590">
            <w:pPr>
              <w:pStyle w:val="ListParagraph"/>
              <w:numPr>
                <w:ilvl w:val="0"/>
                <w:numId w:val="44"/>
              </w:numPr>
            </w:pPr>
          </w:p>
        </w:tc>
        <w:tc>
          <w:tcPr>
            <w:tcW w:w="2544" w:type="dxa"/>
          </w:tcPr>
          <w:p w14:paraId="34D4FF59" w14:textId="1F3A8649" w:rsidR="00E15EA9" w:rsidRDefault="00E15EA9" w:rsidP="00A2766B">
            <w:pPr>
              <w:jc w:val="left"/>
            </w:pPr>
            <w:r>
              <w:t>BDP</w:t>
            </w:r>
          </w:p>
        </w:tc>
        <w:tc>
          <w:tcPr>
            <w:tcW w:w="4819" w:type="dxa"/>
          </w:tcPr>
          <w:p w14:paraId="6A54D75D" w14:textId="112C5366" w:rsidR="00E15EA9" w:rsidRPr="004C30E9" w:rsidRDefault="00947816" w:rsidP="00A2766B">
            <w:r>
              <w:t>Bisnis Daring dan Pemasaran</w:t>
            </w:r>
          </w:p>
        </w:tc>
      </w:tr>
      <w:tr w:rsidR="00947816" w:rsidRPr="00E32F8C" w14:paraId="3E398618" w14:textId="77777777" w:rsidTr="00A2766B">
        <w:tc>
          <w:tcPr>
            <w:tcW w:w="570" w:type="dxa"/>
          </w:tcPr>
          <w:p w14:paraId="6FB1B874" w14:textId="77777777" w:rsidR="00947816" w:rsidRPr="00E915AF" w:rsidRDefault="00947816" w:rsidP="00FF2590">
            <w:pPr>
              <w:pStyle w:val="ListParagraph"/>
              <w:numPr>
                <w:ilvl w:val="0"/>
                <w:numId w:val="44"/>
              </w:numPr>
            </w:pPr>
          </w:p>
        </w:tc>
        <w:tc>
          <w:tcPr>
            <w:tcW w:w="2544" w:type="dxa"/>
          </w:tcPr>
          <w:p w14:paraId="0FFE1ED9" w14:textId="68A01071" w:rsidR="00947816" w:rsidRDefault="00947816" w:rsidP="00A2766B">
            <w:pPr>
              <w:jc w:val="left"/>
            </w:pPr>
            <w:r>
              <w:t>OTKP</w:t>
            </w:r>
          </w:p>
        </w:tc>
        <w:tc>
          <w:tcPr>
            <w:tcW w:w="4819" w:type="dxa"/>
          </w:tcPr>
          <w:p w14:paraId="22F2231B" w14:textId="38960B88" w:rsidR="00947816" w:rsidRPr="004C30E9" w:rsidRDefault="00947816" w:rsidP="00A2766B">
            <w:r>
              <w:t>Otomatis dan Tata Kelola Perkantoran</w:t>
            </w:r>
          </w:p>
        </w:tc>
      </w:tr>
      <w:tr w:rsidR="00947816" w:rsidRPr="00E32F8C" w14:paraId="4CAE8F1B" w14:textId="77777777" w:rsidTr="00A2766B">
        <w:tc>
          <w:tcPr>
            <w:tcW w:w="570" w:type="dxa"/>
          </w:tcPr>
          <w:p w14:paraId="627B0C07" w14:textId="77777777" w:rsidR="00947816" w:rsidRPr="00E915AF" w:rsidRDefault="00947816" w:rsidP="00FF2590">
            <w:pPr>
              <w:pStyle w:val="ListParagraph"/>
              <w:numPr>
                <w:ilvl w:val="0"/>
                <w:numId w:val="44"/>
              </w:numPr>
            </w:pPr>
          </w:p>
        </w:tc>
        <w:tc>
          <w:tcPr>
            <w:tcW w:w="2544" w:type="dxa"/>
          </w:tcPr>
          <w:p w14:paraId="258949BA" w14:textId="21EFFE91" w:rsidR="00947816" w:rsidRDefault="00947816" w:rsidP="00A2766B">
            <w:pPr>
              <w:jc w:val="left"/>
            </w:pPr>
            <w:r>
              <w:t>SMK</w:t>
            </w:r>
          </w:p>
        </w:tc>
        <w:tc>
          <w:tcPr>
            <w:tcW w:w="4819" w:type="dxa"/>
          </w:tcPr>
          <w:p w14:paraId="1EDE2E9A" w14:textId="29DF0A37" w:rsidR="00947816" w:rsidRDefault="00947816" w:rsidP="00A2766B">
            <w:r>
              <w:t>Sekolah Menengah Kejuruan</w:t>
            </w:r>
          </w:p>
        </w:tc>
      </w:tr>
      <w:tr w:rsidR="00947816" w:rsidRPr="00E32F8C" w14:paraId="41BF5642" w14:textId="77777777" w:rsidTr="00A2766B">
        <w:tc>
          <w:tcPr>
            <w:tcW w:w="570" w:type="dxa"/>
          </w:tcPr>
          <w:p w14:paraId="7A7F2454" w14:textId="77777777" w:rsidR="00947816" w:rsidRPr="00E915AF" w:rsidRDefault="00947816" w:rsidP="00FF2590">
            <w:pPr>
              <w:pStyle w:val="ListParagraph"/>
              <w:numPr>
                <w:ilvl w:val="0"/>
                <w:numId w:val="44"/>
              </w:numPr>
            </w:pPr>
          </w:p>
        </w:tc>
        <w:tc>
          <w:tcPr>
            <w:tcW w:w="2544" w:type="dxa"/>
          </w:tcPr>
          <w:p w14:paraId="7AA1AE29" w14:textId="7DA50067" w:rsidR="00947816" w:rsidRDefault="00947816" w:rsidP="00A2766B">
            <w:pPr>
              <w:jc w:val="left"/>
            </w:pPr>
            <w:r>
              <w:t>Bag. TI</w:t>
            </w:r>
          </w:p>
        </w:tc>
        <w:tc>
          <w:tcPr>
            <w:tcW w:w="4819" w:type="dxa"/>
          </w:tcPr>
          <w:p w14:paraId="27A360A5" w14:textId="60F7F0A6" w:rsidR="00947816" w:rsidRDefault="00947816" w:rsidP="00A2766B">
            <w:r>
              <w:t>Bagian Teknologi Informasi</w:t>
            </w:r>
          </w:p>
        </w:tc>
      </w:tr>
    </w:tbl>
    <w:p w14:paraId="4B385C44" w14:textId="4C386D40" w:rsidR="00AA549F" w:rsidRDefault="00AA549F" w:rsidP="00AA549F"/>
    <w:p w14:paraId="2BC41435" w14:textId="77777777" w:rsidR="00AA549F" w:rsidRPr="00AA549F" w:rsidRDefault="00AA549F" w:rsidP="00AA549F"/>
    <w:p w14:paraId="481EA741" w14:textId="0F7E4B2D" w:rsidR="00AA549F" w:rsidRDefault="00AA549F" w:rsidP="00764905">
      <w:pPr>
        <w:rPr>
          <w:bCs/>
        </w:rPr>
      </w:pPr>
      <w:r>
        <w:rPr>
          <w:bCs/>
        </w:rPr>
        <w:br w:type="page"/>
      </w:r>
    </w:p>
    <w:p w14:paraId="30A15F4A" w14:textId="236415E4" w:rsidR="00AA549F" w:rsidRDefault="00AA549F" w:rsidP="00AA549F">
      <w:pPr>
        <w:pStyle w:val="Heading1"/>
        <w:numPr>
          <w:ilvl w:val="0"/>
          <w:numId w:val="0"/>
        </w:numPr>
        <w:rPr>
          <w:lang w:val="en-US"/>
        </w:rPr>
      </w:pPr>
      <w:bookmarkStart w:id="35" w:name="_Toc80034207"/>
      <w:bookmarkStart w:id="36" w:name="_Toc83115709"/>
      <w:r>
        <w:rPr>
          <w:lang w:val="en-US"/>
        </w:rPr>
        <w:lastRenderedPageBreak/>
        <w:t>DAFTAR SIMBOL</w:t>
      </w:r>
      <w:bookmarkEnd w:id="35"/>
      <w:bookmarkEnd w:id="36"/>
    </w:p>
    <w:p w14:paraId="0D432A72" w14:textId="77777777" w:rsidR="007A06D1" w:rsidRPr="001A73FB" w:rsidRDefault="007A06D1" w:rsidP="00FF2590">
      <w:pPr>
        <w:pStyle w:val="ListParagraph"/>
        <w:numPr>
          <w:ilvl w:val="0"/>
          <w:numId w:val="23"/>
        </w:numPr>
        <w:ind w:left="426" w:hanging="426"/>
        <w:rPr>
          <w:b/>
          <w:bCs/>
        </w:rPr>
      </w:pPr>
      <w:r w:rsidRPr="001A73FB">
        <w:rPr>
          <w:b/>
          <w:bCs/>
        </w:rPr>
        <w:t>Flowchart</w:t>
      </w:r>
    </w:p>
    <w:p w14:paraId="64C007BE" w14:textId="77777777" w:rsidR="007A06D1" w:rsidRDefault="007A06D1" w:rsidP="001A73FB">
      <w:pPr>
        <w:ind w:firstLine="426"/>
      </w:pPr>
      <w:r>
        <w:t xml:space="preserve">Pada flowchart ini terdapat beberapa simbol yang perlu diketahui. Adapun simbol dan makna akan dipaparkan pada </w:t>
      </w:r>
      <w:r w:rsidRPr="001A73FB">
        <w:rPr>
          <w:i/>
          <w:iCs/>
        </w:rPr>
        <w:t xml:space="preserve">table </w:t>
      </w:r>
      <w:r>
        <w:t>dibawah ini.</w:t>
      </w:r>
    </w:p>
    <w:p w14:paraId="35987E58" w14:textId="7B1E25F9" w:rsidR="00DF23AE" w:rsidRDefault="00DF23AE" w:rsidP="00FA382F">
      <w:pPr>
        <w:pStyle w:val="Caption"/>
        <w:keepNext/>
        <w:jc w:val="center"/>
      </w:pPr>
      <w:bookmarkStart w:id="37" w:name="_Toc83115857"/>
      <w:r>
        <w:t xml:space="preserve">Table 0. </w:t>
      </w:r>
      <w:r>
        <w:fldChar w:fldCharType="begin"/>
      </w:r>
      <w:r>
        <w:instrText xml:space="preserve"> SEQ Table_0. \* ARABIC </w:instrText>
      </w:r>
      <w:r>
        <w:fldChar w:fldCharType="separate"/>
      </w:r>
      <w:r w:rsidR="00546290">
        <w:rPr>
          <w:noProof/>
        </w:rPr>
        <w:t>2</w:t>
      </w:r>
      <w:r>
        <w:fldChar w:fldCharType="end"/>
      </w:r>
      <w:r>
        <w:t xml:space="preserve"> Simbol Flowchart</w:t>
      </w:r>
      <w:bookmarkEnd w:id="37"/>
    </w:p>
    <w:tbl>
      <w:tblPr>
        <w:tblStyle w:val="TableGrid"/>
        <w:tblW w:w="0" w:type="auto"/>
        <w:tblCellMar>
          <w:top w:w="72" w:type="dxa"/>
          <w:left w:w="115" w:type="dxa"/>
          <w:right w:w="115" w:type="dxa"/>
        </w:tblCellMar>
        <w:tblLook w:val="04A0" w:firstRow="1" w:lastRow="0" w:firstColumn="1" w:lastColumn="0" w:noHBand="0" w:noVBand="1"/>
      </w:tblPr>
      <w:tblGrid>
        <w:gridCol w:w="562"/>
        <w:gridCol w:w="3402"/>
        <w:gridCol w:w="3963"/>
      </w:tblGrid>
      <w:tr w:rsidR="007A06D1" w14:paraId="3D9B9957" w14:textId="77777777" w:rsidTr="001807FF">
        <w:tc>
          <w:tcPr>
            <w:tcW w:w="562" w:type="dxa"/>
          </w:tcPr>
          <w:p w14:paraId="35F5E3EF" w14:textId="77777777" w:rsidR="007A06D1" w:rsidRPr="001A73FB" w:rsidRDefault="007A06D1" w:rsidP="001A73FB">
            <w:pPr>
              <w:jc w:val="center"/>
              <w:rPr>
                <w:b/>
                <w:bCs/>
              </w:rPr>
            </w:pPr>
            <w:r w:rsidRPr="001A73FB">
              <w:rPr>
                <w:b/>
                <w:bCs/>
              </w:rPr>
              <w:t>No</w:t>
            </w:r>
          </w:p>
        </w:tc>
        <w:tc>
          <w:tcPr>
            <w:tcW w:w="3402" w:type="dxa"/>
          </w:tcPr>
          <w:p w14:paraId="35360E7C" w14:textId="77777777" w:rsidR="007A06D1" w:rsidRPr="001A73FB" w:rsidRDefault="007A06D1" w:rsidP="001807FF">
            <w:pPr>
              <w:jc w:val="center"/>
              <w:rPr>
                <w:b/>
                <w:bCs/>
              </w:rPr>
            </w:pPr>
            <w:r w:rsidRPr="001A73FB">
              <w:rPr>
                <w:b/>
                <w:bCs/>
              </w:rPr>
              <w:t>Simbol</w:t>
            </w:r>
          </w:p>
        </w:tc>
        <w:tc>
          <w:tcPr>
            <w:tcW w:w="3963" w:type="dxa"/>
          </w:tcPr>
          <w:p w14:paraId="75D66989" w14:textId="77777777" w:rsidR="007A06D1" w:rsidRPr="001A73FB" w:rsidRDefault="007A06D1" w:rsidP="001807FF">
            <w:pPr>
              <w:jc w:val="center"/>
              <w:rPr>
                <w:b/>
                <w:bCs/>
              </w:rPr>
            </w:pPr>
            <w:r w:rsidRPr="001A73FB">
              <w:rPr>
                <w:b/>
                <w:bCs/>
              </w:rPr>
              <w:t>Deskripsi</w:t>
            </w:r>
          </w:p>
        </w:tc>
      </w:tr>
      <w:tr w:rsidR="007A06D1" w14:paraId="3D549A82" w14:textId="77777777" w:rsidTr="001807FF">
        <w:tc>
          <w:tcPr>
            <w:tcW w:w="562" w:type="dxa"/>
          </w:tcPr>
          <w:p w14:paraId="15568017" w14:textId="77777777" w:rsidR="007A06D1" w:rsidRDefault="007A06D1" w:rsidP="001A73FB">
            <w:pPr>
              <w:jc w:val="center"/>
            </w:pPr>
            <w:r>
              <w:t>1</w:t>
            </w:r>
          </w:p>
        </w:tc>
        <w:tc>
          <w:tcPr>
            <w:tcW w:w="3402" w:type="dxa"/>
            <w:vAlign w:val="center"/>
          </w:tcPr>
          <w:p w14:paraId="327CB1E5" w14:textId="77777777" w:rsidR="007A06D1" w:rsidRDefault="007A06D1" w:rsidP="001807FF">
            <w:pPr>
              <w:jc w:val="center"/>
            </w:pPr>
            <w:r>
              <w:rPr>
                <w:noProof/>
              </w:rPr>
              <mc:AlternateContent>
                <mc:Choice Requires="wps">
                  <w:drawing>
                    <wp:inline distT="0" distB="0" distL="0" distR="0" wp14:anchorId="7BEB93D5" wp14:editId="671B2CC6">
                      <wp:extent cx="1042897" cy="310551"/>
                      <wp:effectExtent l="0" t="0" r="24130" b="13335"/>
                      <wp:docPr id="40" name="Rectangle: Rounded Corners 40"/>
                      <wp:cNvGraphicFramePr/>
                      <a:graphic xmlns:a="http://schemas.openxmlformats.org/drawingml/2006/main">
                        <a:graphicData uri="http://schemas.microsoft.com/office/word/2010/wordprocessingShape">
                          <wps:wsp>
                            <wps:cNvSpPr/>
                            <wps:spPr>
                              <a:xfrm>
                                <a:off x="0" y="0"/>
                                <a:ext cx="1042897" cy="310551"/>
                              </a:xfrm>
                              <a:prstGeom prst="roundRect">
                                <a:avLst/>
                              </a:prstGeom>
                              <a:solidFill>
                                <a:srgbClr val="00CCFF"/>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w16sdtdh="http://schemas.microsoft.com/office/word/2020/wordml/sdtdatahash">
                  <w:pict>
                    <v:roundrect w14:anchorId="244AC68B" id="Rectangle: Rounded Corners 40" o:spid="_x0000_s1026" style="width:82.1pt;height:24.4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" fillcolor="#0cf" strokecolor="black [3213]" strokeweight="1pt">
                      <v:stroke joinstyle="miter"/>
                      <w10:anchorlock/>
                    </v:roundrect>
                  </w:pict>
                </mc:Fallback>
              </mc:AlternateContent>
            </w:r>
          </w:p>
        </w:tc>
        <w:tc>
          <w:tcPr>
            <w:tcW w:w="3963" w:type="dxa"/>
          </w:tcPr>
          <w:p w14:paraId="74C1793A" w14:textId="77777777" w:rsidR="007A06D1" w:rsidRDefault="007A06D1" w:rsidP="001807FF">
            <w:r>
              <w:t xml:space="preserve">Simbol </w:t>
            </w:r>
            <w:r w:rsidRPr="00783E81">
              <w:rPr>
                <w:i/>
                <w:iCs/>
              </w:rPr>
              <w:t>Terminator</w:t>
            </w:r>
            <w:r>
              <w:t xml:space="preserve"> merupakan sebuah simbol yang mendefinisikan awal mula process (start) atau akhir dari suatu process (stop).</w:t>
            </w:r>
          </w:p>
        </w:tc>
      </w:tr>
      <w:tr w:rsidR="007A06D1" w14:paraId="33108310" w14:textId="77777777" w:rsidTr="001807FF">
        <w:tc>
          <w:tcPr>
            <w:tcW w:w="562" w:type="dxa"/>
          </w:tcPr>
          <w:p w14:paraId="71B8518E" w14:textId="77777777" w:rsidR="007A06D1" w:rsidRDefault="007A06D1" w:rsidP="001A73FB">
            <w:pPr>
              <w:jc w:val="center"/>
            </w:pPr>
            <w:r>
              <w:t>2</w:t>
            </w:r>
          </w:p>
        </w:tc>
        <w:tc>
          <w:tcPr>
            <w:tcW w:w="3402" w:type="dxa"/>
            <w:vAlign w:val="center"/>
          </w:tcPr>
          <w:p w14:paraId="471D96BE" w14:textId="77777777" w:rsidR="007A06D1" w:rsidRDefault="007A06D1" w:rsidP="001807FF">
            <w:pPr>
              <w:jc w:val="center"/>
            </w:pPr>
            <w:r>
              <w:rPr>
                <w:noProof/>
              </w:rPr>
              <mc:AlternateContent>
                <mc:Choice Requires="wps">
                  <w:drawing>
                    <wp:inline distT="0" distB="0" distL="0" distR="0" wp14:anchorId="06D1928A" wp14:editId="18919F4B">
                      <wp:extent cx="1009650" cy="635"/>
                      <wp:effectExtent l="9525" t="57150" r="19050" b="57150"/>
                      <wp:docPr id="18" name="Straight Arrow Connector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09650" cy="0"/>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a:graphicData>
                      </a:graphic>
                    </wp:inline>
                  </w:drawing>
                </mc:Choice>
                <mc:Fallback xmlns:w16sdtdh="http://schemas.microsoft.com/office/word/2020/wordml/sdtdatahash">
                  <w:pict>
                    <v:shapetype w14:anchorId="787FF3AA" id="_x0000_t32" coordsize="21600,21600" o:spt="32" o:oned="t" path="m,l21600,21600e" filled="f">
                      <v:path arrowok="t" fillok="f" o:connecttype="none"/>
                      <o:lock v:ext="edit" shapetype="t"/>
                    </v:shapetype>
                    <v:shape id="Straight Arrow Connector 18" o:spid="_x0000_s1026" type="#_x0000_t32" style="width:79.5pt;height:.05pt;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" strokecolor="black [3200]" strokeweight=".5pt">
                      <v:stroke endarrow="block" joinstyle="miter"/>
                      <w10:anchorlock/>
                    </v:shape>
                  </w:pict>
                </mc:Fallback>
              </mc:AlternateContent>
            </w:r>
          </w:p>
        </w:tc>
        <w:tc>
          <w:tcPr>
            <w:tcW w:w="3963" w:type="dxa"/>
          </w:tcPr>
          <w:p w14:paraId="552CCF10" w14:textId="77777777" w:rsidR="007A06D1" w:rsidRDefault="007A06D1" w:rsidP="001807FF">
            <w:r>
              <w:rPr>
                <w:color w:val="000000" w:themeColor="text1"/>
              </w:rPr>
              <w:t xml:space="preserve">Simbol </w:t>
            </w:r>
            <w:r w:rsidRPr="00107209">
              <w:rPr>
                <w:i/>
                <w:color w:val="000000" w:themeColor="text1"/>
              </w:rPr>
              <w:t>Arrow line</w:t>
            </w:r>
            <w:r>
              <w:rPr>
                <w:color w:val="000000" w:themeColor="text1"/>
              </w:rPr>
              <w:t xml:space="preserve"> digunakan untuk menghubungkan antara simbol satu dengan simbol yang lain atau menyatakan jalannya arus dalam suatu proses.</w:t>
            </w:r>
          </w:p>
        </w:tc>
      </w:tr>
      <w:tr w:rsidR="007A06D1" w14:paraId="6ADB57D8" w14:textId="77777777" w:rsidTr="001807FF">
        <w:trPr>
          <w:trHeight w:val="1008"/>
        </w:trPr>
        <w:tc>
          <w:tcPr>
            <w:tcW w:w="562" w:type="dxa"/>
          </w:tcPr>
          <w:p w14:paraId="1B80C605" w14:textId="77777777" w:rsidR="007A06D1" w:rsidRDefault="007A06D1" w:rsidP="001A73FB">
            <w:pPr>
              <w:jc w:val="center"/>
            </w:pPr>
            <w:r>
              <w:t>3</w:t>
            </w:r>
          </w:p>
        </w:tc>
        <w:tc>
          <w:tcPr>
            <w:tcW w:w="3402" w:type="dxa"/>
            <w:vAlign w:val="center"/>
          </w:tcPr>
          <w:p w14:paraId="3639730D" w14:textId="77777777" w:rsidR="007A06D1" w:rsidRDefault="007A06D1" w:rsidP="001807FF">
            <w:pPr>
              <w:jc w:val="center"/>
            </w:pPr>
            <w:r>
              <w:rPr>
                <w:noProof/>
              </w:rPr>
              <mc:AlternateContent>
                <mc:Choice Requires="wps">
                  <w:drawing>
                    <wp:inline distT="0" distB="0" distL="0" distR="0" wp14:anchorId="6BC3B40F" wp14:editId="2598C149">
                      <wp:extent cx="956945" cy="542290"/>
                      <wp:effectExtent l="0" t="0" r="14605" b="10160"/>
                      <wp:docPr id="32" name="Rectangle 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956945" cy="542290"/>
                              </a:xfrm>
                              <a:prstGeom prst="rect">
                                <a:avLst/>
                              </a:prstGeom>
                              <a:solidFill>
                                <a:srgbClr val="00CCFF"/>
                              </a:solidFill>
                              <a:ln w="12700">
                                <a:solidFill>
                                  <a:schemeClr val="dk1">
                                    <a:lumMod val="100000"/>
                                    <a:lumOff val="0"/>
                                  </a:schemeClr>
                                </a:solidFill>
                                <a:miter lim="800000"/>
                                <a:headEnd/>
                                <a:tailEnd/>
                              </a:ln>
                            </wps:spPr>
                            <wps:bodyPr rot="0" vert="horz" wrap="square" lIns="91440" tIns="45720" rIns="91440" bIns="45720" anchor="ctr" anchorCtr="0" upright="1">
                              <a:noAutofit/>
                            </wps:bodyPr>
                          </wps:wsp>
                        </a:graphicData>
                      </a:graphic>
                    </wp:inline>
                  </w:drawing>
                </mc:Choice>
                <mc:Fallback xmlns:w16sdtdh="http://schemas.microsoft.com/office/word/2020/wordml/sdtdatahash">
                  <w:pict>
                    <v:rect w14:anchorId="13376C4D" id="Rectangle 32" o:spid="_x0000_s1026" style="width:75.35pt;height:42.7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" fillcolor="#0cf" strokecolor="black [3200]" strokeweight="1pt">
                      <o:lock v:ext="edit" aspectratio="t"/>
                      <w10:anchorlock/>
                    </v:rect>
                  </w:pict>
                </mc:Fallback>
              </mc:AlternateContent>
            </w:r>
          </w:p>
        </w:tc>
        <w:tc>
          <w:tcPr>
            <w:tcW w:w="3963" w:type="dxa"/>
          </w:tcPr>
          <w:p w14:paraId="54FF8D44" w14:textId="77777777" w:rsidR="007A06D1" w:rsidRPr="00F62113" w:rsidRDefault="007A06D1" w:rsidP="001807FF">
            <w:r>
              <w:t xml:space="preserve">Simbol </w:t>
            </w:r>
            <w:r>
              <w:rPr>
                <w:i/>
                <w:iCs/>
              </w:rPr>
              <w:t xml:space="preserve">Process </w:t>
            </w:r>
            <w:r>
              <w:t>digunakan untuk menunjukan pengolahan yang akan dilakukan oleh sistem.</w:t>
            </w:r>
          </w:p>
        </w:tc>
      </w:tr>
      <w:tr w:rsidR="007A06D1" w14:paraId="46F0A703" w14:textId="77777777" w:rsidTr="001807FF">
        <w:tc>
          <w:tcPr>
            <w:tcW w:w="562" w:type="dxa"/>
          </w:tcPr>
          <w:p w14:paraId="7BC5FA1E" w14:textId="77777777" w:rsidR="007A06D1" w:rsidRDefault="007A06D1" w:rsidP="001A73FB">
            <w:pPr>
              <w:jc w:val="center"/>
            </w:pPr>
            <w:r>
              <w:t>4</w:t>
            </w:r>
          </w:p>
        </w:tc>
        <w:tc>
          <w:tcPr>
            <w:tcW w:w="3402" w:type="dxa"/>
            <w:vAlign w:val="center"/>
          </w:tcPr>
          <w:p w14:paraId="75194C74" w14:textId="77777777" w:rsidR="007A06D1" w:rsidRDefault="007A06D1" w:rsidP="001807FF">
            <w:pPr>
              <w:jc w:val="center"/>
            </w:pPr>
            <w:r>
              <w:rPr>
                <w:noProof/>
              </w:rPr>
              <mc:AlternateContent>
                <mc:Choice Requires="wps">
                  <w:drawing>
                    <wp:inline distT="0" distB="0" distL="0" distR="0" wp14:anchorId="133DA164" wp14:editId="703BDA78">
                      <wp:extent cx="876300" cy="504825"/>
                      <wp:effectExtent l="19050" t="0" r="38100" b="28575"/>
                      <wp:docPr id="17" name="Flowchart: Manual Operation 1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876300" cy="504825"/>
                              </a:xfrm>
                              <a:prstGeom prst="flowChartManualOperation">
                                <a:avLst/>
                              </a:prstGeom>
                              <a:solidFill>
                                <a:srgbClr val="00CCFF"/>
                              </a:solidFill>
                              <a:ln w="12700">
                                <a:solidFill>
                                  <a:schemeClr val="dk1">
                                    <a:lumMod val="100000"/>
                                    <a:lumOff val="0"/>
                                  </a:schemeClr>
                                </a:solidFill>
                                <a:miter lim="800000"/>
                                <a:headEnd/>
                                <a:tailEnd/>
                              </a:ln>
                            </wps:spPr>
                            <wps:bodyPr rot="0" vert="horz" wrap="square" lIns="91440" tIns="45720" rIns="91440" bIns="45720" anchor="ctr" anchorCtr="0" upright="1">
                              <a:noAutofit/>
                            </wps:bodyPr>
                          </wps:wsp>
                        </a:graphicData>
                      </a:graphic>
                    </wp:inline>
                  </w:drawing>
                </mc:Choice>
                <mc:Fallback xmlns:w16sdtdh="http://schemas.microsoft.com/office/word/2020/wordml/sdtdatahash">
                  <w:pict>
                    <v:shapetype w14:anchorId="49A1F837" id="_x0000_t119" coordsize="21600,21600" o:spt="119" path="m,l21600,,17240,21600r-12880,xe">
                      <v:stroke joinstyle="miter"/>
                      <v:path gradientshapeok="t" o:connecttype="custom" o:connectlocs="10800,0;2180,10800;10800,21600;19420,10800" textboxrect="4321,0,17204,21600"/>
                    </v:shapetype>
                    <v:shape id="Flowchart: Manual Operation 17" o:spid="_x0000_s1026" type="#_x0000_t119" style="width:69pt;height:39.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" fillcolor="#0cf" strokecolor="black [3200]" strokeweight="1pt">
                      <o:lock v:ext="edit" aspectratio="t"/>
                      <w10:anchorlock/>
                    </v:shape>
                  </w:pict>
                </mc:Fallback>
              </mc:AlternateContent>
            </w:r>
          </w:p>
        </w:tc>
        <w:tc>
          <w:tcPr>
            <w:tcW w:w="3963" w:type="dxa"/>
          </w:tcPr>
          <w:p w14:paraId="6696EC35" w14:textId="77777777" w:rsidR="007A06D1" w:rsidRDefault="007A06D1" w:rsidP="001807FF">
            <w:r>
              <w:t xml:space="preserve">Simbol </w:t>
            </w:r>
            <w:r w:rsidRPr="00F62113">
              <w:rPr>
                <w:i/>
                <w:iCs/>
              </w:rPr>
              <w:t>Manual Operation</w:t>
            </w:r>
            <w:r>
              <w:t xml:space="preserve"> merupakan simbol yang digunakan untuk menjelaskan mengenai kegiatan atau proses yang tidak dilakukan oleh sistem (manual).</w:t>
            </w:r>
          </w:p>
        </w:tc>
      </w:tr>
      <w:tr w:rsidR="007A06D1" w14:paraId="07B3A47D" w14:textId="77777777" w:rsidTr="001807FF">
        <w:tc>
          <w:tcPr>
            <w:tcW w:w="562" w:type="dxa"/>
          </w:tcPr>
          <w:p w14:paraId="1943FE4D" w14:textId="77777777" w:rsidR="007A06D1" w:rsidRDefault="007A06D1" w:rsidP="001A73FB">
            <w:pPr>
              <w:jc w:val="center"/>
            </w:pPr>
            <w:r>
              <w:t>5</w:t>
            </w:r>
          </w:p>
        </w:tc>
        <w:tc>
          <w:tcPr>
            <w:tcW w:w="3402" w:type="dxa"/>
            <w:vAlign w:val="center"/>
          </w:tcPr>
          <w:p w14:paraId="607F8C23" w14:textId="77777777" w:rsidR="007A06D1" w:rsidRDefault="007A06D1" w:rsidP="001807FF">
            <w:pPr>
              <w:jc w:val="center"/>
            </w:pPr>
            <w:r>
              <w:rPr>
                <w:noProof/>
              </w:rPr>
              <mc:AlternateContent>
                <mc:Choice Requires="wps">
                  <w:drawing>
                    <wp:inline distT="0" distB="0" distL="0" distR="0" wp14:anchorId="4DADA764" wp14:editId="43391C57">
                      <wp:extent cx="962025" cy="571500"/>
                      <wp:effectExtent l="0" t="0" r="28575" b="19050"/>
                      <wp:docPr id="34" name="Flowchart: Document 3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962025" cy="571500"/>
                              </a:xfrm>
                              <a:prstGeom prst="flowChartDocument">
                                <a:avLst/>
                              </a:prstGeom>
                              <a:solidFill>
                                <a:srgbClr val="00CCFF"/>
                              </a:solidFill>
                              <a:ln w="12700">
                                <a:solidFill>
                                  <a:schemeClr val="dk1">
                                    <a:lumMod val="100000"/>
                                    <a:lumOff val="0"/>
                                  </a:schemeClr>
                                </a:solidFill>
                                <a:miter lim="800000"/>
                                <a:headEnd/>
                                <a:tailEnd/>
                              </a:ln>
                            </wps:spPr>
                            <wps:bodyPr rot="0" vert="horz" wrap="square" lIns="91440" tIns="45720" rIns="91440" bIns="45720" anchor="ctr" anchorCtr="0" upright="1">
                              <a:noAutofit/>
                            </wps:bodyPr>
                          </wps:wsp>
                        </a:graphicData>
                      </a:graphic>
                    </wp:inline>
                  </w:drawing>
                </mc:Choice>
                <mc:Fallback xmlns:w16sdtdh="http://schemas.microsoft.com/office/word/2020/wordml/sdtdatahash">
                  <w:pict>
                    <v:shapetype w14:anchorId="7D1EFEAE" id="_x0000_t114" coordsize="21600,21600" o:spt="114" path="m,20172v945,400,1887,628,2795,913c3587,21312,4342,21370,5060,21597v2037,,2567,-227,3095,-285c8722,21197,9325,20970,9855,20800v490,-228,945,-400,1472,-740c11817,19887,12347,19660,12875,19375v567,-228,1095,-513,1700,-740c15177,18462,15782,18122,16537,17950v718,-113,1398,-398,2228,-513c19635,17437,20577,17322,21597,17322l21597,,,xe">
                      <v:stroke joinstyle="miter"/>
                      <v:path o:connecttype="custom" o:connectlocs="10800,0;0,10800;10800,20400;21600,10800" textboxrect="0,0,21600,17322"/>
                    </v:shapetype>
                    <v:shape id="Flowchart: Document 34" o:spid="_x0000_s1026" type="#_x0000_t114" style="width:75.75pt;height:4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" fillcolor="#0cf" strokecolor="black [3200]" strokeweight="1pt">
                      <o:lock v:ext="edit" aspectratio="t"/>
                      <w10:anchorlock/>
                    </v:shape>
                  </w:pict>
                </mc:Fallback>
              </mc:AlternateContent>
            </w:r>
          </w:p>
        </w:tc>
        <w:tc>
          <w:tcPr>
            <w:tcW w:w="3963" w:type="dxa"/>
          </w:tcPr>
          <w:p w14:paraId="18301573" w14:textId="77777777" w:rsidR="007A06D1" w:rsidRDefault="007A06D1" w:rsidP="001807FF">
            <w:r>
              <w:t xml:space="preserve">Simbol </w:t>
            </w:r>
            <w:r w:rsidRPr="00316A4B">
              <w:rPr>
                <w:i/>
                <w:iCs/>
              </w:rPr>
              <w:t>Document</w:t>
            </w:r>
            <w:r>
              <w:t xml:space="preserve"> digunakan untuk menyatakan input yang berasal dari dokumen dalam bentuk kertas, atau output berupa kertas.</w:t>
            </w:r>
          </w:p>
        </w:tc>
      </w:tr>
      <w:tr w:rsidR="007A06D1" w14:paraId="673A6064" w14:textId="77777777" w:rsidTr="001807FF">
        <w:tc>
          <w:tcPr>
            <w:tcW w:w="562" w:type="dxa"/>
          </w:tcPr>
          <w:p w14:paraId="11B9FC5F" w14:textId="77777777" w:rsidR="007A06D1" w:rsidRDefault="007A06D1" w:rsidP="001A73FB">
            <w:pPr>
              <w:jc w:val="center"/>
            </w:pPr>
            <w:r>
              <w:t>6</w:t>
            </w:r>
          </w:p>
        </w:tc>
        <w:tc>
          <w:tcPr>
            <w:tcW w:w="3402" w:type="dxa"/>
            <w:vAlign w:val="center"/>
          </w:tcPr>
          <w:p w14:paraId="27137B64" w14:textId="77777777" w:rsidR="007A06D1" w:rsidRDefault="007A06D1" w:rsidP="001807FF">
            <w:pPr>
              <w:jc w:val="center"/>
              <w:rPr>
                <w:noProof/>
              </w:rPr>
            </w:pPr>
            <w:r>
              <w:rPr>
                <w:noProof/>
              </w:rPr>
              <mc:AlternateContent>
                <mc:Choice Requires="wps">
                  <w:drawing>
                    <wp:inline distT="0" distB="0" distL="0" distR="0" wp14:anchorId="617FF5D1" wp14:editId="0100FB11">
                      <wp:extent cx="866775" cy="476250"/>
                      <wp:effectExtent l="0" t="0" r="28575" b="19050"/>
                      <wp:docPr id="41" name="Flowchart: Multidocument 41"/>
                      <wp:cNvGraphicFramePr/>
                      <a:graphic xmlns:a="http://schemas.openxmlformats.org/drawingml/2006/main">
                        <a:graphicData uri="http://schemas.microsoft.com/office/word/2010/wordprocessingShape">
                          <wps:wsp>
                            <wps:cNvSpPr/>
                            <wps:spPr>
                              <a:xfrm>
                                <a:off x="0" y="0"/>
                                <a:ext cx="866775" cy="476250"/>
                              </a:xfrm>
                              <a:prstGeom prst="flowChartMultidocument">
                                <a:avLst/>
                              </a:prstGeom>
                              <a:solidFill>
                                <a:srgbClr val="00CCFF"/>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w16sdtdh="http://schemas.microsoft.com/office/word/2020/wordml/sdtdatahash">
                  <w:pict>
                    <v:shapetype w14:anchorId="29E2B752" id="_x0000_t115" coordsize="21600,21600" o:spt="115" path="m,20465v810,317,1620,452,2397,725c3077,21325,3790,21417,4405,21597v1620,,2202,-180,2657,-272c7580,21280,8002,21010,8455,20917v422,-135,810,-405,1327,-542c10205,20150,10657,19967,11080,19742v517,-182,970,-407,1425,-590c13087,19017,13605,18745,14255,18610v615,-180,1262,-318,1942,-408c16975,18202,17785,18022,18595,18022r,-1670l19192,16252r808,l20000,14467r722,-75l21597,14392,21597,,2972,r,1815l1532,1815r,1860l,3675,,20465xem1532,3675nfl18595,3675r,12677em2972,1815nfl20000,1815r,12652e">
                      <v:stroke joinstyle="miter"/>
                      <v:path o:extrusionok="f" o:connecttype="custom" o:connectlocs="10800,0;0,10800;10800,19890;21600,10800" textboxrect="0,3675,18595,18022"/>
                    </v:shapetype>
                    <v:shape id="Flowchart: Multidocument 41" o:spid="_x0000_s1026" type="#_x0000_t115" style="width:68.25pt;height:3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" fillcolor="#0cf" strokecolor="black [3213]" strokeweight="1pt">
                      <w10:anchorlock/>
                    </v:shape>
                  </w:pict>
                </mc:Fallback>
              </mc:AlternateContent>
            </w:r>
          </w:p>
        </w:tc>
        <w:tc>
          <w:tcPr>
            <w:tcW w:w="3963" w:type="dxa"/>
          </w:tcPr>
          <w:p w14:paraId="31716B9E" w14:textId="77777777" w:rsidR="007A06D1" w:rsidRPr="00316A4B" w:rsidRDefault="007A06D1" w:rsidP="001807FF">
            <w:r>
              <w:t xml:space="preserve">Simbol </w:t>
            </w:r>
            <w:r w:rsidRPr="00316A4B">
              <w:rPr>
                <w:i/>
                <w:iCs/>
              </w:rPr>
              <w:t>Multi</w:t>
            </w:r>
            <w:r>
              <w:rPr>
                <w:i/>
                <w:iCs/>
              </w:rPr>
              <w:t>ple</w:t>
            </w:r>
            <w:r w:rsidRPr="00316A4B">
              <w:rPr>
                <w:i/>
                <w:iCs/>
              </w:rPr>
              <w:t xml:space="preserve"> Document</w:t>
            </w:r>
            <w:r>
              <w:rPr>
                <w:i/>
                <w:iCs/>
              </w:rPr>
              <w:t xml:space="preserve"> </w:t>
            </w:r>
            <w:r>
              <w:t xml:space="preserve">digunakan sama seperti symbol </w:t>
            </w:r>
            <w:r w:rsidRPr="00316A4B">
              <w:rPr>
                <w:i/>
                <w:iCs/>
              </w:rPr>
              <w:t>Document</w:t>
            </w:r>
            <w:r>
              <w:rPr>
                <w:i/>
                <w:iCs/>
              </w:rPr>
              <w:t xml:space="preserve"> </w:t>
            </w:r>
            <w:r w:rsidRPr="00316A4B">
              <w:t xml:space="preserve">yang </w:t>
            </w:r>
            <w:r w:rsidRPr="00316A4B">
              <w:lastRenderedPageBreak/>
              <w:t>membedakan adalah lebih dari satu document yang digunakan pada symbol ini.</w:t>
            </w:r>
          </w:p>
        </w:tc>
      </w:tr>
      <w:tr w:rsidR="007A06D1" w14:paraId="7F42B2B7" w14:textId="77777777" w:rsidTr="001807FF">
        <w:tc>
          <w:tcPr>
            <w:tcW w:w="562" w:type="dxa"/>
          </w:tcPr>
          <w:p w14:paraId="4590CDEB" w14:textId="77777777" w:rsidR="007A06D1" w:rsidRDefault="007A06D1" w:rsidP="001A73FB">
            <w:pPr>
              <w:jc w:val="center"/>
            </w:pPr>
            <w:r>
              <w:lastRenderedPageBreak/>
              <w:t>7</w:t>
            </w:r>
          </w:p>
        </w:tc>
        <w:tc>
          <w:tcPr>
            <w:tcW w:w="3402" w:type="dxa"/>
            <w:vAlign w:val="center"/>
          </w:tcPr>
          <w:p w14:paraId="5F38984C" w14:textId="77777777" w:rsidR="007A06D1" w:rsidRDefault="007A06D1" w:rsidP="001807FF">
            <w:pPr>
              <w:jc w:val="center"/>
              <w:rPr>
                <w:noProof/>
              </w:rPr>
            </w:pPr>
            <w:r>
              <w:rPr>
                <w:noProof/>
              </w:rPr>
              <mc:AlternateContent>
                <mc:Choice Requires="wps">
                  <w:drawing>
                    <wp:inline distT="0" distB="0" distL="0" distR="0" wp14:anchorId="5A96B9DD" wp14:editId="1DAC7D44">
                      <wp:extent cx="520700" cy="372110"/>
                      <wp:effectExtent l="19050" t="0" r="31750" b="46990"/>
                      <wp:docPr id="30" name="Isosceles Triangle 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rot="10800000">
                                <a:off x="0" y="0"/>
                                <a:ext cx="520700" cy="372110"/>
                              </a:xfrm>
                              <a:prstGeom prst="triangle">
                                <a:avLst>
                                  <a:gd name="adj" fmla="val 50000"/>
                                </a:avLst>
                              </a:prstGeom>
                              <a:solidFill>
                                <a:srgbClr val="00CCFF"/>
                              </a:solidFill>
                              <a:ln w="12700">
                                <a:solidFill>
                                  <a:schemeClr val="tx1">
                                    <a:lumMod val="100000"/>
                                    <a:lumOff val="0"/>
                                  </a:schemeClr>
                                </a:solidFill>
                                <a:miter lim="800000"/>
                                <a:headEnd/>
                                <a:tailEnd/>
                              </a:ln>
                            </wps:spPr>
                            <wps:bodyPr rot="0" vert="horz" wrap="square" lIns="91440" tIns="45720" rIns="91440" bIns="45720" anchor="ctr" anchorCtr="0" upright="1">
                              <a:noAutofit/>
                            </wps:bodyPr>
                          </wps:wsp>
                        </a:graphicData>
                      </a:graphic>
                    </wp:inline>
                  </w:drawing>
                </mc:Choice>
                <mc:Fallback xmlns:w16sdtdh="http://schemas.microsoft.com/office/word/2020/wordml/sdtdatahash">
                  <w:pict>
                    <v:shapetype w14:anchorId="7A0BCCDB"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30" o:spid="_x0000_s1026" type="#_x0000_t5" style="width:41pt;height:29.3pt;rotation:180;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" fillcolor="#0cf" strokecolor="black [3213]" strokeweight="1pt">
                      <o:lock v:ext="edit" aspectratio="t"/>
                      <w10:anchorlock/>
                    </v:shape>
                  </w:pict>
                </mc:Fallback>
              </mc:AlternateContent>
            </w:r>
          </w:p>
        </w:tc>
        <w:tc>
          <w:tcPr>
            <w:tcW w:w="3963" w:type="dxa"/>
          </w:tcPr>
          <w:p w14:paraId="193772FA" w14:textId="77777777" w:rsidR="007A06D1" w:rsidRDefault="007A06D1" w:rsidP="001807FF">
            <w:r>
              <w:t xml:space="preserve">Simbol </w:t>
            </w:r>
            <w:r w:rsidRPr="00316A4B">
              <w:rPr>
                <w:i/>
                <w:iCs/>
              </w:rPr>
              <w:t>Offline Storage</w:t>
            </w:r>
            <w:r>
              <w:t xml:space="preserve"> merupakan symbol yang menunjukan tempat penyimpanan data seperti arsip secara offline.</w:t>
            </w:r>
          </w:p>
        </w:tc>
      </w:tr>
      <w:tr w:rsidR="007A06D1" w14:paraId="21EF84B5" w14:textId="77777777" w:rsidTr="001807FF">
        <w:tc>
          <w:tcPr>
            <w:tcW w:w="562" w:type="dxa"/>
          </w:tcPr>
          <w:p w14:paraId="3CCF04C7" w14:textId="77777777" w:rsidR="007A06D1" w:rsidRDefault="007A06D1" w:rsidP="001A73FB">
            <w:pPr>
              <w:jc w:val="center"/>
            </w:pPr>
            <w:r>
              <w:t>8</w:t>
            </w:r>
          </w:p>
        </w:tc>
        <w:tc>
          <w:tcPr>
            <w:tcW w:w="3402" w:type="dxa"/>
            <w:vAlign w:val="center"/>
          </w:tcPr>
          <w:p w14:paraId="6CF70827" w14:textId="77777777" w:rsidR="007A06D1" w:rsidRDefault="007A06D1" w:rsidP="001807FF">
            <w:pPr>
              <w:jc w:val="center"/>
              <w:rPr>
                <w:noProof/>
              </w:rPr>
            </w:pPr>
            <w:r>
              <w:rPr>
                <w:noProof/>
              </w:rPr>
              <mc:AlternateContent>
                <mc:Choice Requires="wps">
                  <w:drawing>
                    <wp:inline distT="0" distB="0" distL="0" distR="0" wp14:anchorId="3CA3493C" wp14:editId="7D4E551E">
                      <wp:extent cx="971550" cy="552450"/>
                      <wp:effectExtent l="0" t="19050" r="19050" b="19050"/>
                      <wp:docPr id="20" name="Flowchart: Manual Input 2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971550" cy="552450"/>
                              </a:xfrm>
                              <a:prstGeom prst="flowChartManualInput">
                                <a:avLst/>
                              </a:prstGeom>
                              <a:solidFill>
                                <a:srgbClr val="00CCFF"/>
                              </a:solidFill>
                              <a:ln w="12700">
                                <a:solidFill>
                                  <a:schemeClr val="dk1">
                                    <a:lumMod val="100000"/>
                                    <a:lumOff val="0"/>
                                  </a:schemeClr>
                                </a:solidFill>
                                <a:miter lim="800000"/>
                                <a:headEnd/>
                                <a:tailEnd/>
                              </a:ln>
                            </wps:spPr>
                            <wps:bodyPr rot="0" vert="horz" wrap="square" lIns="91440" tIns="45720" rIns="91440" bIns="45720" anchor="ctr" anchorCtr="0" upright="1">
                              <a:noAutofit/>
                            </wps:bodyPr>
                          </wps:wsp>
                        </a:graphicData>
                      </a:graphic>
                    </wp:inline>
                  </w:drawing>
                </mc:Choice>
                <mc:Fallback xmlns:w16sdtdh="http://schemas.microsoft.com/office/word/2020/wordml/sdtdatahash">
                  <w:pict>
                    <v:shapetype w14:anchorId="51B0E58A" id="_x0000_t118" coordsize="21600,21600" o:spt="118" path="m,4292l21600,r,21600l,21600xe">
                      <v:stroke joinstyle="miter"/>
                      <v:path gradientshapeok="t" o:connecttype="custom" o:connectlocs="10800,2146;0,10800;10800,21600;21600,10800" textboxrect="0,4291,21600,21600"/>
                    </v:shapetype>
                    <v:shape id="Flowchart: Manual Input 20" o:spid="_x0000_s1026" type="#_x0000_t118" style="width:76.5pt;height:43.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" fillcolor="#0cf" strokecolor="black [3200]" strokeweight="1pt">
                      <o:lock v:ext="edit" aspectratio="t"/>
                      <w10:anchorlock/>
                    </v:shape>
                  </w:pict>
                </mc:Fallback>
              </mc:AlternateContent>
            </w:r>
          </w:p>
        </w:tc>
        <w:tc>
          <w:tcPr>
            <w:tcW w:w="3963" w:type="dxa"/>
          </w:tcPr>
          <w:p w14:paraId="5C00B368" w14:textId="77777777" w:rsidR="007A06D1" w:rsidRDefault="007A06D1" w:rsidP="001807FF">
            <w:r>
              <w:t xml:space="preserve">Simbol </w:t>
            </w:r>
            <w:r>
              <w:rPr>
                <w:i/>
              </w:rPr>
              <w:t>manual input</w:t>
            </w:r>
            <w:r>
              <w:t xml:space="preserve"> menunjukkan kegiatan input secara manual dengan menggunakan </w:t>
            </w:r>
            <w:r>
              <w:rPr>
                <w:i/>
              </w:rPr>
              <w:t>keyboard</w:t>
            </w:r>
            <w:r>
              <w:t xml:space="preserve"> komputer atau yang lainnya.</w:t>
            </w:r>
          </w:p>
        </w:tc>
      </w:tr>
      <w:tr w:rsidR="007A06D1" w14:paraId="170F28C0" w14:textId="77777777" w:rsidTr="001807FF">
        <w:tc>
          <w:tcPr>
            <w:tcW w:w="562" w:type="dxa"/>
          </w:tcPr>
          <w:p w14:paraId="7CC2EB1E" w14:textId="77777777" w:rsidR="007A06D1" w:rsidRDefault="007A06D1" w:rsidP="001A73FB">
            <w:pPr>
              <w:jc w:val="center"/>
            </w:pPr>
            <w:r>
              <w:t>9</w:t>
            </w:r>
          </w:p>
        </w:tc>
        <w:tc>
          <w:tcPr>
            <w:tcW w:w="3402" w:type="dxa"/>
            <w:vAlign w:val="center"/>
          </w:tcPr>
          <w:p w14:paraId="5CC2D628" w14:textId="77777777" w:rsidR="007A06D1" w:rsidRDefault="007A06D1" w:rsidP="001807FF">
            <w:pPr>
              <w:jc w:val="center"/>
              <w:rPr>
                <w:noProof/>
              </w:rPr>
            </w:pPr>
            <w:r>
              <w:rPr>
                <w:noProof/>
              </w:rPr>
              <mc:AlternateContent>
                <mc:Choice Requires="wps">
                  <w:drawing>
                    <wp:inline distT="0" distB="0" distL="0" distR="0" wp14:anchorId="50E3C1B4" wp14:editId="41246D2D">
                      <wp:extent cx="990600" cy="657225"/>
                      <wp:effectExtent l="19050" t="19050" r="38100" b="47625"/>
                      <wp:docPr id="22" name="Flowchart: Decision 2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990600" cy="657225"/>
                              </a:xfrm>
                              <a:prstGeom prst="flowChartDecision">
                                <a:avLst/>
                              </a:prstGeom>
                              <a:solidFill>
                                <a:srgbClr val="00CCFF"/>
                              </a:solidFill>
                              <a:ln w="12700">
                                <a:solidFill>
                                  <a:schemeClr val="dk1">
                                    <a:lumMod val="100000"/>
                                    <a:lumOff val="0"/>
                                  </a:schemeClr>
                                </a:solidFill>
                                <a:miter lim="800000"/>
                                <a:headEnd/>
                                <a:tailEnd/>
                              </a:ln>
                            </wps:spPr>
                            <wps:bodyPr rot="0" vert="horz" wrap="square" lIns="91440" tIns="45720" rIns="91440" bIns="45720" anchor="ctr" anchorCtr="0" upright="1">
                              <a:noAutofit/>
                            </wps:bodyPr>
                          </wps:wsp>
                        </a:graphicData>
                      </a:graphic>
                    </wp:inline>
                  </w:drawing>
                </mc:Choice>
                <mc:Fallback xmlns:w16sdtdh="http://schemas.microsoft.com/office/word/2020/wordml/sdtdatahash">
                  <w:pict>
                    <v:shapetype w14:anchorId="4104BD41" id="_x0000_t110" coordsize="21600,21600" o:spt="110" path="m10800,l,10800,10800,21600,21600,10800xe">
                      <v:stroke joinstyle="miter"/>
                      <v:path gradientshapeok="t" o:connecttype="rect" textboxrect="5400,5400,16200,16200"/>
                    </v:shapetype>
                    <v:shape id="Flowchart: Decision 22" o:spid="_x0000_s1026" type="#_x0000_t110" style="width:78pt;height:51.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" fillcolor="#0cf" strokecolor="black [3200]" strokeweight="1pt">
                      <o:lock v:ext="edit" aspectratio="t"/>
                      <w10:anchorlock/>
                    </v:shape>
                  </w:pict>
                </mc:Fallback>
              </mc:AlternateContent>
            </w:r>
          </w:p>
        </w:tc>
        <w:tc>
          <w:tcPr>
            <w:tcW w:w="3963" w:type="dxa"/>
          </w:tcPr>
          <w:p w14:paraId="399EAAE7" w14:textId="77777777" w:rsidR="007A06D1" w:rsidRDefault="007A06D1" w:rsidP="001807FF">
            <w:r>
              <w:t xml:space="preserve">Simbol </w:t>
            </w:r>
            <w:r>
              <w:rPr>
                <w:i/>
              </w:rPr>
              <w:t>decision</w:t>
            </w:r>
            <w:r>
              <w:t xml:space="preserve"> menunjukkan pilhan yang akan dikerjakan atau keputusan yang harus dibuat dalam proses pengolahan data.</w:t>
            </w:r>
          </w:p>
        </w:tc>
      </w:tr>
      <w:tr w:rsidR="007A06D1" w14:paraId="7CA08B51" w14:textId="77777777" w:rsidTr="001807FF">
        <w:tc>
          <w:tcPr>
            <w:tcW w:w="562" w:type="dxa"/>
          </w:tcPr>
          <w:p w14:paraId="3B9B1682" w14:textId="77777777" w:rsidR="007A06D1" w:rsidRDefault="007A06D1" w:rsidP="001A73FB">
            <w:pPr>
              <w:jc w:val="center"/>
            </w:pPr>
            <w:r>
              <w:t>10</w:t>
            </w:r>
          </w:p>
        </w:tc>
        <w:tc>
          <w:tcPr>
            <w:tcW w:w="3402" w:type="dxa"/>
            <w:vAlign w:val="center"/>
          </w:tcPr>
          <w:p w14:paraId="47BB3B03" w14:textId="77777777" w:rsidR="007A06D1" w:rsidRDefault="007A06D1" w:rsidP="001807FF">
            <w:pPr>
              <w:jc w:val="center"/>
              <w:rPr>
                <w:noProof/>
              </w:rPr>
            </w:pPr>
            <w:r>
              <w:rPr>
                <w:noProof/>
              </w:rPr>
              <w:drawing>
                <wp:inline distT="0" distB="0" distL="0" distR="0" wp14:anchorId="0B42A12F" wp14:editId="2D7D3097">
                  <wp:extent cx="707390" cy="569595"/>
                  <wp:effectExtent l="0" t="0" r="0"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707390" cy="569595"/>
                          </a:xfrm>
                          <a:prstGeom prst="rect">
                            <a:avLst/>
                          </a:prstGeom>
                          <a:noFill/>
                          <a:ln>
                            <a:noFill/>
                          </a:ln>
                        </pic:spPr>
                      </pic:pic>
                    </a:graphicData>
                  </a:graphic>
                </wp:inline>
              </w:drawing>
            </w:r>
          </w:p>
        </w:tc>
        <w:tc>
          <w:tcPr>
            <w:tcW w:w="3963" w:type="dxa"/>
          </w:tcPr>
          <w:p w14:paraId="74D3CE5C" w14:textId="77777777" w:rsidR="007A06D1" w:rsidRPr="00316A4B" w:rsidRDefault="007A06D1" w:rsidP="001807FF">
            <w:r>
              <w:t xml:space="preserve">Simbol penghubung </w:t>
            </w:r>
            <w:r w:rsidRPr="00316A4B">
              <w:rPr>
                <w:i/>
                <w:iCs/>
              </w:rPr>
              <w:t>(On</w:t>
            </w:r>
            <w:r>
              <w:rPr>
                <w:i/>
                <w:iCs/>
              </w:rPr>
              <w:t>-</w:t>
            </w:r>
            <w:r w:rsidRPr="00316A4B">
              <w:rPr>
                <w:i/>
                <w:iCs/>
              </w:rPr>
              <w:t>Page Connector)</w:t>
            </w:r>
            <w:r>
              <w:rPr>
                <w:i/>
                <w:iCs/>
              </w:rPr>
              <w:t xml:space="preserve"> </w:t>
            </w:r>
            <w:r>
              <w:t>digunakan untuk penghubung antar proses dalam satu halaman.</w:t>
            </w:r>
          </w:p>
        </w:tc>
      </w:tr>
      <w:tr w:rsidR="007A06D1" w14:paraId="2DB26D38" w14:textId="77777777" w:rsidTr="001807FF">
        <w:tc>
          <w:tcPr>
            <w:tcW w:w="562" w:type="dxa"/>
          </w:tcPr>
          <w:p w14:paraId="360D91D8" w14:textId="77777777" w:rsidR="007A06D1" w:rsidRDefault="007A06D1" w:rsidP="001A73FB">
            <w:pPr>
              <w:jc w:val="center"/>
            </w:pPr>
            <w:r>
              <w:t>11</w:t>
            </w:r>
          </w:p>
        </w:tc>
        <w:tc>
          <w:tcPr>
            <w:tcW w:w="3402" w:type="dxa"/>
            <w:vAlign w:val="center"/>
          </w:tcPr>
          <w:p w14:paraId="41A0E934" w14:textId="77777777" w:rsidR="007A06D1" w:rsidRDefault="007A06D1" w:rsidP="001807FF">
            <w:pPr>
              <w:jc w:val="center"/>
              <w:rPr>
                <w:noProof/>
              </w:rPr>
            </w:pPr>
            <w:r>
              <w:rPr>
                <w:noProof/>
              </w:rPr>
              <mc:AlternateContent>
                <mc:Choice Requires="wps">
                  <w:drawing>
                    <wp:inline distT="0" distB="0" distL="0" distR="0" wp14:anchorId="0758FA45" wp14:editId="36BDD125">
                      <wp:extent cx="428625" cy="428625"/>
                      <wp:effectExtent l="0" t="0" r="28575" b="47625"/>
                      <wp:docPr id="24" name="Flowchart: Off-page Connector 2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428625" cy="428625"/>
                              </a:xfrm>
                              <a:prstGeom prst="flowChartOffpageConnector">
                                <a:avLst/>
                              </a:prstGeom>
                              <a:solidFill>
                                <a:srgbClr val="00CCFF"/>
                              </a:solidFill>
                              <a:ln w="12700">
                                <a:solidFill>
                                  <a:schemeClr val="dk1">
                                    <a:lumMod val="100000"/>
                                    <a:lumOff val="0"/>
                                  </a:schemeClr>
                                </a:solidFill>
                                <a:miter lim="800000"/>
                                <a:headEnd/>
                                <a:tailEnd/>
                              </a:ln>
                            </wps:spPr>
                            <wps:bodyPr rot="0" vert="horz" wrap="square" lIns="91440" tIns="45720" rIns="91440" bIns="45720" anchor="ctr" anchorCtr="0" upright="1">
                              <a:noAutofit/>
                            </wps:bodyPr>
                          </wps:wsp>
                        </a:graphicData>
                      </a:graphic>
                    </wp:inline>
                  </w:drawing>
                </mc:Choice>
                <mc:Fallback xmlns:w16sdtdh="http://schemas.microsoft.com/office/word/2020/wordml/sdtdatahash">
                  <w:pict>
                    <v:shapetype w14:anchorId="11146EBE" id="_x0000_t177" coordsize="21600,21600" o:spt="177" path="m,l21600,r,17255l10800,21600,,17255xe">
                      <v:stroke joinstyle="miter"/>
                      <v:path gradientshapeok="t" o:connecttype="rect" textboxrect="0,0,21600,17255"/>
                    </v:shapetype>
                    <v:shape id="Flowchart: Off-page Connector 24" o:spid="_x0000_s1026" type="#_x0000_t177" style="width:33.75pt;height:33.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" fillcolor="#0cf" strokecolor="black [3200]" strokeweight="1pt">
                      <o:lock v:ext="edit" aspectratio="t"/>
                      <w10:anchorlock/>
                    </v:shape>
                  </w:pict>
                </mc:Fallback>
              </mc:AlternateContent>
            </w:r>
          </w:p>
        </w:tc>
        <w:tc>
          <w:tcPr>
            <w:tcW w:w="3963" w:type="dxa"/>
          </w:tcPr>
          <w:p w14:paraId="551F52A5" w14:textId="77777777" w:rsidR="007A06D1" w:rsidRPr="00316A4B" w:rsidRDefault="007A06D1" w:rsidP="001807FF">
            <w:r>
              <w:t xml:space="preserve">Simbol penghubung </w:t>
            </w:r>
            <w:r w:rsidRPr="00316A4B">
              <w:rPr>
                <w:i/>
                <w:iCs/>
              </w:rPr>
              <w:t>(Off-Page Connector)</w:t>
            </w:r>
            <w:r>
              <w:rPr>
                <w:i/>
                <w:iCs/>
              </w:rPr>
              <w:t xml:space="preserve"> </w:t>
            </w:r>
            <w:r>
              <w:t>merupakan penghubung antar proses pada halaman yang berbeda.</w:t>
            </w:r>
          </w:p>
        </w:tc>
      </w:tr>
      <w:tr w:rsidR="007A06D1" w14:paraId="651BA4FE" w14:textId="77777777" w:rsidTr="001807FF">
        <w:tc>
          <w:tcPr>
            <w:tcW w:w="562" w:type="dxa"/>
          </w:tcPr>
          <w:p w14:paraId="3114B8B0" w14:textId="77777777" w:rsidR="007A06D1" w:rsidRDefault="007A06D1" w:rsidP="001A73FB">
            <w:pPr>
              <w:jc w:val="center"/>
            </w:pPr>
            <w:r>
              <w:t>12</w:t>
            </w:r>
          </w:p>
        </w:tc>
        <w:tc>
          <w:tcPr>
            <w:tcW w:w="3402" w:type="dxa"/>
            <w:vAlign w:val="center"/>
          </w:tcPr>
          <w:p w14:paraId="02FE0C63" w14:textId="77777777" w:rsidR="007A06D1" w:rsidRDefault="007A06D1" w:rsidP="001807FF">
            <w:pPr>
              <w:jc w:val="center"/>
              <w:rPr>
                <w:noProof/>
              </w:rPr>
            </w:pPr>
            <w:r>
              <w:rPr>
                <w:noProof/>
              </w:rPr>
              <w:drawing>
                <wp:inline distT="0" distB="0" distL="0" distR="0" wp14:anchorId="57680951" wp14:editId="2B0D4C70">
                  <wp:extent cx="707390" cy="474345"/>
                  <wp:effectExtent l="0" t="0" r="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707390" cy="474345"/>
                          </a:xfrm>
                          <a:prstGeom prst="rect">
                            <a:avLst/>
                          </a:prstGeom>
                          <a:noFill/>
                          <a:ln>
                            <a:noFill/>
                          </a:ln>
                        </pic:spPr>
                      </pic:pic>
                    </a:graphicData>
                  </a:graphic>
                </wp:inline>
              </w:drawing>
            </w:r>
          </w:p>
        </w:tc>
        <w:tc>
          <w:tcPr>
            <w:tcW w:w="3963" w:type="dxa"/>
          </w:tcPr>
          <w:p w14:paraId="672DDA46" w14:textId="77777777" w:rsidR="007A06D1" w:rsidRPr="00316A4B" w:rsidRDefault="007A06D1" w:rsidP="00DF23AE">
            <w:pPr>
              <w:keepNext/>
            </w:pPr>
            <w:r>
              <w:t xml:space="preserve">Simbol </w:t>
            </w:r>
            <w:r w:rsidRPr="00316A4B">
              <w:rPr>
                <w:i/>
                <w:iCs/>
              </w:rPr>
              <w:t>storage</w:t>
            </w:r>
            <w:r>
              <w:rPr>
                <w:i/>
                <w:iCs/>
              </w:rPr>
              <w:t xml:space="preserve"> </w:t>
            </w:r>
            <w:r>
              <w:t xml:space="preserve">menjelaskan mengenai akses langsung pada penyimpanan seperti disket ataupun </w:t>
            </w:r>
            <w:r w:rsidRPr="00316A4B">
              <w:rPr>
                <w:i/>
                <w:iCs/>
              </w:rPr>
              <w:t>database</w:t>
            </w:r>
            <w:r>
              <w:t>.</w:t>
            </w:r>
          </w:p>
        </w:tc>
      </w:tr>
    </w:tbl>
    <w:p w14:paraId="0E85D839" w14:textId="77777777" w:rsidR="00DF23AE" w:rsidRDefault="00DF23AE" w:rsidP="00DF23AE">
      <w:pPr>
        <w:pStyle w:val="ListParagraph"/>
        <w:ind w:left="426"/>
      </w:pPr>
    </w:p>
    <w:p w14:paraId="357DC8E5" w14:textId="11B60260" w:rsidR="007A06D1" w:rsidRDefault="007A06D1" w:rsidP="00FF2590">
      <w:pPr>
        <w:pStyle w:val="ListParagraph"/>
        <w:numPr>
          <w:ilvl w:val="0"/>
          <w:numId w:val="23"/>
        </w:numPr>
        <w:ind w:left="426" w:hanging="426"/>
      </w:pPr>
      <w:r>
        <w:t>Use Case Diagram</w:t>
      </w:r>
    </w:p>
    <w:p w14:paraId="3590B98E" w14:textId="77777777" w:rsidR="007A06D1" w:rsidRDefault="007A06D1" w:rsidP="001A73FB">
      <w:pPr>
        <w:ind w:firstLine="426"/>
      </w:pPr>
      <w:r>
        <w:t xml:space="preserve">Pada use case diagram ini terdapat beberapa simbol yang perlu diketahui. Adapun simbol dan makna akan dipaparkan pada </w:t>
      </w:r>
      <w:r w:rsidRPr="001A73FB">
        <w:rPr>
          <w:i/>
          <w:iCs/>
        </w:rPr>
        <w:t>table</w:t>
      </w:r>
      <w:r>
        <w:t xml:space="preserve"> dibawah ini.</w:t>
      </w:r>
    </w:p>
    <w:p w14:paraId="0C1E51D0" w14:textId="029B1972" w:rsidR="00DF23AE" w:rsidRDefault="00DF23AE" w:rsidP="00FA382F">
      <w:pPr>
        <w:pStyle w:val="Caption"/>
        <w:keepNext/>
        <w:jc w:val="center"/>
      </w:pPr>
      <w:bookmarkStart w:id="38" w:name="_Toc83115858"/>
      <w:r>
        <w:lastRenderedPageBreak/>
        <w:t xml:space="preserve">Table 0. </w:t>
      </w:r>
      <w:r>
        <w:fldChar w:fldCharType="begin"/>
      </w:r>
      <w:r>
        <w:instrText xml:space="preserve"> SEQ Table_0. \* ARABIC </w:instrText>
      </w:r>
      <w:r>
        <w:fldChar w:fldCharType="separate"/>
      </w:r>
      <w:r w:rsidR="00546290">
        <w:rPr>
          <w:noProof/>
        </w:rPr>
        <w:t>3</w:t>
      </w:r>
      <w:r>
        <w:fldChar w:fldCharType="end"/>
      </w:r>
      <w:r>
        <w:t xml:space="preserve"> </w:t>
      </w:r>
      <w:r w:rsidRPr="00B53945">
        <w:t>Simbol Use Case Diagram</w:t>
      </w:r>
      <w:bookmarkEnd w:id="38"/>
    </w:p>
    <w:tbl>
      <w:tblPr>
        <w:tblStyle w:val="TableGrid"/>
        <w:tblW w:w="0" w:type="auto"/>
        <w:tblLook w:val="04A0" w:firstRow="1" w:lastRow="0" w:firstColumn="1" w:lastColumn="0" w:noHBand="0" w:noVBand="1"/>
      </w:tblPr>
      <w:tblGrid>
        <w:gridCol w:w="562"/>
        <w:gridCol w:w="3402"/>
        <w:gridCol w:w="3963"/>
      </w:tblGrid>
      <w:tr w:rsidR="007A06D1" w14:paraId="77DAC6C4" w14:textId="77777777" w:rsidTr="001807FF">
        <w:tc>
          <w:tcPr>
            <w:tcW w:w="562" w:type="dxa"/>
          </w:tcPr>
          <w:p w14:paraId="0C2B578D" w14:textId="77777777" w:rsidR="007A06D1" w:rsidRPr="001A73FB" w:rsidRDefault="007A06D1" w:rsidP="001A73FB">
            <w:pPr>
              <w:jc w:val="center"/>
              <w:rPr>
                <w:b/>
                <w:bCs/>
              </w:rPr>
            </w:pPr>
            <w:r w:rsidRPr="001A73FB">
              <w:rPr>
                <w:b/>
                <w:bCs/>
              </w:rPr>
              <w:t>No</w:t>
            </w:r>
          </w:p>
        </w:tc>
        <w:tc>
          <w:tcPr>
            <w:tcW w:w="3402" w:type="dxa"/>
          </w:tcPr>
          <w:p w14:paraId="75CA8354" w14:textId="77777777" w:rsidR="007A06D1" w:rsidRPr="001A73FB" w:rsidRDefault="007A06D1" w:rsidP="001807FF">
            <w:pPr>
              <w:jc w:val="center"/>
              <w:rPr>
                <w:b/>
                <w:bCs/>
              </w:rPr>
            </w:pPr>
            <w:r w:rsidRPr="001A73FB">
              <w:rPr>
                <w:b/>
                <w:bCs/>
              </w:rPr>
              <w:t>Simbol</w:t>
            </w:r>
          </w:p>
        </w:tc>
        <w:tc>
          <w:tcPr>
            <w:tcW w:w="3963" w:type="dxa"/>
          </w:tcPr>
          <w:p w14:paraId="751D15D0" w14:textId="77777777" w:rsidR="007A06D1" w:rsidRPr="001A73FB" w:rsidRDefault="007A06D1" w:rsidP="001807FF">
            <w:pPr>
              <w:jc w:val="center"/>
              <w:rPr>
                <w:b/>
                <w:bCs/>
              </w:rPr>
            </w:pPr>
            <w:r w:rsidRPr="001A73FB">
              <w:rPr>
                <w:b/>
                <w:bCs/>
              </w:rPr>
              <w:t>Deskripsi</w:t>
            </w:r>
          </w:p>
        </w:tc>
      </w:tr>
      <w:tr w:rsidR="007A06D1" w14:paraId="3C27C34A" w14:textId="77777777" w:rsidTr="001807FF">
        <w:tc>
          <w:tcPr>
            <w:tcW w:w="562" w:type="dxa"/>
          </w:tcPr>
          <w:p w14:paraId="1F08574C" w14:textId="77777777" w:rsidR="007A06D1" w:rsidRDefault="007A06D1" w:rsidP="001A73FB">
            <w:pPr>
              <w:jc w:val="center"/>
            </w:pPr>
            <w:r>
              <w:t>1</w:t>
            </w:r>
          </w:p>
        </w:tc>
        <w:tc>
          <w:tcPr>
            <w:tcW w:w="3402" w:type="dxa"/>
            <w:vAlign w:val="center"/>
          </w:tcPr>
          <w:p w14:paraId="1E09CF76" w14:textId="77777777" w:rsidR="007A06D1" w:rsidRDefault="007A06D1" w:rsidP="001807FF">
            <w:pPr>
              <w:jc w:val="center"/>
            </w:pPr>
            <w:r>
              <w:rPr>
                <w:noProof/>
              </w:rPr>
              <w:drawing>
                <wp:inline distT="0" distB="0" distL="0" distR="0" wp14:anchorId="504EEDE4" wp14:editId="383A2FEB">
                  <wp:extent cx="533400" cy="7048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58">
                            <a:extLst>
                              <a:ext uri="{28A0092B-C50C-407E-A947-70E740481C1C}">
                                <a14:useLocalDpi xmlns:a14="http://schemas.microsoft.com/office/drawing/2010/main" val="0"/>
                              </a:ext>
                            </a:extLst>
                          </a:blip>
                          <a:srcRect r="42697" b="33801"/>
                          <a:stretch>
                            <a:fillRect/>
                          </a:stretch>
                        </pic:blipFill>
                        <pic:spPr bwMode="auto">
                          <a:xfrm>
                            <a:off x="0" y="0"/>
                            <a:ext cx="533400" cy="704850"/>
                          </a:xfrm>
                          <a:prstGeom prst="rect">
                            <a:avLst/>
                          </a:prstGeom>
                          <a:noFill/>
                          <a:ln>
                            <a:noFill/>
                          </a:ln>
                        </pic:spPr>
                      </pic:pic>
                    </a:graphicData>
                  </a:graphic>
                </wp:inline>
              </w:drawing>
            </w:r>
          </w:p>
        </w:tc>
        <w:tc>
          <w:tcPr>
            <w:tcW w:w="3963" w:type="dxa"/>
          </w:tcPr>
          <w:p w14:paraId="796894F7" w14:textId="77777777" w:rsidR="007A06D1" w:rsidRPr="00316A4B" w:rsidRDefault="007A06D1" w:rsidP="001807FF">
            <w:r>
              <w:t xml:space="preserve">Simbol </w:t>
            </w:r>
            <w:r w:rsidRPr="00316A4B">
              <w:rPr>
                <w:i/>
                <w:iCs/>
              </w:rPr>
              <w:t>Actor</w:t>
            </w:r>
            <w:r>
              <w:rPr>
                <w:i/>
                <w:iCs/>
              </w:rPr>
              <w:t xml:space="preserve"> </w:t>
            </w:r>
            <w:r>
              <w:t>merupakan symbol orang, proses, atau sistem lain yang beinteraksi dengan sistem informasi yang akan dibuat diluar sistem informasi yang akan dibuat itu sendiri.</w:t>
            </w:r>
          </w:p>
        </w:tc>
      </w:tr>
      <w:tr w:rsidR="007A06D1" w14:paraId="03F7D926" w14:textId="77777777" w:rsidTr="001807FF">
        <w:tc>
          <w:tcPr>
            <w:tcW w:w="562" w:type="dxa"/>
          </w:tcPr>
          <w:p w14:paraId="5C7BB596" w14:textId="77777777" w:rsidR="007A06D1" w:rsidRDefault="007A06D1" w:rsidP="001A73FB">
            <w:pPr>
              <w:jc w:val="center"/>
            </w:pPr>
            <w:r>
              <w:t>2</w:t>
            </w:r>
          </w:p>
        </w:tc>
        <w:tc>
          <w:tcPr>
            <w:tcW w:w="3402" w:type="dxa"/>
            <w:vAlign w:val="center"/>
          </w:tcPr>
          <w:p w14:paraId="10F2352E" w14:textId="77777777" w:rsidR="007A06D1" w:rsidRDefault="007A06D1" w:rsidP="001807FF">
            <w:pPr>
              <w:jc w:val="center"/>
            </w:pPr>
            <w:r>
              <w:rPr>
                <w:noProof/>
              </w:rPr>
              <w:drawing>
                <wp:inline distT="0" distB="0" distL="0" distR="0" wp14:anchorId="1B84BDA4" wp14:editId="2B4D0BEF">
                  <wp:extent cx="1066800" cy="42862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59">
                            <a:extLst>
                              <a:ext uri="{28A0092B-C50C-407E-A947-70E740481C1C}">
                                <a14:useLocalDpi xmlns:a14="http://schemas.microsoft.com/office/drawing/2010/main" val="0"/>
                              </a:ext>
                            </a:extLst>
                          </a:blip>
                          <a:srcRect r="2609" b="27013"/>
                          <a:stretch>
                            <a:fillRect/>
                          </a:stretch>
                        </pic:blipFill>
                        <pic:spPr bwMode="auto">
                          <a:xfrm>
                            <a:off x="0" y="0"/>
                            <a:ext cx="1066800" cy="428625"/>
                          </a:xfrm>
                          <a:prstGeom prst="rect">
                            <a:avLst/>
                          </a:prstGeom>
                          <a:noFill/>
                          <a:ln>
                            <a:noFill/>
                          </a:ln>
                        </pic:spPr>
                      </pic:pic>
                    </a:graphicData>
                  </a:graphic>
                </wp:inline>
              </w:drawing>
            </w:r>
          </w:p>
        </w:tc>
        <w:tc>
          <w:tcPr>
            <w:tcW w:w="3963" w:type="dxa"/>
          </w:tcPr>
          <w:p w14:paraId="36EED897" w14:textId="77777777" w:rsidR="007A06D1" w:rsidRPr="00316A4B" w:rsidRDefault="007A06D1" w:rsidP="001807FF">
            <w:r>
              <w:t xml:space="preserve">Simbol </w:t>
            </w:r>
            <w:r>
              <w:rPr>
                <w:i/>
                <w:iCs/>
              </w:rPr>
              <w:t xml:space="preserve">Use Case </w:t>
            </w:r>
            <w:r>
              <w:t>merupakan symbol yang disediakan sistem sebagai unit-unit yang saling bertukar pesan antar unit atau aktor.</w:t>
            </w:r>
          </w:p>
        </w:tc>
      </w:tr>
      <w:tr w:rsidR="007A06D1" w14:paraId="2B682F31" w14:textId="77777777" w:rsidTr="001807FF">
        <w:tc>
          <w:tcPr>
            <w:tcW w:w="562" w:type="dxa"/>
          </w:tcPr>
          <w:p w14:paraId="5652346F" w14:textId="77777777" w:rsidR="007A06D1" w:rsidRDefault="007A06D1" w:rsidP="001A73FB">
            <w:pPr>
              <w:jc w:val="center"/>
            </w:pPr>
            <w:r>
              <w:t>3</w:t>
            </w:r>
          </w:p>
        </w:tc>
        <w:tc>
          <w:tcPr>
            <w:tcW w:w="3402" w:type="dxa"/>
            <w:vAlign w:val="center"/>
          </w:tcPr>
          <w:p w14:paraId="2AB277EB" w14:textId="77777777" w:rsidR="007A06D1" w:rsidRDefault="007A06D1" w:rsidP="001807FF">
            <w:pPr>
              <w:jc w:val="center"/>
            </w:pPr>
            <w:r>
              <w:rPr>
                <w:noProof/>
              </w:rPr>
              <w:drawing>
                <wp:inline distT="0" distB="0" distL="0" distR="0" wp14:anchorId="1FEA837B" wp14:editId="45CFA731">
                  <wp:extent cx="1085850" cy="2476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085850" cy="247650"/>
                          </a:xfrm>
                          <a:prstGeom prst="rect">
                            <a:avLst/>
                          </a:prstGeom>
                          <a:noFill/>
                          <a:ln>
                            <a:noFill/>
                          </a:ln>
                        </pic:spPr>
                      </pic:pic>
                    </a:graphicData>
                  </a:graphic>
                </wp:inline>
              </w:drawing>
            </w:r>
          </w:p>
        </w:tc>
        <w:tc>
          <w:tcPr>
            <w:tcW w:w="3963" w:type="dxa"/>
          </w:tcPr>
          <w:p w14:paraId="1BAF33F0" w14:textId="77777777" w:rsidR="007A06D1" w:rsidRDefault="007A06D1" w:rsidP="001807FF">
            <w:r>
              <w:t xml:space="preserve">Simbol </w:t>
            </w:r>
            <w:r w:rsidRPr="00316A4B">
              <w:rPr>
                <w:i/>
                <w:iCs/>
              </w:rPr>
              <w:t>Extend</w:t>
            </w:r>
            <w:r>
              <w:rPr>
                <w:i/>
                <w:iCs/>
              </w:rPr>
              <w:t xml:space="preserve"> </w:t>
            </w:r>
            <w:r>
              <w:t>merupakan sebuah relasi use case tambahan ke sebuah use case yang ditambahkan dan dapat berdiri sendiri walau tanpa usecase tambahan tersebut.</w:t>
            </w:r>
          </w:p>
        </w:tc>
      </w:tr>
      <w:tr w:rsidR="007A06D1" w14:paraId="1BE47D50" w14:textId="77777777" w:rsidTr="001807FF">
        <w:tc>
          <w:tcPr>
            <w:tcW w:w="562" w:type="dxa"/>
          </w:tcPr>
          <w:p w14:paraId="56E73CB2" w14:textId="77777777" w:rsidR="007A06D1" w:rsidRDefault="007A06D1" w:rsidP="001A73FB">
            <w:pPr>
              <w:jc w:val="center"/>
            </w:pPr>
            <w:r>
              <w:t>4</w:t>
            </w:r>
          </w:p>
        </w:tc>
        <w:tc>
          <w:tcPr>
            <w:tcW w:w="3402" w:type="dxa"/>
            <w:vAlign w:val="center"/>
          </w:tcPr>
          <w:p w14:paraId="001066F6" w14:textId="77777777" w:rsidR="007A06D1" w:rsidRDefault="007A06D1" w:rsidP="001807FF">
            <w:pPr>
              <w:jc w:val="center"/>
            </w:pPr>
            <w:r>
              <w:rPr>
                <w:noProof/>
              </w:rPr>
              <w:drawing>
                <wp:inline distT="0" distB="0" distL="0" distR="0" wp14:anchorId="07064060" wp14:editId="4A4DD4B2">
                  <wp:extent cx="1114425" cy="342900"/>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114425" cy="342900"/>
                          </a:xfrm>
                          <a:prstGeom prst="rect">
                            <a:avLst/>
                          </a:prstGeom>
                          <a:noFill/>
                          <a:ln>
                            <a:noFill/>
                          </a:ln>
                        </pic:spPr>
                      </pic:pic>
                    </a:graphicData>
                  </a:graphic>
                </wp:inline>
              </w:drawing>
            </w:r>
          </w:p>
        </w:tc>
        <w:tc>
          <w:tcPr>
            <w:tcW w:w="3963" w:type="dxa"/>
          </w:tcPr>
          <w:p w14:paraId="104AAD3B" w14:textId="77777777" w:rsidR="007A06D1" w:rsidRPr="001D113F" w:rsidRDefault="007A06D1" w:rsidP="001807FF">
            <w:r>
              <w:t xml:space="preserve">Simbol </w:t>
            </w:r>
            <w:r w:rsidRPr="001D113F">
              <w:rPr>
                <w:i/>
                <w:iCs/>
              </w:rPr>
              <w:t>Include</w:t>
            </w:r>
            <w:r>
              <w:rPr>
                <w:i/>
                <w:iCs/>
              </w:rPr>
              <w:t xml:space="preserve"> </w:t>
            </w:r>
            <w:r>
              <w:t>merupakan sebuah Relasi use case tambahan ke sebuah use case dimana use case yang ditambahkan memerlukan use case ini untuk menjalankan fungsinya atau sebagai syarat dijalankannya use case ini.</w:t>
            </w:r>
          </w:p>
        </w:tc>
      </w:tr>
      <w:tr w:rsidR="007A06D1" w14:paraId="381C4F7E" w14:textId="77777777" w:rsidTr="001807FF">
        <w:tc>
          <w:tcPr>
            <w:tcW w:w="562" w:type="dxa"/>
          </w:tcPr>
          <w:p w14:paraId="27A83522" w14:textId="77777777" w:rsidR="007A06D1" w:rsidRDefault="007A06D1" w:rsidP="001A73FB">
            <w:pPr>
              <w:jc w:val="center"/>
            </w:pPr>
            <w:r>
              <w:t>5</w:t>
            </w:r>
          </w:p>
        </w:tc>
        <w:tc>
          <w:tcPr>
            <w:tcW w:w="3402" w:type="dxa"/>
            <w:vAlign w:val="center"/>
          </w:tcPr>
          <w:p w14:paraId="7B0B1D29" w14:textId="77777777" w:rsidR="007A06D1" w:rsidRDefault="007A06D1" w:rsidP="001807FF">
            <w:pPr>
              <w:jc w:val="center"/>
              <w:rPr>
                <w:noProof/>
              </w:rPr>
            </w:pPr>
            <w:r>
              <w:rPr>
                <w:noProof/>
              </w:rPr>
              <mc:AlternateContent>
                <mc:Choice Requires="wps">
                  <w:drawing>
                    <wp:inline distT="0" distB="0" distL="0" distR="0" wp14:anchorId="5AFE9C1E" wp14:editId="26E59EF6">
                      <wp:extent cx="1066800" cy="635"/>
                      <wp:effectExtent l="9525" t="9525" r="9525" b="9525"/>
                      <wp:docPr id="47" name="Straight Connector 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6680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a:graphicData>
                      </a:graphic>
                    </wp:inline>
                  </w:drawing>
                </mc:Choice>
                <mc:Fallback xmlns:w16sdtdh="http://schemas.microsoft.com/office/word/2020/wordml/sdtdatahash">
                  <w:pict>
                    <v:line w14:anchorId="65EC50BC" id="Straight Connector 47" o:spid="_x0000_s1026" style="visibility:visible;mso-wrap-style:square;mso-left-percent:-10001;mso-top-percent:-10001;mso-position-horizontal:absolute;mso-position-horizontal-relative:char;mso-position-vertical:absolute;mso-position-vertical-relative:line;mso-left-percent:-10001;mso-top-percent:-10001" from="0,0" to="84pt,.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" strokecolor="black [3213]" strokeweight=".5pt">
                      <v:stroke joinstyle="miter"/>
                      <w10:anchorlock/>
                    </v:line>
                  </w:pict>
                </mc:Fallback>
              </mc:AlternateContent>
            </w:r>
          </w:p>
        </w:tc>
        <w:tc>
          <w:tcPr>
            <w:tcW w:w="3963" w:type="dxa"/>
          </w:tcPr>
          <w:p w14:paraId="746A967E" w14:textId="77777777" w:rsidR="007A06D1" w:rsidRPr="001D113F" w:rsidRDefault="007A06D1" w:rsidP="001807FF">
            <w:r>
              <w:t xml:space="preserve">Simbol </w:t>
            </w:r>
            <w:r w:rsidRPr="001D113F">
              <w:rPr>
                <w:i/>
                <w:iCs/>
              </w:rPr>
              <w:t>Association</w:t>
            </w:r>
            <w:r>
              <w:rPr>
                <w:i/>
                <w:iCs/>
              </w:rPr>
              <w:t xml:space="preserve"> </w:t>
            </w:r>
            <w:r w:rsidRPr="001D113F">
              <w:t>digunakan untuk</w:t>
            </w:r>
            <w:r>
              <w:rPr>
                <w:i/>
                <w:iCs/>
              </w:rPr>
              <w:t xml:space="preserve"> k</w:t>
            </w:r>
            <w:r>
              <w:t>omunikasi antara aktor dan use case yang berpartisipasi pada use case atau use case memiliki interaksi dengan aktor.</w:t>
            </w:r>
          </w:p>
        </w:tc>
      </w:tr>
      <w:tr w:rsidR="007A06D1" w14:paraId="176F7AD3" w14:textId="77777777" w:rsidTr="001807FF">
        <w:tc>
          <w:tcPr>
            <w:tcW w:w="562" w:type="dxa"/>
          </w:tcPr>
          <w:p w14:paraId="31226805" w14:textId="77777777" w:rsidR="007A06D1" w:rsidRDefault="007A06D1" w:rsidP="001A73FB">
            <w:pPr>
              <w:jc w:val="center"/>
            </w:pPr>
            <w:r>
              <w:t>6</w:t>
            </w:r>
          </w:p>
        </w:tc>
        <w:tc>
          <w:tcPr>
            <w:tcW w:w="3402" w:type="dxa"/>
            <w:vAlign w:val="center"/>
          </w:tcPr>
          <w:p w14:paraId="0FFD5A17" w14:textId="77777777" w:rsidR="007A06D1" w:rsidRDefault="007A06D1" w:rsidP="001807FF">
            <w:pPr>
              <w:jc w:val="center"/>
              <w:rPr>
                <w:noProof/>
              </w:rPr>
            </w:pPr>
            <w:r>
              <w:rPr>
                <w:noProof/>
              </w:rPr>
              <mc:AlternateContent>
                <mc:Choice Requires="wps">
                  <w:drawing>
                    <wp:inline distT="0" distB="0" distL="0" distR="0" wp14:anchorId="548D51EE" wp14:editId="5210053A">
                      <wp:extent cx="1066800" cy="635"/>
                      <wp:effectExtent l="9525" t="57150" r="19050" b="57150"/>
                      <wp:docPr id="48" name="Straight Connector 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66800"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a:graphicData>
                      </a:graphic>
                    </wp:inline>
                  </w:drawing>
                </mc:Choice>
                <mc:Fallback xmlns:w16sdtdh="http://schemas.microsoft.com/office/word/2020/wordml/sdtdatahash">
                  <w:pict>
                    <v:line w14:anchorId="2CEE7DCB" id="Straight Connector 48" o:spid="_x0000_s1026" style="visibility:visible;mso-wrap-style:square;mso-left-percent:-10001;mso-top-percent:-10001;mso-position-horizontal:absolute;mso-position-horizontal-relative:char;mso-position-vertical:absolute;mso-position-vertical-relative:line;mso-left-percent:-10001;mso-top-percent:-10001" from="0,0" to="84pt,.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" strokecolor="black [3213]" strokeweight=".5pt">
                      <v:stroke endarrow="block" joinstyle="miter"/>
                      <w10:anchorlock/>
                    </v:line>
                  </w:pict>
                </mc:Fallback>
              </mc:AlternateContent>
            </w:r>
          </w:p>
        </w:tc>
        <w:tc>
          <w:tcPr>
            <w:tcW w:w="3963" w:type="dxa"/>
          </w:tcPr>
          <w:p w14:paraId="0575E8C5" w14:textId="77777777" w:rsidR="007A06D1" w:rsidRDefault="007A06D1" w:rsidP="001807FF">
            <w:r>
              <w:t xml:space="preserve">Simbol </w:t>
            </w:r>
            <w:r>
              <w:rPr>
                <w:i/>
                <w:iCs/>
              </w:rPr>
              <w:t xml:space="preserve">Generalization </w:t>
            </w:r>
            <w:r w:rsidRPr="001D113F">
              <w:t>merupakan</w:t>
            </w:r>
            <w:r>
              <w:rPr>
                <w:i/>
                <w:iCs/>
              </w:rPr>
              <w:t xml:space="preserve"> </w:t>
            </w:r>
            <w:r>
              <w:t xml:space="preserve">Hubungan generalisasi dan spesialisasi </w:t>
            </w:r>
            <w:r>
              <w:lastRenderedPageBreak/>
              <w:t xml:space="preserve">(umum-khusus) antara dua buah use case dimana fungsi yang satu adalah fungsi yang lebih umum dari lainnya. </w:t>
            </w:r>
          </w:p>
        </w:tc>
      </w:tr>
    </w:tbl>
    <w:p w14:paraId="2AC7BF67" w14:textId="77777777" w:rsidR="007A06D1" w:rsidRDefault="007A06D1" w:rsidP="007A06D1"/>
    <w:p w14:paraId="4C06A896" w14:textId="77777777" w:rsidR="007A06D1" w:rsidRDefault="007A06D1" w:rsidP="00FF2590">
      <w:pPr>
        <w:pStyle w:val="ListParagraph"/>
        <w:numPr>
          <w:ilvl w:val="0"/>
          <w:numId w:val="23"/>
        </w:numPr>
        <w:ind w:left="426" w:hanging="426"/>
      </w:pPr>
      <w:r>
        <w:t>Class Diagram</w:t>
      </w:r>
    </w:p>
    <w:p w14:paraId="367E57FC" w14:textId="77777777" w:rsidR="007A06D1" w:rsidRDefault="007A06D1" w:rsidP="007A06D1">
      <w:pPr>
        <w:ind w:firstLine="426"/>
      </w:pPr>
      <w:r>
        <w:t xml:space="preserve">Pada class diagram ini terdapat beberapa simbol yang perlu diketahui. Adapun simbol dan makna akan dipaparkan pada </w:t>
      </w:r>
      <w:r w:rsidRPr="001A73FB">
        <w:rPr>
          <w:i/>
          <w:iCs/>
        </w:rPr>
        <w:t xml:space="preserve">table </w:t>
      </w:r>
      <w:r>
        <w:t>dibawah ini.</w:t>
      </w:r>
    </w:p>
    <w:p w14:paraId="3360E57D" w14:textId="01439857" w:rsidR="00DF23AE" w:rsidRDefault="00DF23AE" w:rsidP="00FA382F">
      <w:pPr>
        <w:pStyle w:val="Caption"/>
        <w:keepNext/>
        <w:jc w:val="center"/>
      </w:pPr>
      <w:bookmarkStart w:id="39" w:name="_Toc83115859"/>
      <w:r>
        <w:t xml:space="preserve">Table 0. </w:t>
      </w:r>
      <w:r>
        <w:fldChar w:fldCharType="begin"/>
      </w:r>
      <w:r>
        <w:instrText xml:space="preserve"> SEQ Table_0. \* ARABIC </w:instrText>
      </w:r>
      <w:r>
        <w:fldChar w:fldCharType="separate"/>
      </w:r>
      <w:r w:rsidR="00546290">
        <w:rPr>
          <w:noProof/>
        </w:rPr>
        <w:t>4</w:t>
      </w:r>
      <w:r>
        <w:fldChar w:fldCharType="end"/>
      </w:r>
      <w:r>
        <w:t xml:space="preserve"> Simbol Class Diagram</w:t>
      </w:r>
      <w:bookmarkEnd w:id="39"/>
    </w:p>
    <w:tbl>
      <w:tblPr>
        <w:tblStyle w:val="TableGrid"/>
        <w:tblW w:w="0" w:type="auto"/>
        <w:tblLook w:val="04A0" w:firstRow="1" w:lastRow="0" w:firstColumn="1" w:lastColumn="0" w:noHBand="0" w:noVBand="1"/>
      </w:tblPr>
      <w:tblGrid>
        <w:gridCol w:w="562"/>
        <w:gridCol w:w="3402"/>
        <w:gridCol w:w="3963"/>
      </w:tblGrid>
      <w:tr w:rsidR="007A06D1" w:rsidRPr="001A73FB" w14:paraId="215317D8" w14:textId="77777777" w:rsidTr="001807FF">
        <w:tc>
          <w:tcPr>
            <w:tcW w:w="562" w:type="dxa"/>
          </w:tcPr>
          <w:p w14:paraId="2802420E" w14:textId="77777777" w:rsidR="007A06D1" w:rsidRPr="001A73FB" w:rsidRDefault="007A06D1" w:rsidP="001A73FB">
            <w:pPr>
              <w:jc w:val="center"/>
              <w:rPr>
                <w:b/>
                <w:bCs/>
              </w:rPr>
            </w:pPr>
            <w:r w:rsidRPr="001A73FB">
              <w:rPr>
                <w:b/>
                <w:bCs/>
              </w:rPr>
              <w:t>No</w:t>
            </w:r>
          </w:p>
        </w:tc>
        <w:tc>
          <w:tcPr>
            <w:tcW w:w="3402" w:type="dxa"/>
          </w:tcPr>
          <w:p w14:paraId="79ACCEF3" w14:textId="77777777" w:rsidR="007A06D1" w:rsidRPr="001A73FB" w:rsidRDefault="007A06D1" w:rsidP="001807FF">
            <w:pPr>
              <w:jc w:val="center"/>
              <w:rPr>
                <w:b/>
                <w:bCs/>
              </w:rPr>
            </w:pPr>
            <w:r w:rsidRPr="001A73FB">
              <w:rPr>
                <w:b/>
                <w:bCs/>
              </w:rPr>
              <w:t>Simbol</w:t>
            </w:r>
          </w:p>
        </w:tc>
        <w:tc>
          <w:tcPr>
            <w:tcW w:w="3963" w:type="dxa"/>
          </w:tcPr>
          <w:p w14:paraId="758C457F" w14:textId="77777777" w:rsidR="007A06D1" w:rsidRPr="001A73FB" w:rsidRDefault="007A06D1" w:rsidP="001807FF">
            <w:pPr>
              <w:jc w:val="center"/>
              <w:rPr>
                <w:b/>
                <w:bCs/>
              </w:rPr>
            </w:pPr>
            <w:r w:rsidRPr="001A73FB">
              <w:rPr>
                <w:b/>
                <w:bCs/>
              </w:rPr>
              <w:t>Deskripsi</w:t>
            </w:r>
          </w:p>
        </w:tc>
      </w:tr>
      <w:tr w:rsidR="007A06D1" w14:paraId="41797C8C" w14:textId="77777777" w:rsidTr="001807FF">
        <w:tc>
          <w:tcPr>
            <w:tcW w:w="562" w:type="dxa"/>
          </w:tcPr>
          <w:p w14:paraId="0BC672F1" w14:textId="77777777" w:rsidR="007A06D1" w:rsidRDefault="007A06D1" w:rsidP="001A73FB">
            <w:pPr>
              <w:jc w:val="center"/>
            </w:pPr>
            <w:r>
              <w:t>1</w:t>
            </w:r>
          </w:p>
        </w:tc>
        <w:tc>
          <w:tcPr>
            <w:tcW w:w="3402" w:type="dxa"/>
            <w:vAlign w:val="center"/>
          </w:tcPr>
          <w:p w14:paraId="5734473D" w14:textId="77777777" w:rsidR="007A06D1" w:rsidRDefault="007A06D1" w:rsidP="001807FF">
            <w:pPr>
              <w:jc w:val="center"/>
            </w:pPr>
            <w:r w:rsidRPr="00396D6F">
              <w:rPr>
                <w:noProof/>
                <w:lang w:val="id-ID" w:eastAsia="id-ID"/>
              </w:rPr>
              <w:drawing>
                <wp:inline distT="0" distB="0" distL="0" distR="0" wp14:anchorId="58A14B28" wp14:editId="4BA5754F">
                  <wp:extent cx="590550" cy="4953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0550" cy="495300"/>
                          </a:xfrm>
                          <a:prstGeom prst="rect">
                            <a:avLst/>
                          </a:prstGeom>
                        </pic:spPr>
                      </pic:pic>
                    </a:graphicData>
                  </a:graphic>
                </wp:inline>
              </w:drawing>
            </w:r>
          </w:p>
        </w:tc>
        <w:tc>
          <w:tcPr>
            <w:tcW w:w="3963" w:type="dxa"/>
          </w:tcPr>
          <w:p w14:paraId="0B9DD823" w14:textId="77777777" w:rsidR="007A06D1" w:rsidRDefault="007A06D1" w:rsidP="001807FF">
            <w:r w:rsidRPr="001D113F">
              <w:rPr>
                <w:color w:val="000000"/>
                <w:spacing w:val="-1"/>
              </w:rPr>
              <w:t>Simbol</w:t>
            </w:r>
            <w:r w:rsidRPr="00396D6F">
              <w:rPr>
                <w:i/>
                <w:iCs/>
                <w:color w:val="000000"/>
                <w:spacing w:val="-1"/>
              </w:rPr>
              <w:t xml:space="preserve"> Class </w:t>
            </w:r>
            <w:r w:rsidRPr="00396D6F">
              <w:rPr>
                <w:color w:val="000000"/>
                <w:spacing w:val="-1"/>
              </w:rPr>
              <w:t xml:space="preserve">adalah blok-blok pembangun pada pemrograman berorientasi obyek. Sebuah </w:t>
            </w:r>
            <w:r w:rsidRPr="00396D6F">
              <w:rPr>
                <w:i/>
                <w:iCs/>
                <w:color w:val="000000"/>
                <w:spacing w:val="-1"/>
              </w:rPr>
              <w:t xml:space="preserve">class </w:t>
            </w:r>
            <w:r w:rsidRPr="00396D6F">
              <w:rPr>
                <w:color w:val="000000"/>
                <w:spacing w:val="-1"/>
              </w:rPr>
              <w:t xml:space="preserve">digambarkan sebagai sebuah kotak yang terbagi atas 3 bagian. Bagian atas adalah bagian nama dari </w:t>
            </w:r>
            <w:r w:rsidRPr="00396D6F">
              <w:rPr>
                <w:i/>
                <w:iCs/>
                <w:color w:val="000000"/>
                <w:spacing w:val="-1"/>
              </w:rPr>
              <w:t>class</w:t>
            </w:r>
            <w:r w:rsidRPr="00396D6F">
              <w:rPr>
                <w:color w:val="000000"/>
                <w:spacing w:val="-1"/>
              </w:rPr>
              <w:t xml:space="preserve">. Bagian tengah mendefinisikan </w:t>
            </w:r>
            <w:r w:rsidRPr="00396D6F">
              <w:rPr>
                <w:i/>
                <w:color w:val="000000"/>
                <w:spacing w:val="-1"/>
              </w:rPr>
              <w:t>property/atribut</w:t>
            </w:r>
            <w:r w:rsidRPr="00396D6F">
              <w:rPr>
                <w:color w:val="000000"/>
                <w:spacing w:val="-1"/>
              </w:rPr>
              <w:t xml:space="preserve"> </w:t>
            </w:r>
            <w:r w:rsidRPr="00396D6F">
              <w:rPr>
                <w:i/>
                <w:iCs/>
                <w:color w:val="000000"/>
                <w:spacing w:val="-1"/>
              </w:rPr>
              <w:t>class</w:t>
            </w:r>
            <w:r w:rsidRPr="00396D6F">
              <w:rPr>
                <w:color w:val="000000"/>
                <w:spacing w:val="-1"/>
              </w:rPr>
              <w:t xml:space="preserve">. Bagian </w:t>
            </w:r>
            <w:r>
              <w:rPr>
                <w:color w:val="000000"/>
                <w:spacing w:val="-1"/>
              </w:rPr>
              <w:t>bawah</w:t>
            </w:r>
            <w:r w:rsidRPr="00396D6F">
              <w:rPr>
                <w:color w:val="000000"/>
                <w:spacing w:val="-1"/>
              </w:rPr>
              <w:t xml:space="preserve"> mendefinisikan </w:t>
            </w:r>
            <w:r w:rsidRPr="00396D6F">
              <w:rPr>
                <w:i/>
                <w:iCs/>
                <w:color w:val="000000"/>
                <w:spacing w:val="-1"/>
              </w:rPr>
              <w:t xml:space="preserve">method-method </w:t>
            </w:r>
            <w:r w:rsidRPr="00396D6F">
              <w:rPr>
                <w:color w:val="000000"/>
                <w:spacing w:val="-1"/>
              </w:rPr>
              <w:t xml:space="preserve">dari sebuah </w:t>
            </w:r>
            <w:r w:rsidRPr="00396D6F">
              <w:rPr>
                <w:i/>
                <w:iCs/>
                <w:color w:val="000000"/>
                <w:spacing w:val="-1"/>
              </w:rPr>
              <w:t>class</w:t>
            </w:r>
          </w:p>
        </w:tc>
      </w:tr>
      <w:tr w:rsidR="007A06D1" w14:paraId="3CC194D9" w14:textId="77777777" w:rsidTr="001807FF">
        <w:tc>
          <w:tcPr>
            <w:tcW w:w="562" w:type="dxa"/>
          </w:tcPr>
          <w:p w14:paraId="6CABEBC9" w14:textId="77777777" w:rsidR="007A06D1" w:rsidRDefault="007A06D1" w:rsidP="001A73FB">
            <w:pPr>
              <w:jc w:val="center"/>
            </w:pPr>
            <w:r>
              <w:t>2</w:t>
            </w:r>
          </w:p>
        </w:tc>
        <w:tc>
          <w:tcPr>
            <w:tcW w:w="3402" w:type="dxa"/>
            <w:vAlign w:val="center"/>
          </w:tcPr>
          <w:p w14:paraId="1A817190" w14:textId="77777777" w:rsidR="007A06D1" w:rsidRDefault="007A06D1" w:rsidP="001807FF">
            <w:pPr>
              <w:jc w:val="center"/>
            </w:pPr>
            <w:r w:rsidRPr="00396D6F">
              <w:rPr>
                <w:noProof/>
                <w:lang w:val="id-ID" w:eastAsia="id-ID"/>
              </w:rPr>
              <w:drawing>
                <wp:inline distT="0" distB="0" distL="0" distR="0" wp14:anchorId="5FE08855" wp14:editId="25923F7A">
                  <wp:extent cx="742950" cy="161925"/>
                  <wp:effectExtent l="0" t="0" r="0" b="952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742950" cy="161925"/>
                          </a:xfrm>
                          <a:prstGeom prst="rect">
                            <a:avLst/>
                          </a:prstGeom>
                        </pic:spPr>
                      </pic:pic>
                    </a:graphicData>
                  </a:graphic>
                </wp:inline>
              </w:drawing>
            </w:r>
          </w:p>
        </w:tc>
        <w:tc>
          <w:tcPr>
            <w:tcW w:w="3963" w:type="dxa"/>
          </w:tcPr>
          <w:p w14:paraId="72EE5862" w14:textId="77777777" w:rsidR="007A06D1" w:rsidRDefault="007A06D1" w:rsidP="001807FF">
            <w:r w:rsidRPr="00396D6F">
              <w:rPr>
                <w:color w:val="000000"/>
                <w:spacing w:val="-1"/>
              </w:rPr>
              <w:t xml:space="preserve">Simbol </w:t>
            </w:r>
            <w:r w:rsidRPr="00396D6F">
              <w:rPr>
                <w:i/>
                <w:color w:val="000000"/>
                <w:spacing w:val="-1"/>
              </w:rPr>
              <w:t xml:space="preserve">association </w:t>
            </w:r>
            <w:r w:rsidRPr="00396D6F">
              <w:rPr>
                <w:color w:val="000000"/>
                <w:spacing w:val="-1"/>
              </w:rPr>
              <w:t xml:space="preserve">merupakan sebuah </w:t>
            </w:r>
            <w:r w:rsidRPr="00396D6F">
              <w:rPr>
                <w:i/>
                <w:color w:val="000000"/>
                <w:spacing w:val="-1"/>
              </w:rPr>
              <w:t>relationship</w:t>
            </w:r>
            <w:r w:rsidRPr="00396D6F">
              <w:rPr>
                <w:color w:val="000000"/>
                <w:spacing w:val="-1"/>
              </w:rPr>
              <w:t xml:space="preserve"> paling umum antara 2 </w:t>
            </w:r>
            <w:r w:rsidRPr="00396D6F">
              <w:rPr>
                <w:i/>
                <w:iCs/>
                <w:color w:val="000000"/>
                <w:spacing w:val="-1"/>
              </w:rPr>
              <w:t xml:space="preserve">class </w:t>
            </w:r>
            <w:r w:rsidRPr="00396D6F">
              <w:rPr>
                <w:color w:val="000000"/>
                <w:spacing w:val="-1"/>
              </w:rPr>
              <w:t xml:space="preserve">dan dilambangkan oleh sebuah garis yang menghubungkan antara 2 </w:t>
            </w:r>
            <w:r w:rsidRPr="00396D6F">
              <w:rPr>
                <w:i/>
                <w:iCs/>
                <w:color w:val="000000"/>
                <w:spacing w:val="-1"/>
              </w:rPr>
              <w:t>class</w:t>
            </w:r>
            <w:r w:rsidRPr="00396D6F">
              <w:rPr>
                <w:color w:val="000000"/>
                <w:spacing w:val="-1"/>
              </w:rPr>
              <w:t xml:space="preserve">. Garis ini bisa melambangkan tipe-tipe </w:t>
            </w:r>
            <w:r w:rsidRPr="00396D6F">
              <w:rPr>
                <w:i/>
                <w:iCs/>
                <w:color w:val="000000"/>
                <w:spacing w:val="-1"/>
              </w:rPr>
              <w:t xml:space="preserve">relationship </w:t>
            </w:r>
            <w:r w:rsidRPr="00396D6F">
              <w:rPr>
                <w:color w:val="000000"/>
                <w:spacing w:val="-1"/>
              </w:rPr>
              <w:t xml:space="preserve">dan juga dapat menampilkan hukum-hukum </w:t>
            </w:r>
            <w:r w:rsidRPr="00396D6F">
              <w:rPr>
                <w:i/>
                <w:color w:val="000000"/>
                <w:spacing w:val="-1"/>
              </w:rPr>
              <w:t>multiplisitas</w:t>
            </w:r>
            <w:r w:rsidRPr="00396D6F">
              <w:rPr>
                <w:color w:val="000000"/>
                <w:spacing w:val="-1"/>
              </w:rPr>
              <w:t xml:space="preserve"> pada sebuah </w:t>
            </w:r>
            <w:r w:rsidRPr="00396D6F">
              <w:rPr>
                <w:i/>
                <w:iCs/>
                <w:color w:val="000000"/>
                <w:spacing w:val="-1"/>
              </w:rPr>
              <w:t xml:space="preserve">relationship. </w:t>
            </w:r>
            <w:r w:rsidRPr="00396D6F">
              <w:rPr>
                <w:color w:val="000000"/>
                <w:spacing w:val="-1"/>
              </w:rPr>
              <w:t xml:space="preserve">(Contoh: </w:t>
            </w:r>
            <w:r w:rsidRPr="00396D6F">
              <w:rPr>
                <w:i/>
                <w:iCs/>
                <w:color w:val="000000"/>
                <w:spacing w:val="-1"/>
              </w:rPr>
              <w:t>One-to-one, one-to-many, many-to-many</w:t>
            </w:r>
            <w:r w:rsidRPr="00396D6F">
              <w:rPr>
                <w:color w:val="000000"/>
                <w:spacing w:val="-1"/>
              </w:rPr>
              <w:t>).</w:t>
            </w:r>
          </w:p>
        </w:tc>
      </w:tr>
      <w:tr w:rsidR="007A06D1" w14:paraId="4F55F7ED" w14:textId="77777777" w:rsidTr="001807FF">
        <w:tc>
          <w:tcPr>
            <w:tcW w:w="562" w:type="dxa"/>
          </w:tcPr>
          <w:p w14:paraId="69781C60" w14:textId="77777777" w:rsidR="007A06D1" w:rsidRDefault="007A06D1" w:rsidP="001A73FB">
            <w:pPr>
              <w:jc w:val="center"/>
            </w:pPr>
            <w:r>
              <w:t>3</w:t>
            </w:r>
          </w:p>
        </w:tc>
        <w:tc>
          <w:tcPr>
            <w:tcW w:w="3402" w:type="dxa"/>
            <w:vAlign w:val="center"/>
          </w:tcPr>
          <w:p w14:paraId="3FE57D05" w14:textId="77777777" w:rsidR="007A06D1" w:rsidRDefault="007A06D1" w:rsidP="001807FF">
            <w:pPr>
              <w:jc w:val="center"/>
            </w:pPr>
            <w:r w:rsidRPr="00396D6F">
              <w:rPr>
                <w:noProof/>
                <w:color w:val="000000"/>
                <w:spacing w:val="-1"/>
                <w:lang w:val="id-ID" w:eastAsia="id-ID"/>
              </w:rPr>
              <w:drawing>
                <wp:inline distT="0" distB="0" distL="0" distR="0" wp14:anchorId="47757BF5" wp14:editId="7699F4BF">
                  <wp:extent cx="981075" cy="285750"/>
                  <wp:effectExtent l="0" t="0" r="952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981075" cy="285750"/>
                          </a:xfrm>
                          <a:prstGeom prst="rect">
                            <a:avLst/>
                          </a:prstGeom>
                          <a:noFill/>
                          <a:ln>
                            <a:noFill/>
                          </a:ln>
                        </pic:spPr>
                      </pic:pic>
                    </a:graphicData>
                  </a:graphic>
                </wp:inline>
              </w:drawing>
            </w:r>
          </w:p>
        </w:tc>
        <w:tc>
          <w:tcPr>
            <w:tcW w:w="3963" w:type="dxa"/>
          </w:tcPr>
          <w:p w14:paraId="61FA031A" w14:textId="77777777" w:rsidR="007A06D1" w:rsidRDefault="007A06D1" w:rsidP="001807FF">
            <w:r w:rsidRPr="00396D6F">
              <w:rPr>
                <w:color w:val="000000"/>
                <w:spacing w:val="-1"/>
              </w:rPr>
              <w:t xml:space="preserve">Sebuah </w:t>
            </w:r>
            <w:r w:rsidRPr="00396D6F">
              <w:rPr>
                <w:i/>
                <w:iCs/>
                <w:color w:val="000000"/>
                <w:spacing w:val="-1"/>
              </w:rPr>
              <w:t xml:space="preserve">class </w:t>
            </w:r>
            <w:r w:rsidRPr="00396D6F">
              <w:rPr>
                <w:color w:val="000000"/>
                <w:spacing w:val="-1"/>
              </w:rPr>
              <w:t xml:space="preserve">tidak bisa berdiri sendiri dan harus merupakan bagian dari </w:t>
            </w:r>
            <w:r w:rsidRPr="00396D6F">
              <w:rPr>
                <w:i/>
                <w:iCs/>
                <w:color w:val="000000"/>
                <w:spacing w:val="-1"/>
              </w:rPr>
              <w:t xml:space="preserve">class </w:t>
            </w:r>
            <w:r w:rsidRPr="00396D6F">
              <w:rPr>
                <w:color w:val="000000"/>
                <w:spacing w:val="-1"/>
              </w:rPr>
              <w:lastRenderedPageBreak/>
              <w:t xml:space="preserve">yang lain, maka </w:t>
            </w:r>
            <w:r w:rsidRPr="00396D6F">
              <w:rPr>
                <w:i/>
                <w:iCs/>
                <w:color w:val="000000"/>
                <w:spacing w:val="-1"/>
              </w:rPr>
              <w:t xml:space="preserve">class </w:t>
            </w:r>
            <w:r w:rsidRPr="00396D6F">
              <w:rPr>
                <w:color w:val="000000"/>
                <w:spacing w:val="-1"/>
              </w:rPr>
              <w:t xml:space="preserve">tersebut memiliki relasi </w:t>
            </w:r>
            <w:r w:rsidRPr="00396D6F">
              <w:rPr>
                <w:i/>
                <w:iCs/>
                <w:color w:val="000000"/>
                <w:spacing w:val="-1"/>
              </w:rPr>
              <w:t xml:space="preserve">Composition </w:t>
            </w:r>
            <w:r w:rsidRPr="00396D6F">
              <w:rPr>
                <w:color w:val="000000"/>
                <w:spacing w:val="-1"/>
              </w:rPr>
              <w:t xml:space="preserve">terhadap </w:t>
            </w:r>
            <w:r w:rsidRPr="00396D6F">
              <w:rPr>
                <w:i/>
                <w:iCs/>
                <w:color w:val="000000"/>
                <w:spacing w:val="-1"/>
              </w:rPr>
              <w:t xml:space="preserve">class </w:t>
            </w:r>
            <w:r w:rsidRPr="00396D6F">
              <w:rPr>
                <w:color w:val="000000"/>
                <w:spacing w:val="-1"/>
              </w:rPr>
              <w:t xml:space="preserve">tempat dia bergantung tersebut. Sebuah </w:t>
            </w:r>
            <w:r w:rsidRPr="00396D6F">
              <w:rPr>
                <w:i/>
                <w:iCs/>
                <w:color w:val="000000"/>
                <w:spacing w:val="-1"/>
              </w:rPr>
              <w:t xml:space="preserve">relationship composition </w:t>
            </w:r>
            <w:r w:rsidRPr="00396D6F">
              <w:rPr>
                <w:color w:val="000000"/>
                <w:spacing w:val="-1"/>
              </w:rPr>
              <w:t xml:space="preserve">digambarkan sebagai garis dengan ujung berbentuk jajaran genjang </w:t>
            </w:r>
            <w:r w:rsidRPr="00396D6F">
              <w:rPr>
                <w:i/>
                <w:color w:val="000000"/>
                <w:spacing w:val="-1"/>
              </w:rPr>
              <w:t>berisi/solid.</w:t>
            </w:r>
          </w:p>
        </w:tc>
      </w:tr>
      <w:tr w:rsidR="007A06D1" w14:paraId="54595BF9" w14:textId="77777777" w:rsidTr="001807FF">
        <w:tc>
          <w:tcPr>
            <w:tcW w:w="562" w:type="dxa"/>
          </w:tcPr>
          <w:p w14:paraId="30152620" w14:textId="77777777" w:rsidR="007A06D1" w:rsidRDefault="007A06D1" w:rsidP="001A73FB">
            <w:pPr>
              <w:jc w:val="center"/>
            </w:pPr>
            <w:r>
              <w:lastRenderedPageBreak/>
              <w:t>4</w:t>
            </w:r>
          </w:p>
        </w:tc>
        <w:tc>
          <w:tcPr>
            <w:tcW w:w="3402" w:type="dxa"/>
            <w:vAlign w:val="center"/>
          </w:tcPr>
          <w:p w14:paraId="36646A19" w14:textId="77777777" w:rsidR="007A06D1" w:rsidRDefault="007A06D1" w:rsidP="001807FF">
            <w:pPr>
              <w:jc w:val="center"/>
            </w:pPr>
            <w:r w:rsidRPr="00396D6F">
              <w:rPr>
                <w:noProof/>
                <w:lang w:val="id-ID" w:eastAsia="id-ID"/>
              </w:rPr>
              <w:drawing>
                <wp:inline distT="0" distB="0" distL="0" distR="0" wp14:anchorId="756CBE30" wp14:editId="0B4F43E4">
                  <wp:extent cx="752475" cy="180975"/>
                  <wp:effectExtent l="0" t="0" r="9525"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752475" cy="180975"/>
                          </a:xfrm>
                          <a:prstGeom prst="rect">
                            <a:avLst/>
                          </a:prstGeom>
                        </pic:spPr>
                      </pic:pic>
                    </a:graphicData>
                  </a:graphic>
                </wp:inline>
              </w:drawing>
            </w:r>
          </w:p>
        </w:tc>
        <w:tc>
          <w:tcPr>
            <w:tcW w:w="3963" w:type="dxa"/>
          </w:tcPr>
          <w:p w14:paraId="45471E11" w14:textId="77777777" w:rsidR="007A06D1" w:rsidRDefault="007A06D1" w:rsidP="001807FF">
            <w:pPr>
              <w:tabs>
                <w:tab w:val="left" w:pos="900"/>
              </w:tabs>
            </w:pPr>
            <w:r w:rsidRPr="00396D6F">
              <w:t xml:space="preserve">Simbol </w:t>
            </w:r>
            <w:r>
              <w:rPr>
                <w:i/>
              </w:rPr>
              <w:t>Realizatio</w:t>
            </w:r>
            <w:r w:rsidRPr="00396D6F">
              <w:rPr>
                <w:i/>
              </w:rPr>
              <w:t>n</w:t>
            </w:r>
            <w:r w:rsidRPr="00396D6F">
              <w:t xml:space="preserve"> </w:t>
            </w:r>
            <w:r>
              <w:t>merupakan simbol</w:t>
            </w:r>
            <w:r w:rsidRPr="00396D6F">
              <w:t xml:space="preserve"> untuk operasi yang benar-benar dilakukan suatu objek.</w:t>
            </w:r>
          </w:p>
        </w:tc>
      </w:tr>
      <w:tr w:rsidR="007A06D1" w14:paraId="5124428D" w14:textId="77777777" w:rsidTr="001807FF">
        <w:tc>
          <w:tcPr>
            <w:tcW w:w="562" w:type="dxa"/>
          </w:tcPr>
          <w:p w14:paraId="032A4B95" w14:textId="77777777" w:rsidR="007A06D1" w:rsidRDefault="007A06D1" w:rsidP="001A73FB">
            <w:pPr>
              <w:jc w:val="center"/>
            </w:pPr>
            <w:r>
              <w:t>5</w:t>
            </w:r>
          </w:p>
        </w:tc>
        <w:tc>
          <w:tcPr>
            <w:tcW w:w="3402" w:type="dxa"/>
            <w:vAlign w:val="center"/>
          </w:tcPr>
          <w:p w14:paraId="08A24ABB" w14:textId="77777777" w:rsidR="007A06D1" w:rsidRPr="00396D6F" w:rsidRDefault="007A06D1" w:rsidP="001807FF">
            <w:pPr>
              <w:jc w:val="center"/>
              <w:rPr>
                <w:noProof/>
                <w:lang w:val="id-ID" w:eastAsia="id-ID"/>
              </w:rPr>
            </w:pPr>
            <w:r w:rsidRPr="00396D6F">
              <w:rPr>
                <w:noProof/>
                <w:lang w:val="id-ID" w:eastAsia="id-ID"/>
              </w:rPr>
              <w:drawing>
                <wp:inline distT="0" distB="0" distL="0" distR="0" wp14:anchorId="2B070748" wp14:editId="7AEC4915">
                  <wp:extent cx="733425" cy="190500"/>
                  <wp:effectExtent l="0" t="0" r="952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733425" cy="190500"/>
                          </a:xfrm>
                          <a:prstGeom prst="rect">
                            <a:avLst/>
                          </a:prstGeom>
                        </pic:spPr>
                      </pic:pic>
                    </a:graphicData>
                  </a:graphic>
                </wp:inline>
              </w:drawing>
            </w:r>
          </w:p>
        </w:tc>
        <w:tc>
          <w:tcPr>
            <w:tcW w:w="3963" w:type="dxa"/>
          </w:tcPr>
          <w:p w14:paraId="551992DE" w14:textId="77777777" w:rsidR="007A06D1" w:rsidRDefault="007A06D1" w:rsidP="001807FF">
            <w:r w:rsidRPr="00396D6F">
              <w:t xml:space="preserve">Simbol </w:t>
            </w:r>
            <w:r>
              <w:rPr>
                <w:i/>
                <w:iCs/>
              </w:rPr>
              <w:t>Generalization</w:t>
            </w:r>
            <w:r w:rsidRPr="00396D6F">
              <w:t xml:space="preserve"> digunakan untuk hubungan dimana objek anak (</w:t>
            </w:r>
            <w:r w:rsidRPr="00396D6F">
              <w:rPr>
                <w:i/>
              </w:rPr>
              <w:t>descendent</w:t>
            </w:r>
            <w:r w:rsidRPr="00396D6F">
              <w:t>) berbagi perilaku dan struktur data dari objek yang ada di atasnya objek induk (</w:t>
            </w:r>
            <w:r w:rsidRPr="00396D6F">
              <w:rPr>
                <w:i/>
              </w:rPr>
              <w:t>ancestor</w:t>
            </w:r>
            <w:r w:rsidRPr="00396D6F">
              <w:t>).</w:t>
            </w:r>
          </w:p>
        </w:tc>
      </w:tr>
      <w:tr w:rsidR="007A06D1" w14:paraId="21DA9309" w14:textId="77777777" w:rsidTr="001807FF">
        <w:tc>
          <w:tcPr>
            <w:tcW w:w="562" w:type="dxa"/>
          </w:tcPr>
          <w:p w14:paraId="771A0C10" w14:textId="77777777" w:rsidR="007A06D1" w:rsidRDefault="007A06D1" w:rsidP="001A73FB">
            <w:pPr>
              <w:jc w:val="center"/>
            </w:pPr>
            <w:r>
              <w:t>6</w:t>
            </w:r>
          </w:p>
        </w:tc>
        <w:tc>
          <w:tcPr>
            <w:tcW w:w="3402" w:type="dxa"/>
            <w:vAlign w:val="center"/>
          </w:tcPr>
          <w:p w14:paraId="3D4DB0C8" w14:textId="77777777" w:rsidR="007A06D1" w:rsidRPr="00396D6F" w:rsidRDefault="007A06D1" w:rsidP="001807FF">
            <w:pPr>
              <w:jc w:val="center"/>
              <w:rPr>
                <w:noProof/>
                <w:lang w:val="id-ID" w:eastAsia="id-ID"/>
              </w:rPr>
            </w:pPr>
            <w:r w:rsidRPr="00396D6F">
              <w:rPr>
                <w:noProof/>
                <w:lang w:val="id-ID" w:eastAsia="id-ID"/>
              </w:rPr>
              <mc:AlternateContent>
                <mc:Choice Requires="wps">
                  <w:drawing>
                    <wp:inline distT="0" distB="0" distL="0" distR="0" wp14:anchorId="262F23DF" wp14:editId="55BCA0DD">
                      <wp:extent cx="344170" cy="320040"/>
                      <wp:effectExtent l="19050" t="19050" r="17780" b="41910"/>
                      <wp:docPr id="85" name="Diamond 8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44170" cy="320040"/>
                              </a:xfrm>
                              <a:prstGeom prst="diamond">
                                <a:avLst/>
                              </a:prstGeom>
                              <a:solidFill>
                                <a:sysClr val="window" lastClr="FFFFFF"/>
                              </a:solid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w16sdtdh="http://schemas.microsoft.com/office/word/2020/wordml/sdtdatahash">
                  <w:pict>
                    <v:shapetype w14:anchorId="3290946E" id="_x0000_t4" coordsize="21600,21600" o:spt="4" path="m10800,l,10800,10800,21600,21600,10800xe">
                      <v:stroke joinstyle="miter"/>
                      <v:path gradientshapeok="t" o:connecttype="rect" textboxrect="5400,5400,16200,16200"/>
                    </v:shapetype>
                    <v:shape id="Diamond 85" o:spid="_x0000_s1026" type="#_x0000_t4" style="width:27.1pt;height:25.2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" fillcolor="window" strokecolor="windowText" strokeweight="1pt">
                      <v:path arrowok="t"/>
                      <w10:anchorlock/>
                    </v:shape>
                  </w:pict>
                </mc:Fallback>
              </mc:AlternateContent>
            </w:r>
          </w:p>
        </w:tc>
        <w:tc>
          <w:tcPr>
            <w:tcW w:w="3963" w:type="dxa"/>
          </w:tcPr>
          <w:p w14:paraId="6883C2F1" w14:textId="77777777" w:rsidR="007A06D1" w:rsidRDefault="007A06D1" w:rsidP="001807FF">
            <w:r w:rsidRPr="00396D6F">
              <w:t xml:space="preserve">Simbol </w:t>
            </w:r>
            <w:r w:rsidRPr="00396D6F">
              <w:rPr>
                <w:i/>
              </w:rPr>
              <w:t>Nary</w:t>
            </w:r>
            <w:r>
              <w:t xml:space="preserve"> </w:t>
            </w:r>
            <w:r w:rsidRPr="00396D6F">
              <w:rPr>
                <w:i/>
              </w:rPr>
              <w:t>Association</w:t>
            </w:r>
            <w:r w:rsidRPr="00396D6F">
              <w:t xml:space="preserve"> digunakan untuk menghindari asosiasi dengan lebih dari dua objek.</w:t>
            </w:r>
          </w:p>
        </w:tc>
      </w:tr>
      <w:tr w:rsidR="007A06D1" w14:paraId="05E3DA05" w14:textId="77777777" w:rsidTr="001807FF">
        <w:tc>
          <w:tcPr>
            <w:tcW w:w="562" w:type="dxa"/>
          </w:tcPr>
          <w:p w14:paraId="594780EE" w14:textId="77777777" w:rsidR="007A06D1" w:rsidRDefault="007A06D1" w:rsidP="001A73FB">
            <w:pPr>
              <w:jc w:val="center"/>
            </w:pPr>
            <w:r>
              <w:t>7</w:t>
            </w:r>
          </w:p>
        </w:tc>
        <w:tc>
          <w:tcPr>
            <w:tcW w:w="3402" w:type="dxa"/>
            <w:vAlign w:val="center"/>
          </w:tcPr>
          <w:p w14:paraId="272A214D" w14:textId="77777777" w:rsidR="007A06D1" w:rsidRPr="00396D6F" w:rsidRDefault="007A06D1" w:rsidP="001807FF">
            <w:pPr>
              <w:jc w:val="center"/>
              <w:rPr>
                <w:noProof/>
                <w:lang w:val="id-ID" w:eastAsia="id-ID"/>
              </w:rPr>
            </w:pPr>
            <w:r w:rsidRPr="00396D6F">
              <w:rPr>
                <w:noProof/>
                <w:lang w:val="id-ID" w:eastAsia="id-ID"/>
              </w:rPr>
              <mc:AlternateContent>
                <mc:Choice Requires="wps">
                  <w:drawing>
                    <wp:inline distT="0" distB="0" distL="0" distR="0" wp14:anchorId="3BABE5DD" wp14:editId="40743067">
                      <wp:extent cx="688975" cy="320675"/>
                      <wp:effectExtent l="0" t="0" r="15875" b="22225"/>
                      <wp:docPr id="86" name="Oval 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88975" cy="320675"/>
                              </a:xfrm>
                              <a:prstGeom prst="ellipse">
                                <a:avLst/>
                              </a:prstGeom>
                              <a:solidFill>
                                <a:sysClr val="window" lastClr="FFFFFF"/>
                              </a:solidFill>
                              <a:ln w="12700" cap="flat" cmpd="sng" algn="ctr">
                                <a:solidFill>
                                  <a:sysClr val="windowText" lastClr="000000"/>
                                </a:solidFill>
                                <a:prstDash val="dash"/>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w16sdtdh="http://schemas.microsoft.com/office/word/2020/wordml/sdtdatahash">
                  <w:pict>
                    <v:oval w14:anchorId="1C00DDEC" id="Oval 86" o:spid="_x0000_s1026" style="width:54.25pt;height:25.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" fillcolor="window" strokecolor="windowText" strokeweight="1pt">
                      <v:stroke dashstyle="dash" joinstyle="miter"/>
                      <v:path arrowok="t"/>
                      <w10:anchorlock/>
                    </v:oval>
                  </w:pict>
                </mc:Fallback>
              </mc:AlternateContent>
            </w:r>
          </w:p>
        </w:tc>
        <w:tc>
          <w:tcPr>
            <w:tcW w:w="3963" w:type="dxa"/>
          </w:tcPr>
          <w:p w14:paraId="164C3D99" w14:textId="77777777" w:rsidR="007A06D1" w:rsidRDefault="007A06D1" w:rsidP="001807FF">
            <w:r w:rsidRPr="00396D6F">
              <w:t xml:space="preserve">Simbol </w:t>
            </w:r>
            <w:r w:rsidRPr="00396D6F">
              <w:rPr>
                <w:i/>
              </w:rPr>
              <w:t>Collaboration</w:t>
            </w:r>
            <w:r w:rsidRPr="00396D6F">
              <w:t xml:space="preserve"> digunakan untuk deskripsi dari urutan aksi-aksi yang ditampilkan sistem yang menghasilkan suatu hasil yang terukur bagi suatu actor.</w:t>
            </w:r>
          </w:p>
        </w:tc>
      </w:tr>
      <w:tr w:rsidR="007A06D1" w14:paraId="4ACB7F9D" w14:textId="77777777" w:rsidTr="001807FF">
        <w:tc>
          <w:tcPr>
            <w:tcW w:w="562" w:type="dxa"/>
          </w:tcPr>
          <w:p w14:paraId="112FB794" w14:textId="77777777" w:rsidR="007A06D1" w:rsidRDefault="007A06D1" w:rsidP="001A73FB">
            <w:pPr>
              <w:jc w:val="center"/>
            </w:pPr>
            <w:r>
              <w:t>8</w:t>
            </w:r>
          </w:p>
        </w:tc>
        <w:tc>
          <w:tcPr>
            <w:tcW w:w="3402" w:type="dxa"/>
            <w:vAlign w:val="center"/>
          </w:tcPr>
          <w:p w14:paraId="6EA2605C" w14:textId="77777777" w:rsidR="007A06D1" w:rsidRPr="00396D6F" w:rsidRDefault="007A06D1" w:rsidP="001807FF">
            <w:pPr>
              <w:jc w:val="center"/>
              <w:rPr>
                <w:noProof/>
                <w:lang w:val="id-ID" w:eastAsia="id-ID"/>
              </w:rPr>
            </w:pPr>
            <w:r w:rsidRPr="00396D6F">
              <w:rPr>
                <w:noProof/>
                <w:lang w:val="id-ID" w:eastAsia="id-ID"/>
              </w:rPr>
              <w:drawing>
                <wp:inline distT="0" distB="0" distL="0" distR="0" wp14:anchorId="68355DF8" wp14:editId="4471AB65">
                  <wp:extent cx="714375" cy="304800"/>
                  <wp:effectExtent l="0" t="0" r="952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714375" cy="304800"/>
                          </a:xfrm>
                          <a:prstGeom prst="rect">
                            <a:avLst/>
                          </a:prstGeom>
                        </pic:spPr>
                      </pic:pic>
                    </a:graphicData>
                  </a:graphic>
                </wp:inline>
              </w:drawing>
            </w:r>
          </w:p>
        </w:tc>
        <w:tc>
          <w:tcPr>
            <w:tcW w:w="3963" w:type="dxa"/>
          </w:tcPr>
          <w:p w14:paraId="6657A115" w14:textId="77777777" w:rsidR="007A06D1" w:rsidRDefault="007A06D1" w:rsidP="001807FF">
            <w:r w:rsidRPr="00396D6F">
              <w:t xml:space="preserve">Simbol </w:t>
            </w:r>
            <w:r w:rsidRPr="00396D6F">
              <w:rPr>
                <w:i/>
              </w:rPr>
              <w:t>Dependency</w:t>
            </w:r>
            <w:r w:rsidRPr="00396D6F">
              <w:t xml:space="preserve"> digunakan untuk hubungan dimana perubahan yang terjadi pada suatu elemen mandiri (</w:t>
            </w:r>
            <w:r w:rsidRPr="00396D6F">
              <w:rPr>
                <w:i/>
              </w:rPr>
              <w:t>independent</w:t>
            </w:r>
            <w:r w:rsidRPr="00396D6F">
              <w:t>) akan mempengaruhi elemen yang bergantung padanya yang tidak mandiri.</w:t>
            </w:r>
          </w:p>
        </w:tc>
      </w:tr>
    </w:tbl>
    <w:p w14:paraId="26CCD75F" w14:textId="77777777" w:rsidR="00826E86" w:rsidRDefault="00826E86" w:rsidP="00826E86">
      <w:pPr>
        <w:pStyle w:val="ListParagraph"/>
        <w:ind w:left="426"/>
      </w:pPr>
    </w:p>
    <w:p w14:paraId="25B85019" w14:textId="1FAAE87A" w:rsidR="00714F8D" w:rsidRDefault="00714F8D" w:rsidP="00FF2590">
      <w:pPr>
        <w:pStyle w:val="ListParagraph"/>
        <w:numPr>
          <w:ilvl w:val="0"/>
          <w:numId w:val="23"/>
        </w:numPr>
        <w:ind w:left="426" w:hanging="426"/>
      </w:pPr>
      <w:r>
        <w:t xml:space="preserve">Sequece Diagram </w:t>
      </w:r>
    </w:p>
    <w:p w14:paraId="7AA563F0" w14:textId="0D852CE7" w:rsidR="00714F8D" w:rsidRDefault="00714F8D" w:rsidP="00714F8D">
      <w:pPr>
        <w:pStyle w:val="ListParagraph"/>
        <w:ind w:left="0" w:firstLine="426"/>
      </w:pPr>
      <w:r>
        <w:lastRenderedPageBreak/>
        <w:t>Pada sequence diagram ini terdapat beberapa simbol yang perlu diketahui.  Adapun simbol dan makna akan dipaparkan pada</w:t>
      </w:r>
      <w:r w:rsidRPr="001A73FB">
        <w:rPr>
          <w:i/>
          <w:iCs/>
        </w:rPr>
        <w:t xml:space="preserve"> table </w:t>
      </w:r>
      <w:r>
        <w:t>dibawah ini.</w:t>
      </w:r>
    </w:p>
    <w:p w14:paraId="1A84CAF8" w14:textId="490FD4EB" w:rsidR="00DF23AE" w:rsidRDefault="00DF23AE" w:rsidP="00FA382F">
      <w:pPr>
        <w:pStyle w:val="Caption"/>
        <w:keepNext/>
        <w:jc w:val="center"/>
      </w:pPr>
      <w:bookmarkStart w:id="40" w:name="_Toc83115860"/>
      <w:r>
        <w:t xml:space="preserve">Table 0. </w:t>
      </w:r>
      <w:r>
        <w:fldChar w:fldCharType="begin"/>
      </w:r>
      <w:r>
        <w:instrText xml:space="preserve"> SEQ Table_0. \* ARABIC </w:instrText>
      </w:r>
      <w:r>
        <w:fldChar w:fldCharType="separate"/>
      </w:r>
      <w:r w:rsidR="00546290">
        <w:rPr>
          <w:noProof/>
        </w:rPr>
        <w:t>5</w:t>
      </w:r>
      <w:r>
        <w:fldChar w:fldCharType="end"/>
      </w:r>
      <w:r>
        <w:t xml:space="preserve"> Simbol Sequence Diagram</w:t>
      </w:r>
      <w:bookmarkEnd w:id="40"/>
    </w:p>
    <w:tbl>
      <w:tblPr>
        <w:tblStyle w:val="TableGrid"/>
        <w:tblW w:w="0" w:type="auto"/>
        <w:tblLook w:val="04A0" w:firstRow="1" w:lastRow="0" w:firstColumn="1" w:lastColumn="0" w:noHBand="0" w:noVBand="1"/>
      </w:tblPr>
      <w:tblGrid>
        <w:gridCol w:w="548"/>
        <w:gridCol w:w="3366"/>
        <w:gridCol w:w="4013"/>
      </w:tblGrid>
      <w:tr w:rsidR="00DB399E" w14:paraId="617A2080" w14:textId="77777777" w:rsidTr="00DB399E">
        <w:tc>
          <w:tcPr>
            <w:tcW w:w="548" w:type="dxa"/>
          </w:tcPr>
          <w:p w14:paraId="2F692713" w14:textId="0B9ED10E" w:rsidR="00714F8D" w:rsidRPr="00DF23AE" w:rsidRDefault="00714F8D" w:rsidP="00DF23AE">
            <w:pPr>
              <w:pStyle w:val="ListParagraph"/>
              <w:ind w:left="0"/>
              <w:jc w:val="center"/>
              <w:rPr>
                <w:b/>
                <w:bCs/>
              </w:rPr>
            </w:pPr>
            <w:r w:rsidRPr="00DF23AE">
              <w:rPr>
                <w:b/>
                <w:bCs/>
              </w:rPr>
              <w:t>No</w:t>
            </w:r>
          </w:p>
        </w:tc>
        <w:tc>
          <w:tcPr>
            <w:tcW w:w="3366" w:type="dxa"/>
          </w:tcPr>
          <w:p w14:paraId="700CC011" w14:textId="497F2901" w:rsidR="00714F8D" w:rsidRPr="00DF23AE" w:rsidRDefault="00714F8D" w:rsidP="00F95FEC">
            <w:pPr>
              <w:pStyle w:val="ListParagraph"/>
              <w:ind w:left="0"/>
              <w:jc w:val="center"/>
              <w:rPr>
                <w:b/>
                <w:bCs/>
              </w:rPr>
            </w:pPr>
            <w:r w:rsidRPr="00DF23AE">
              <w:rPr>
                <w:b/>
                <w:bCs/>
              </w:rPr>
              <w:t>Simbol</w:t>
            </w:r>
          </w:p>
        </w:tc>
        <w:tc>
          <w:tcPr>
            <w:tcW w:w="4013" w:type="dxa"/>
          </w:tcPr>
          <w:p w14:paraId="343146E9" w14:textId="1AB3146F" w:rsidR="00714F8D" w:rsidRPr="00DF23AE" w:rsidRDefault="00714F8D" w:rsidP="00F95FEC">
            <w:pPr>
              <w:pStyle w:val="ListParagraph"/>
              <w:ind w:left="0"/>
              <w:jc w:val="center"/>
              <w:rPr>
                <w:b/>
                <w:bCs/>
              </w:rPr>
            </w:pPr>
            <w:r w:rsidRPr="00DF23AE">
              <w:rPr>
                <w:b/>
                <w:bCs/>
              </w:rPr>
              <w:t>Deskripsi</w:t>
            </w:r>
          </w:p>
        </w:tc>
      </w:tr>
      <w:tr w:rsidR="00DB399E" w14:paraId="561D815F" w14:textId="77777777" w:rsidTr="00DB399E">
        <w:tc>
          <w:tcPr>
            <w:tcW w:w="548" w:type="dxa"/>
          </w:tcPr>
          <w:p w14:paraId="253DAFC2" w14:textId="2E54D95D" w:rsidR="00714F8D" w:rsidRDefault="00F95FEC" w:rsidP="00DF23AE">
            <w:pPr>
              <w:pStyle w:val="ListParagraph"/>
              <w:ind w:left="0"/>
              <w:jc w:val="center"/>
            </w:pPr>
            <w:r>
              <w:t>1</w:t>
            </w:r>
          </w:p>
        </w:tc>
        <w:tc>
          <w:tcPr>
            <w:tcW w:w="3366" w:type="dxa"/>
          </w:tcPr>
          <w:p w14:paraId="090E2240" w14:textId="164DED6C" w:rsidR="00F95FEC" w:rsidRDefault="00F95FEC" w:rsidP="00F95FEC">
            <w:pPr>
              <w:pStyle w:val="ListParagraph"/>
              <w:ind w:left="0"/>
              <w:jc w:val="center"/>
            </w:pPr>
            <w:r w:rsidRPr="00F95FEC">
              <w:rPr>
                <w:noProof/>
              </w:rPr>
              <w:drawing>
                <wp:anchor distT="0" distB="0" distL="114300" distR="114300" simplePos="0" relativeHeight="251666944" behindDoc="1" locked="0" layoutInCell="1" allowOverlap="1" wp14:anchorId="3AB837D8" wp14:editId="57C92293">
                  <wp:simplePos x="0" y="0"/>
                  <wp:positionH relativeFrom="column">
                    <wp:posOffset>636270</wp:posOffset>
                  </wp:positionH>
                  <wp:positionV relativeFrom="paragraph">
                    <wp:posOffset>120650</wp:posOffset>
                  </wp:positionV>
                  <wp:extent cx="752475" cy="814705"/>
                  <wp:effectExtent l="0" t="0" r="9525" b="4445"/>
                  <wp:wrapTight wrapText="bothSides">
                    <wp:wrapPolygon edited="0">
                      <wp:start x="0" y="0"/>
                      <wp:lineTo x="0" y="21213"/>
                      <wp:lineTo x="21327" y="21213"/>
                      <wp:lineTo x="21327"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752475" cy="814705"/>
                          </a:xfrm>
                          <a:prstGeom prst="rect">
                            <a:avLst/>
                          </a:prstGeom>
                        </pic:spPr>
                      </pic:pic>
                    </a:graphicData>
                  </a:graphic>
                  <wp14:sizeRelH relativeFrom="margin">
                    <wp14:pctWidth>0</wp14:pctWidth>
                  </wp14:sizeRelH>
                  <wp14:sizeRelV relativeFrom="margin">
                    <wp14:pctHeight>0</wp14:pctHeight>
                  </wp14:sizeRelV>
                </wp:anchor>
              </w:drawing>
            </w:r>
          </w:p>
          <w:p w14:paraId="24205775" w14:textId="2C641387" w:rsidR="00714F8D" w:rsidRDefault="00714F8D" w:rsidP="00F95FEC">
            <w:pPr>
              <w:pStyle w:val="ListParagraph"/>
              <w:ind w:left="0"/>
              <w:jc w:val="center"/>
            </w:pPr>
          </w:p>
          <w:p w14:paraId="5A906330" w14:textId="1BBCC360" w:rsidR="00F95FEC" w:rsidRDefault="00F95FEC" w:rsidP="00F95FEC">
            <w:pPr>
              <w:pStyle w:val="ListParagraph"/>
              <w:ind w:left="0"/>
              <w:jc w:val="center"/>
            </w:pPr>
          </w:p>
          <w:p w14:paraId="339FFFDC" w14:textId="77777777" w:rsidR="00F95FEC" w:rsidRDefault="00F95FEC" w:rsidP="00F95FEC">
            <w:pPr>
              <w:pStyle w:val="ListParagraph"/>
              <w:ind w:left="0"/>
              <w:jc w:val="center"/>
            </w:pPr>
          </w:p>
          <w:p w14:paraId="4A8C7679" w14:textId="3751DCCD" w:rsidR="00F95FEC" w:rsidRDefault="00F95FEC" w:rsidP="00F95FEC">
            <w:pPr>
              <w:pStyle w:val="ListParagraph"/>
              <w:ind w:left="0"/>
              <w:jc w:val="center"/>
            </w:pPr>
            <w:r>
              <w:t>(Aktor)</w:t>
            </w:r>
          </w:p>
        </w:tc>
        <w:tc>
          <w:tcPr>
            <w:tcW w:w="4013" w:type="dxa"/>
          </w:tcPr>
          <w:p w14:paraId="09A9E75D" w14:textId="551889D2" w:rsidR="00714F8D" w:rsidRDefault="00F95FEC" w:rsidP="00714F8D">
            <w:pPr>
              <w:pStyle w:val="ListParagraph"/>
              <w:ind w:left="0"/>
            </w:pPr>
            <w:r>
              <w:t>Simbol Aktor digunakan untuk objek dari Aktor yang berinteraksi dengan sistem.</w:t>
            </w:r>
          </w:p>
        </w:tc>
      </w:tr>
      <w:tr w:rsidR="00DB399E" w14:paraId="1081B4EF" w14:textId="77777777" w:rsidTr="00DB399E">
        <w:tc>
          <w:tcPr>
            <w:tcW w:w="548" w:type="dxa"/>
          </w:tcPr>
          <w:p w14:paraId="44F90841" w14:textId="0823A200" w:rsidR="00714F8D" w:rsidRDefault="00F95FEC" w:rsidP="00DF23AE">
            <w:pPr>
              <w:pStyle w:val="ListParagraph"/>
              <w:ind w:left="0"/>
              <w:jc w:val="center"/>
            </w:pPr>
            <w:r>
              <w:t>2</w:t>
            </w:r>
          </w:p>
        </w:tc>
        <w:tc>
          <w:tcPr>
            <w:tcW w:w="3366" w:type="dxa"/>
          </w:tcPr>
          <w:p w14:paraId="381C4A1A" w14:textId="760E3E31" w:rsidR="00F95FEC" w:rsidRDefault="00F95FEC" w:rsidP="00714F8D">
            <w:pPr>
              <w:pStyle w:val="ListParagraph"/>
              <w:ind w:left="0"/>
            </w:pPr>
            <w:r w:rsidRPr="00F95FEC">
              <w:rPr>
                <w:noProof/>
              </w:rPr>
              <w:drawing>
                <wp:anchor distT="0" distB="0" distL="114300" distR="114300" simplePos="0" relativeHeight="251667968" behindDoc="1" locked="0" layoutInCell="1" allowOverlap="1" wp14:anchorId="0C174D8A" wp14:editId="5A4035EC">
                  <wp:simplePos x="0" y="0"/>
                  <wp:positionH relativeFrom="column">
                    <wp:posOffset>636270</wp:posOffset>
                  </wp:positionH>
                  <wp:positionV relativeFrom="paragraph">
                    <wp:posOffset>95250</wp:posOffset>
                  </wp:positionV>
                  <wp:extent cx="714375" cy="914901"/>
                  <wp:effectExtent l="0" t="0" r="0" b="0"/>
                  <wp:wrapTight wrapText="bothSides">
                    <wp:wrapPolygon edited="0">
                      <wp:start x="0" y="0"/>
                      <wp:lineTo x="0" y="21150"/>
                      <wp:lineTo x="20736" y="21150"/>
                      <wp:lineTo x="20736"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714375" cy="914901"/>
                          </a:xfrm>
                          <a:prstGeom prst="rect">
                            <a:avLst/>
                          </a:prstGeom>
                        </pic:spPr>
                      </pic:pic>
                    </a:graphicData>
                  </a:graphic>
                </wp:anchor>
              </w:drawing>
            </w:r>
          </w:p>
          <w:p w14:paraId="6B5C1637" w14:textId="77777777" w:rsidR="00714F8D" w:rsidRDefault="00714F8D" w:rsidP="00714F8D">
            <w:pPr>
              <w:pStyle w:val="ListParagraph"/>
              <w:ind w:left="0"/>
            </w:pPr>
          </w:p>
          <w:p w14:paraId="0F92C9DE" w14:textId="77777777" w:rsidR="00F95FEC" w:rsidRDefault="00F95FEC" w:rsidP="00F95FEC"/>
          <w:p w14:paraId="6024E4AC" w14:textId="77777777" w:rsidR="00F95FEC" w:rsidRDefault="00F95FEC" w:rsidP="00F95FEC"/>
          <w:p w14:paraId="20BE914A" w14:textId="02C3041C" w:rsidR="00F95FEC" w:rsidRPr="00F95FEC" w:rsidRDefault="00F95FEC" w:rsidP="00F95FEC">
            <w:pPr>
              <w:jc w:val="center"/>
            </w:pPr>
            <w:r>
              <w:t>(Lifeline)</w:t>
            </w:r>
          </w:p>
        </w:tc>
        <w:tc>
          <w:tcPr>
            <w:tcW w:w="4013" w:type="dxa"/>
          </w:tcPr>
          <w:p w14:paraId="49D87808" w14:textId="65B29440" w:rsidR="00714F8D" w:rsidRPr="00F95FEC" w:rsidRDefault="00F95FEC" w:rsidP="00714F8D">
            <w:pPr>
              <w:pStyle w:val="ListParagraph"/>
              <w:ind w:left="0"/>
            </w:pPr>
            <w:r>
              <w:t xml:space="preserve">Simbol </w:t>
            </w:r>
            <w:r>
              <w:rPr>
                <w:i/>
                <w:iCs/>
              </w:rPr>
              <w:t xml:space="preserve">lifeline </w:t>
            </w:r>
            <w:r>
              <w:t>digunakan sebagai representasi dari kelas dengan atribut serta beberapa operasi yang sesuai dengan kelas tersebut.</w:t>
            </w:r>
          </w:p>
        </w:tc>
      </w:tr>
      <w:tr w:rsidR="00DB399E" w14:paraId="3A8A5F56" w14:textId="77777777" w:rsidTr="00DB399E">
        <w:tc>
          <w:tcPr>
            <w:tcW w:w="548" w:type="dxa"/>
          </w:tcPr>
          <w:p w14:paraId="5B06E91F" w14:textId="5A0A8BFA" w:rsidR="00714F8D" w:rsidRDefault="00F95FEC" w:rsidP="00DF23AE">
            <w:pPr>
              <w:pStyle w:val="ListParagraph"/>
              <w:ind w:left="0"/>
              <w:jc w:val="center"/>
            </w:pPr>
            <w:r>
              <w:t>3</w:t>
            </w:r>
          </w:p>
        </w:tc>
        <w:tc>
          <w:tcPr>
            <w:tcW w:w="3366" w:type="dxa"/>
          </w:tcPr>
          <w:p w14:paraId="332A4239" w14:textId="66C30DFF" w:rsidR="00714F8D" w:rsidRDefault="00F95FEC" w:rsidP="00F95FEC">
            <w:pPr>
              <w:pStyle w:val="ListParagraph"/>
              <w:ind w:left="0"/>
              <w:jc w:val="center"/>
            </w:pPr>
            <w:r w:rsidRPr="00F95FEC">
              <w:rPr>
                <w:noProof/>
              </w:rPr>
              <w:drawing>
                <wp:anchor distT="0" distB="0" distL="114300" distR="114300" simplePos="0" relativeHeight="251668992" behindDoc="1" locked="0" layoutInCell="1" allowOverlap="1" wp14:anchorId="698D3C00" wp14:editId="6C617460">
                  <wp:simplePos x="0" y="0"/>
                  <wp:positionH relativeFrom="column">
                    <wp:posOffset>-3810</wp:posOffset>
                  </wp:positionH>
                  <wp:positionV relativeFrom="paragraph">
                    <wp:posOffset>70485</wp:posOffset>
                  </wp:positionV>
                  <wp:extent cx="1990725" cy="764540"/>
                  <wp:effectExtent l="0" t="0" r="9525" b="0"/>
                  <wp:wrapTight wrapText="bothSides">
                    <wp:wrapPolygon edited="0">
                      <wp:start x="0" y="0"/>
                      <wp:lineTo x="0" y="20990"/>
                      <wp:lineTo x="21497" y="20990"/>
                      <wp:lineTo x="21497"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1990725" cy="764540"/>
                          </a:xfrm>
                          <a:prstGeom prst="rect">
                            <a:avLst/>
                          </a:prstGeom>
                        </pic:spPr>
                      </pic:pic>
                    </a:graphicData>
                  </a:graphic>
                  <wp14:sizeRelH relativeFrom="margin">
                    <wp14:pctWidth>0</wp14:pctWidth>
                  </wp14:sizeRelH>
                  <wp14:sizeRelV relativeFrom="margin">
                    <wp14:pctHeight>0</wp14:pctHeight>
                  </wp14:sizeRelV>
                </wp:anchor>
              </w:drawing>
            </w:r>
            <w:r>
              <w:t>(Call Message)</w:t>
            </w:r>
          </w:p>
        </w:tc>
        <w:tc>
          <w:tcPr>
            <w:tcW w:w="4013" w:type="dxa"/>
          </w:tcPr>
          <w:p w14:paraId="773B5720" w14:textId="3F499829" w:rsidR="00714F8D" w:rsidRPr="00DB399E" w:rsidRDefault="00F95FEC" w:rsidP="00714F8D">
            <w:pPr>
              <w:pStyle w:val="ListParagraph"/>
              <w:ind w:left="0"/>
            </w:pPr>
            <w:r>
              <w:t xml:space="preserve">Simbol </w:t>
            </w:r>
            <w:r>
              <w:rPr>
                <w:i/>
                <w:iCs/>
              </w:rPr>
              <w:t xml:space="preserve">call message </w:t>
            </w:r>
            <w:r>
              <w:t xml:space="preserve">digunakan unruk </w:t>
            </w:r>
            <w:r w:rsidR="00DB399E">
              <w:t xml:space="preserve">memanggil sebuah pesan yang mendefinisikan komunikasi tertentu antaa </w:t>
            </w:r>
            <w:r w:rsidR="00DB399E">
              <w:rPr>
                <w:i/>
                <w:iCs/>
              </w:rPr>
              <w:t xml:space="preserve">lifelines </w:t>
            </w:r>
            <w:r w:rsidR="00DB399E">
              <w:t>dari sebuah interaksi.</w:t>
            </w:r>
          </w:p>
        </w:tc>
      </w:tr>
      <w:tr w:rsidR="00DB399E" w14:paraId="2BA9BD15" w14:textId="77777777" w:rsidTr="00DB399E">
        <w:tc>
          <w:tcPr>
            <w:tcW w:w="548" w:type="dxa"/>
          </w:tcPr>
          <w:p w14:paraId="697831B1" w14:textId="61A8D594" w:rsidR="00714F8D" w:rsidRDefault="00F95FEC" w:rsidP="00DF23AE">
            <w:pPr>
              <w:pStyle w:val="ListParagraph"/>
              <w:ind w:left="0"/>
              <w:jc w:val="center"/>
            </w:pPr>
            <w:r>
              <w:t>4</w:t>
            </w:r>
          </w:p>
        </w:tc>
        <w:tc>
          <w:tcPr>
            <w:tcW w:w="3366" w:type="dxa"/>
          </w:tcPr>
          <w:p w14:paraId="56A2CD1E" w14:textId="347D0362" w:rsidR="00DB399E" w:rsidRDefault="00DB399E" w:rsidP="00714F8D">
            <w:pPr>
              <w:pStyle w:val="ListParagraph"/>
              <w:ind w:left="0"/>
            </w:pPr>
            <w:r w:rsidRPr="00DB399E">
              <w:rPr>
                <w:noProof/>
              </w:rPr>
              <w:drawing>
                <wp:anchor distT="0" distB="0" distL="114300" distR="114300" simplePos="0" relativeHeight="251670016" behindDoc="1" locked="0" layoutInCell="1" allowOverlap="1" wp14:anchorId="6926BADB" wp14:editId="71BA7850">
                  <wp:simplePos x="0" y="0"/>
                  <wp:positionH relativeFrom="column">
                    <wp:posOffset>301625</wp:posOffset>
                  </wp:positionH>
                  <wp:positionV relativeFrom="paragraph">
                    <wp:posOffset>102870</wp:posOffset>
                  </wp:positionV>
                  <wp:extent cx="1286054" cy="885949"/>
                  <wp:effectExtent l="0" t="0" r="0" b="9525"/>
                  <wp:wrapTight wrapText="bothSides">
                    <wp:wrapPolygon edited="0">
                      <wp:start x="0" y="0"/>
                      <wp:lineTo x="0" y="21368"/>
                      <wp:lineTo x="21120" y="21368"/>
                      <wp:lineTo x="21120"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1286054" cy="885949"/>
                          </a:xfrm>
                          <a:prstGeom prst="rect">
                            <a:avLst/>
                          </a:prstGeom>
                        </pic:spPr>
                      </pic:pic>
                    </a:graphicData>
                  </a:graphic>
                </wp:anchor>
              </w:drawing>
            </w:r>
          </w:p>
          <w:p w14:paraId="2E530A17" w14:textId="7F8492AF" w:rsidR="00DB399E" w:rsidRDefault="00DB399E" w:rsidP="00714F8D">
            <w:pPr>
              <w:pStyle w:val="ListParagraph"/>
              <w:ind w:left="0"/>
            </w:pPr>
          </w:p>
          <w:p w14:paraId="7EB487A5" w14:textId="3AF79EB8" w:rsidR="00DB399E" w:rsidRDefault="00DB399E" w:rsidP="00714F8D">
            <w:pPr>
              <w:pStyle w:val="ListParagraph"/>
              <w:ind w:left="0"/>
            </w:pPr>
          </w:p>
          <w:p w14:paraId="4890C3B2" w14:textId="0B0F56A5" w:rsidR="00DB399E" w:rsidRDefault="00DB399E" w:rsidP="00714F8D">
            <w:pPr>
              <w:pStyle w:val="ListParagraph"/>
              <w:ind w:left="0"/>
            </w:pPr>
          </w:p>
          <w:p w14:paraId="43175022" w14:textId="2023BA78" w:rsidR="00714F8D" w:rsidRDefault="00DB399E" w:rsidP="00DB399E">
            <w:pPr>
              <w:pStyle w:val="ListParagraph"/>
              <w:ind w:left="0"/>
              <w:jc w:val="center"/>
            </w:pPr>
            <w:r>
              <w:t>(Self Message)</w:t>
            </w:r>
          </w:p>
        </w:tc>
        <w:tc>
          <w:tcPr>
            <w:tcW w:w="4013" w:type="dxa"/>
          </w:tcPr>
          <w:p w14:paraId="7069F35A" w14:textId="745F7A31" w:rsidR="00714F8D" w:rsidRPr="00DB399E" w:rsidRDefault="00DB399E" w:rsidP="00714F8D">
            <w:pPr>
              <w:pStyle w:val="ListParagraph"/>
              <w:ind w:left="0"/>
            </w:pPr>
            <w:r>
              <w:t xml:space="preserve">Simbol </w:t>
            </w:r>
            <w:r>
              <w:rPr>
                <w:i/>
                <w:iCs/>
              </w:rPr>
              <w:t xml:space="preserve">self message </w:t>
            </w:r>
            <w:r>
              <w:t xml:space="preserve">ini pesan mandiri yang digunakna untuk mendefinikan komunikasi tertentu antaa </w:t>
            </w:r>
            <w:r>
              <w:rPr>
                <w:i/>
                <w:iCs/>
              </w:rPr>
              <w:t xml:space="preserve">lifelines </w:t>
            </w:r>
            <w:r>
              <w:t>dari sebuah interaksi.</w:t>
            </w:r>
          </w:p>
        </w:tc>
      </w:tr>
      <w:tr w:rsidR="00DB399E" w14:paraId="385238E5" w14:textId="77777777" w:rsidTr="00DB399E">
        <w:tc>
          <w:tcPr>
            <w:tcW w:w="548" w:type="dxa"/>
          </w:tcPr>
          <w:p w14:paraId="29C78BFF" w14:textId="25166DDA" w:rsidR="00714F8D" w:rsidRDefault="00F95FEC" w:rsidP="00DF23AE">
            <w:pPr>
              <w:pStyle w:val="ListParagraph"/>
              <w:ind w:left="0"/>
              <w:jc w:val="center"/>
            </w:pPr>
            <w:r>
              <w:t>5</w:t>
            </w:r>
          </w:p>
        </w:tc>
        <w:tc>
          <w:tcPr>
            <w:tcW w:w="3366" w:type="dxa"/>
          </w:tcPr>
          <w:p w14:paraId="67528668" w14:textId="351C68FA" w:rsidR="00714F8D" w:rsidRDefault="00DB399E" w:rsidP="00DB399E">
            <w:pPr>
              <w:pStyle w:val="ListParagraph"/>
              <w:ind w:left="0"/>
              <w:jc w:val="center"/>
            </w:pPr>
            <w:r w:rsidRPr="00DB399E">
              <w:rPr>
                <w:noProof/>
              </w:rPr>
              <w:drawing>
                <wp:anchor distT="0" distB="0" distL="114300" distR="114300" simplePos="0" relativeHeight="251671040" behindDoc="1" locked="0" layoutInCell="1" allowOverlap="1" wp14:anchorId="6A62119D" wp14:editId="19A69591">
                  <wp:simplePos x="0" y="0"/>
                  <wp:positionH relativeFrom="column">
                    <wp:posOffset>53975</wp:posOffset>
                  </wp:positionH>
                  <wp:positionV relativeFrom="paragraph">
                    <wp:posOffset>106045</wp:posOffset>
                  </wp:positionV>
                  <wp:extent cx="1895475" cy="915035"/>
                  <wp:effectExtent l="0" t="0" r="9525" b="0"/>
                  <wp:wrapTight wrapText="bothSides">
                    <wp:wrapPolygon edited="0">
                      <wp:start x="0" y="0"/>
                      <wp:lineTo x="0" y="21135"/>
                      <wp:lineTo x="21491" y="21135"/>
                      <wp:lineTo x="21491"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1895475" cy="915035"/>
                          </a:xfrm>
                          <a:prstGeom prst="rect">
                            <a:avLst/>
                          </a:prstGeom>
                        </pic:spPr>
                      </pic:pic>
                    </a:graphicData>
                  </a:graphic>
                  <wp14:sizeRelH relativeFrom="margin">
                    <wp14:pctWidth>0</wp14:pctWidth>
                  </wp14:sizeRelH>
                  <wp14:sizeRelV relativeFrom="margin">
                    <wp14:pctHeight>0</wp14:pctHeight>
                  </wp14:sizeRelV>
                </wp:anchor>
              </w:drawing>
            </w:r>
            <w:r>
              <w:t>(Destroy Message)</w:t>
            </w:r>
          </w:p>
        </w:tc>
        <w:tc>
          <w:tcPr>
            <w:tcW w:w="4013" w:type="dxa"/>
          </w:tcPr>
          <w:p w14:paraId="63FB3CA4" w14:textId="3A5B16DE" w:rsidR="00714F8D" w:rsidRDefault="00DB399E" w:rsidP="00714F8D">
            <w:pPr>
              <w:pStyle w:val="ListParagraph"/>
              <w:ind w:left="0"/>
            </w:pPr>
            <w:r>
              <w:t>Simbol ini digunakan untuk menghancurkan pesan atau siklus hidup target.</w:t>
            </w:r>
          </w:p>
        </w:tc>
      </w:tr>
      <w:tr w:rsidR="00DB399E" w14:paraId="6D095878" w14:textId="77777777" w:rsidTr="00DB399E">
        <w:tc>
          <w:tcPr>
            <w:tcW w:w="548" w:type="dxa"/>
          </w:tcPr>
          <w:p w14:paraId="455D7073" w14:textId="73F54CD1" w:rsidR="00714F8D" w:rsidRDefault="00F95FEC" w:rsidP="00DF23AE">
            <w:pPr>
              <w:pStyle w:val="ListParagraph"/>
              <w:ind w:left="0"/>
              <w:jc w:val="center"/>
            </w:pPr>
            <w:r>
              <w:lastRenderedPageBreak/>
              <w:t>6</w:t>
            </w:r>
          </w:p>
        </w:tc>
        <w:tc>
          <w:tcPr>
            <w:tcW w:w="3366" w:type="dxa"/>
          </w:tcPr>
          <w:p w14:paraId="5902CD40" w14:textId="465F20E1" w:rsidR="00DB399E" w:rsidRDefault="00DB399E" w:rsidP="00DB399E">
            <w:pPr>
              <w:pStyle w:val="ListParagraph"/>
              <w:ind w:left="0"/>
              <w:jc w:val="center"/>
            </w:pPr>
            <w:r w:rsidRPr="00DB399E">
              <w:rPr>
                <w:noProof/>
              </w:rPr>
              <w:drawing>
                <wp:anchor distT="0" distB="0" distL="114300" distR="114300" simplePos="0" relativeHeight="251672064" behindDoc="1" locked="0" layoutInCell="1" allowOverlap="1" wp14:anchorId="0491D2BD" wp14:editId="26C4A2EF">
                  <wp:simplePos x="0" y="0"/>
                  <wp:positionH relativeFrom="column">
                    <wp:posOffset>435610</wp:posOffset>
                  </wp:positionH>
                  <wp:positionV relativeFrom="paragraph">
                    <wp:posOffset>83820</wp:posOffset>
                  </wp:positionV>
                  <wp:extent cx="1038370" cy="571580"/>
                  <wp:effectExtent l="0" t="0" r="9525" b="0"/>
                  <wp:wrapTight wrapText="bothSides">
                    <wp:wrapPolygon edited="0">
                      <wp:start x="0" y="0"/>
                      <wp:lineTo x="0" y="20880"/>
                      <wp:lineTo x="21402" y="20880"/>
                      <wp:lineTo x="21402"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1038370" cy="571580"/>
                          </a:xfrm>
                          <a:prstGeom prst="rect">
                            <a:avLst/>
                          </a:prstGeom>
                        </pic:spPr>
                      </pic:pic>
                    </a:graphicData>
                  </a:graphic>
                </wp:anchor>
              </w:drawing>
            </w:r>
          </w:p>
          <w:p w14:paraId="577A59C7" w14:textId="77777777" w:rsidR="00DB399E" w:rsidRDefault="00DB399E" w:rsidP="00DB399E">
            <w:pPr>
              <w:pStyle w:val="ListParagraph"/>
              <w:ind w:left="0"/>
              <w:jc w:val="center"/>
            </w:pPr>
          </w:p>
          <w:p w14:paraId="3B29ACA4" w14:textId="77777777" w:rsidR="00DB399E" w:rsidRDefault="00DB399E" w:rsidP="00DB399E">
            <w:pPr>
              <w:pStyle w:val="ListParagraph"/>
              <w:ind w:left="0"/>
              <w:jc w:val="center"/>
            </w:pPr>
          </w:p>
          <w:p w14:paraId="2CAFBBA7" w14:textId="0BD3106C" w:rsidR="00714F8D" w:rsidRDefault="00DB399E" w:rsidP="00DB399E">
            <w:pPr>
              <w:pStyle w:val="ListParagraph"/>
              <w:ind w:left="0"/>
              <w:jc w:val="center"/>
            </w:pPr>
            <w:r>
              <w:t>(Note)</w:t>
            </w:r>
          </w:p>
        </w:tc>
        <w:tc>
          <w:tcPr>
            <w:tcW w:w="4013" w:type="dxa"/>
          </w:tcPr>
          <w:p w14:paraId="6CBEC145" w14:textId="47228E41" w:rsidR="00714F8D" w:rsidRPr="00DB399E" w:rsidRDefault="00DB399E" w:rsidP="00714F8D">
            <w:pPr>
              <w:pStyle w:val="ListParagraph"/>
              <w:ind w:left="0"/>
            </w:pPr>
            <w:r>
              <w:t xml:space="preserve">Simbol </w:t>
            </w:r>
            <w:r>
              <w:rPr>
                <w:i/>
                <w:iCs/>
              </w:rPr>
              <w:t xml:space="preserve">note </w:t>
            </w:r>
            <w:r>
              <w:t>ini digunakna untuk memberikan catatan atau lampiran dari berbagai komentar elemen.</w:t>
            </w:r>
          </w:p>
        </w:tc>
      </w:tr>
      <w:tr w:rsidR="00E728BE" w14:paraId="7105575C" w14:textId="77777777" w:rsidTr="00DB399E">
        <w:tc>
          <w:tcPr>
            <w:tcW w:w="548" w:type="dxa"/>
          </w:tcPr>
          <w:p w14:paraId="48E55A36" w14:textId="77777777" w:rsidR="00E728BE" w:rsidRDefault="00E728BE" w:rsidP="00DF23AE">
            <w:pPr>
              <w:pStyle w:val="ListParagraph"/>
              <w:ind w:left="0"/>
              <w:jc w:val="center"/>
            </w:pPr>
          </w:p>
        </w:tc>
        <w:tc>
          <w:tcPr>
            <w:tcW w:w="3366" w:type="dxa"/>
          </w:tcPr>
          <w:p w14:paraId="44445EA5" w14:textId="6872C3CB" w:rsidR="00826E86" w:rsidRDefault="00826E86" w:rsidP="00DB399E">
            <w:pPr>
              <w:pStyle w:val="ListParagraph"/>
              <w:ind w:left="0"/>
              <w:jc w:val="center"/>
            </w:pPr>
            <w:r w:rsidRPr="00826E86">
              <w:rPr>
                <w:noProof/>
              </w:rPr>
              <w:drawing>
                <wp:anchor distT="0" distB="0" distL="114300" distR="114300" simplePos="0" relativeHeight="251677184" behindDoc="1" locked="0" layoutInCell="1" allowOverlap="1" wp14:anchorId="1FD7ECF7" wp14:editId="60AB7AB2">
                  <wp:simplePos x="0" y="0"/>
                  <wp:positionH relativeFrom="column">
                    <wp:posOffset>444068</wp:posOffset>
                  </wp:positionH>
                  <wp:positionV relativeFrom="paragraph">
                    <wp:posOffset>81026</wp:posOffset>
                  </wp:positionV>
                  <wp:extent cx="996950" cy="584835"/>
                  <wp:effectExtent l="0" t="0" r="0" b="5715"/>
                  <wp:wrapTight wrapText="bothSides">
                    <wp:wrapPolygon edited="0">
                      <wp:start x="0" y="0"/>
                      <wp:lineTo x="0" y="21107"/>
                      <wp:lineTo x="21050" y="21107"/>
                      <wp:lineTo x="21050"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996950" cy="584835"/>
                          </a:xfrm>
                          <a:prstGeom prst="rect">
                            <a:avLst/>
                          </a:prstGeom>
                        </pic:spPr>
                      </pic:pic>
                    </a:graphicData>
                  </a:graphic>
                  <wp14:sizeRelH relativeFrom="margin">
                    <wp14:pctWidth>0</wp14:pctWidth>
                  </wp14:sizeRelH>
                  <wp14:sizeRelV relativeFrom="margin">
                    <wp14:pctHeight>0</wp14:pctHeight>
                  </wp14:sizeRelV>
                </wp:anchor>
              </w:drawing>
            </w:r>
          </w:p>
          <w:p w14:paraId="3F2A512D" w14:textId="08D56B6B" w:rsidR="00826E86" w:rsidRDefault="00826E86" w:rsidP="00DB399E">
            <w:pPr>
              <w:pStyle w:val="ListParagraph"/>
              <w:ind w:left="0"/>
              <w:jc w:val="center"/>
            </w:pPr>
          </w:p>
          <w:p w14:paraId="1DB4E087" w14:textId="77777777" w:rsidR="00826E86" w:rsidRDefault="00826E86" w:rsidP="00DB399E">
            <w:pPr>
              <w:pStyle w:val="ListParagraph"/>
              <w:ind w:left="0"/>
              <w:jc w:val="center"/>
            </w:pPr>
          </w:p>
          <w:p w14:paraId="21C2A1A9" w14:textId="26841404" w:rsidR="00E728BE" w:rsidRPr="00DB399E" w:rsidRDefault="00826E86" w:rsidP="00826E86">
            <w:pPr>
              <w:pStyle w:val="ListParagraph"/>
              <w:ind w:left="0"/>
              <w:jc w:val="center"/>
            </w:pPr>
            <w:r>
              <w:t>(Entity Class)</w:t>
            </w:r>
          </w:p>
        </w:tc>
        <w:tc>
          <w:tcPr>
            <w:tcW w:w="4013" w:type="dxa"/>
          </w:tcPr>
          <w:p w14:paraId="42C09448" w14:textId="70BAC4A9" w:rsidR="00E728BE" w:rsidRPr="00826E86" w:rsidRDefault="00826E86" w:rsidP="00714F8D">
            <w:pPr>
              <w:pStyle w:val="ListParagraph"/>
              <w:ind w:left="0"/>
            </w:pPr>
            <w:r>
              <w:t xml:space="preserve">Simbol </w:t>
            </w:r>
            <w:r>
              <w:rPr>
                <w:i/>
                <w:iCs/>
              </w:rPr>
              <w:t xml:space="preserve">entity class </w:t>
            </w:r>
            <w:r>
              <w:t>ini akan digunakan untuk menggambarkan sebuah hubungan yang akan dilakukan.</w:t>
            </w:r>
          </w:p>
        </w:tc>
      </w:tr>
      <w:tr w:rsidR="00826E86" w14:paraId="616223CB" w14:textId="77777777" w:rsidTr="00DB399E">
        <w:tc>
          <w:tcPr>
            <w:tcW w:w="548" w:type="dxa"/>
          </w:tcPr>
          <w:p w14:paraId="5165AAEF" w14:textId="77777777" w:rsidR="00826E86" w:rsidRDefault="00826E86" w:rsidP="00DF23AE">
            <w:pPr>
              <w:pStyle w:val="ListParagraph"/>
              <w:ind w:left="0"/>
              <w:jc w:val="center"/>
            </w:pPr>
          </w:p>
        </w:tc>
        <w:tc>
          <w:tcPr>
            <w:tcW w:w="3366" w:type="dxa"/>
          </w:tcPr>
          <w:p w14:paraId="7FD03797" w14:textId="6E8BABAA" w:rsidR="00826E86" w:rsidRDefault="00826E86" w:rsidP="00DB399E">
            <w:pPr>
              <w:pStyle w:val="ListParagraph"/>
              <w:ind w:left="0"/>
              <w:jc w:val="center"/>
            </w:pPr>
            <w:r w:rsidRPr="00826E86">
              <w:rPr>
                <w:noProof/>
              </w:rPr>
              <w:drawing>
                <wp:anchor distT="0" distB="0" distL="114300" distR="114300" simplePos="0" relativeHeight="251678208" behindDoc="1" locked="0" layoutInCell="1" allowOverlap="1" wp14:anchorId="01C2008E" wp14:editId="2D8EF0A2">
                  <wp:simplePos x="0" y="0"/>
                  <wp:positionH relativeFrom="column">
                    <wp:posOffset>479984</wp:posOffset>
                  </wp:positionH>
                  <wp:positionV relativeFrom="paragraph">
                    <wp:posOffset>100407</wp:posOffset>
                  </wp:positionV>
                  <wp:extent cx="1133856" cy="599578"/>
                  <wp:effectExtent l="0" t="0" r="9525" b="0"/>
                  <wp:wrapTight wrapText="bothSides">
                    <wp:wrapPolygon edited="0">
                      <wp:start x="0" y="0"/>
                      <wp:lineTo x="0" y="20593"/>
                      <wp:lineTo x="21418" y="20593"/>
                      <wp:lineTo x="21418"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1133856" cy="599578"/>
                          </a:xfrm>
                          <a:prstGeom prst="rect">
                            <a:avLst/>
                          </a:prstGeom>
                        </pic:spPr>
                      </pic:pic>
                    </a:graphicData>
                  </a:graphic>
                </wp:anchor>
              </w:drawing>
            </w:r>
          </w:p>
          <w:p w14:paraId="5B1CB2B8" w14:textId="77777777" w:rsidR="00826E86" w:rsidRDefault="00826E86" w:rsidP="00DB399E">
            <w:pPr>
              <w:pStyle w:val="ListParagraph"/>
              <w:ind w:left="0"/>
              <w:jc w:val="center"/>
            </w:pPr>
          </w:p>
          <w:p w14:paraId="7F688DE6" w14:textId="36AE54F5" w:rsidR="00826E86" w:rsidRDefault="00826E86" w:rsidP="00DB399E">
            <w:pPr>
              <w:pStyle w:val="ListParagraph"/>
              <w:ind w:left="0"/>
              <w:jc w:val="center"/>
            </w:pPr>
          </w:p>
          <w:p w14:paraId="445B7AC0" w14:textId="576ACAEB" w:rsidR="00826E86" w:rsidRPr="00826E86" w:rsidRDefault="00826E86" w:rsidP="00DB399E">
            <w:pPr>
              <w:pStyle w:val="ListParagraph"/>
              <w:ind w:left="0"/>
              <w:jc w:val="center"/>
            </w:pPr>
            <w:r>
              <w:t>(Boundary Class)</w:t>
            </w:r>
          </w:p>
        </w:tc>
        <w:tc>
          <w:tcPr>
            <w:tcW w:w="4013" w:type="dxa"/>
          </w:tcPr>
          <w:p w14:paraId="0480EF1F" w14:textId="45C4FAEC" w:rsidR="00826E86" w:rsidRPr="00826E86" w:rsidRDefault="00826E86" w:rsidP="00714F8D">
            <w:pPr>
              <w:pStyle w:val="ListParagraph"/>
              <w:ind w:left="0"/>
            </w:pPr>
            <w:r>
              <w:t xml:space="preserve">Simbol </w:t>
            </w:r>
            <w:r>
              <w:rPr>
                <w:i/>
                <w:iCs/>
              </w:rPr>
              <w:t xml:space="preserve">boundary class </w:t>
            </w:r>
            <w:r>
              <w:t>ini akan digunakan untuk menggambarkan gambaran dari form.</w:t>
            </w:r>
          </w:p>
        </w:tc>
      </w:tr>
    </w:tbl>
    <w:p w14:paraId="4918576F" w14:textId="2F5E9275" w:rsidR="00714F8D" w:rsidRDefault="00714F8D" w:rsidP="00714F8D">
      <w:pPr>
        <w:pStyle w:val="ListParagraph"/>
        <w:ind w:left="0" w:firstLine="426"/>
      </w:pPr>
    </w:p>
    <w:p w14:paraId="0844BA3B" w14:textId="266C3145" w:rsidR="00714F8D" w:rsidRDefault="00714F8D" w:rsidP="00FF2590">
      <w:pPr>
        <w:pStyle w:val="ListParagraph"/>
        <w:numPr>
          <w:ilvl w:val="0"/>
          <w:numId w:val="23"/>
        </w:numPr>
        <w:ind w:left="426" w:hanging="426"/>
      </w:pPr>
      <w:r>
        <w:t>Activity Diagram</w:t>
      </w:r>
    </w:p>
    <w:p w14:paraId="27FB6155" w14:textId="6CDCD996" w:rsidR="00826E86" w:rsidRDefault="00826E86" w:rsidP="00826E86">
      <w:pPr>
        <w:ind w:firstLine="426"/>
      </w:pPr>
      <w:r>
        <w:t>Pada Entity Relationship Diagram ini terdapat beberapa simbol yang perlu diketahui. Adapun simbol dan makna akan dipaparkan pada</w:t>
      </w:r>
      <w:r w:rsidRPr="001A73FB">
        <w:rPr>
          <w:i/>
          <w:iCs/>
        </w:rPr>
        <w:t xml:space="preserve"> table </w:t>
      </w:r>
      <w:r>
        <w:t>dibawah ini.</w:t>
      </w:r>
    </w:p>
    <w:p w14:paraId="65AF5C8B" w14:textId="1B12E5D8" w:rsidR="00DF23AE" w:rsidRDefault="00DF23AE" w:rsidP="00FA382F">
      <w:pPr>
        <w:pStyle w:val="Caption"/>
        <w:keepNext/>
        <w:jc w:val="center"/>
      </w:pPr>
      <w:bookmarkStart w:id="41" w:name="_Toc83115861"/>
      <w:r>
        <w:t xml:space="preserve">Table 0. </w:t>
      </w:r>
      <w:r>
        <w:fldChar w:fldCharType="begin"/>
      </w:r>
      <w:r>
        <w:instrText xml:space="preserve"> SEQ Table_0. \* ARABIC </w:instrText>
      </w:r>
      <w:r>
        <w:fldChar w:fldCharType="separate"/>
      </w:r>
      <w:r w:rsidR="00546290">
        <w:rPr>
          <w:noProof/>
        </w:rPr>
        <w:t>7</w:t>
      </w:r>
      <w:r>
        <w:fldChar w:fldCharType="end"/>
      </w:r>
      <w:r>
        <w:t xml:space="preserve"> Simbol Activity Diagram</w:t>
      </w:r>
      <w:bookmarkEnd w:id="41"/>
    </w:p>
    <w:tbl>
      <w:tblPr>
        <w:tblStyle w:val="TableGrid"/>
        <w:tblW w:w="0" w:type="auto"/>
        <w:tblLook w:val="04A0" w:firstRow="1" w:lastRow="0" w:firstColumn="1" w:lastColumn="0" w:noHBand="0" w:noVBand="1"/>
      </w:tblPr>
      <w:tblGrid>
        <w:gridCol w:w="562"/>
        <w:gridCol w:w="3402"/>
        <w:gridCol w:w="3963"/>
      </w:tblGrid>
      <w:tr w:rsidR="00826E86" w14:paraId="4E8ACA65" w14:textId="77777777" w:rsidTr="001807FF">
        <w:tc>
          <w:tcPr>
            <w:tcW w:w="562" w:type="dxa"/>
          </w:tcPr>
          <w:p w14:paraId="71D1B4D8" w14:textId="24D8B38C" w:rsidR="00826E86" w:rsidRPr="00DF23AE" w:rsidRDefault="00B51CB3" w:rsidP="00DF23AE">
            <w:pPr>
              <w:jc w:val="center"/>
              <w:rPr>
                <w:b/>
                <w:bCs/>
              </w:rPr>
            </w:pPr>
            <w:r w:rsidRPr="00DF23AE">
              <w:rPr>
                <w:b/>
                <w:bCs/>
              </w:rPr>
              <w:t>No</w:t>
            </w:r>
          </w:p>
        </w:tc>
        <w:tc>
          <w:tcPr>
            <w:tcW w:w="3402" w:type="dxa"/>
          </w:tcPr>
          <w:p w14:paraId="1513C0CD" w14:textId="3BA8806C" w:rsidR="00826E86" w:rsidRPr="00DF23AE" w:rsidRDefault="00B51CB3" w:rsidP="00DF23AE">
            <w:pPr>
              <w:rPr>
                <w:b/>
                <w:bCs/>
              </w:rPr>
            </w:pPr>
            <w:r w:rsidRPr="00DF23AE">
              <w:rPr>
                <w:b/>
                <w:bCs/>
              </w:rPr>
              <w:t>Simbol</w:t>
            </w:r>
          </w:p>
        </w:tc>
        <w:tc>
          <w:tcPr>
            <w:tcW w:w="3963" w:type="dxa"/>
          </w:tcPr>
          <w:p w14:paraId="31D8358A" w14:textId="22FA566F" w:rsidR="00826E86" w:rsidRPr="00DF23AE" w:rsidRDefault="00B51CB3" w:rsidP="00DF23AE">
            <w:pPr>
              <w:rPr>
                <w:b/>
                <w:bCs/>
              </w:rPr>
            </w:pPr>
            <w:r w:rsidRPr="00DF23AE">
              <w:rPr>
                <w:b/>
                <w:bCs/>
              </w:rPr>
              <w:t>Deskripsi</w:t>
            </w:r>
          </w:p>
        </w:tc>
      </w:tr>
      <w:tr w:rsidR="00826E86" w14:paraId="080E8D13" w14:textId="77777777" w:rsidTr="001807FF">
        <w:tc>
          <w:tcPr>
            <w:tcW w:w="562" w:type="dxa"/>
          </w:tcPr>
          <w:p w14:paraId="3D8367AC" w14:textId="78D2A63B" w:rsidR="00826E86" w:rsidRDefault="00B51CB3" w:rsidP="00DF23AE">
            <w:pPr>
              <w:jc w:val="center"/>
            </w:pPr>
            <w:r>
              <w:t>1</w:t>
            </w:r>
          </w:p>
        </w:tc>
        <w:tc>
          <w:tcPr>
            <w:tcW w:w="3402" w:type="dxa"/>
          </w:tcPr>
          <w:p w14:paraId="58A32ABA" w14:textId="2A9057A6" w:rsidR="00B51CB3" w:rsidRDefault="00B51CB3" w:rsidP="00EB476B">
            <w:pPr>
              <w:jc w:val="center"/>
            </w:pPr>
            <w:r>
              <w:rPr>
                <w:noProof/>
              </w:rPr>
              <w:drawing>
                <wp:anchor distT="0" distB="0" distL="114300" distR="114300" simplePos="0" relativeHeight="251688448" behindDoc="1" locked="0" layoutInCell="1" hidden="0" allowOverlap="1" wp14:anchorId="66477036" wp14:editId="6AE74861">
                  <wp:simplePos x="0" y="0"/>
                  <wp:positionH relativeFrom="column">
                    <wp:posOffset>478790</wp:posOffset>
                  </wp:positionH>
                  <wp:positionV relativeFrom="paragraph">
                    <wp:posOffset>145237</wp:posOffset>
                  </wp:positionV>
                  <wp:extent cx="1137920" cy="1107440"/>
                  <wp:effectExtent l="0" t="0" r="5080" b="0"/>
                  <wp:wrapTight wrapText="bothSides">
                    <wp:wrapPolygon edited="0">
                      <wp:start x="0" y="0"/>
                      <wp:lineTo x="0" y="21179"/>
                      <wp:lineTo x="21335" y="21179"/>
                      <wp:lineTo x="21335" y="0"/>
                      <wp:lineTo x="0" y="0"/>
                    </wp:wrapPolygon>
                  </wp:wrapTight>
                  <wp:docPr id="29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6"/>
                          <a:srcRect/>
                          <a:stretch>
                            <a:fillRect/>
                          </a:stretch>
                        </pic:blipFill>
                        <pic:spPr>
                          <a:xfrm>
                            <a:off x="0" y="0"/>
                            <a:ext cx="1137920" cy="1107440"/>
                          </a:xfrm>
                          <a:prstGeom prst="rect">
                            <a:avLst/>
                          </a:prstGeom>
                          <a:ln/>
                        </pic:spPr>
                      </pic:pic>
                    </a:graphicData>
                  </a:graphic>
                </wp:anchor>
              </w:drawing>
            </w:r>
          </w:p>
          <w:p w14:paraId="68423F67" w14:textId="5EF211B4" w:rsidR="00B51CB3" w:rsidRDefault="00B51CB3" w:rsidP="00EB476B">
            <w:pPr>
              <w:jc w:val="center"/>
            </w:pPr>
          </w:p>
          <w:p w14:paraId="6D82E898" w14:textId="77777777" w:rsidR="00B51CB3" w:rsidRDefault="00B51CB3" w:rsidP="00EB476B">
            <w:pPr>
              <w:jc w:val="center"/>
            </w:pPr>
          </w:p>
          <w:p w14:paraId="7CA89728" w14:textId="77777777" w:rsidR="00B51CB3" w:rsidRDefault="00B51CB3" w:rsidP="00EB476B">
            <w:pPr>
              <w:jc w:val="center"/>
            </w:pPr>
          </w:p>
          <w:p w14:paraId="40191B99" w14:textId="77777777" w:rsidR="00B51CB3" w:rsidRDefault="00B51CB3" w:rsidP="00EB476B">
            <w:pPr>
              <w:jc w:val="center"/>
            </w:pPr>
          </w:p>
          <w:p w14:paraId="752D094C" w14:textId="1ED9F203" w:rsidR="00826E86" w:rsidRDefault="00B51CB3" w:rsidP="00EB476B">
            <w:pPr>
              <w:jc w:val="center"/>
            </w:pPr>
            <w:r>
              <w:t>(Swimline)</w:t>
            </w:r>
          </w:p>
        </w:tc>
        <w:tc>
          <w:tcPr>
            <w:tcW w:w="3963" w:type="dxa"/>
          </w:tcPr>
          <w:p w14:paraId="5BCAA451" w14:textId="5A3CCDBD" w:rsidR="00826E86" w:rsidRPr="00EB476B" w:rsidRDefault="00EB476B" w:rsidP="001807FF">
            <w:r>
              <w:t xml:space="preserve">Simbol </w:t>
            </w:r>
            <w:r>
              <w:rPr>
                <w:i/>
                <w:iCs/>
              </w:rPr>
              <w:t xml:space="preserve">Swimline </w:t>
            </w:r>
            <w:r>
              <w:t xml:space="preserve">digunakan untuk </w:t>
            </w:r>
            <w:r w:rsidR="00BE1AFF">
              <w:t>menunjukan siapa yang bertanggung jawab dalam melakukan aktivitas pada suatu diagram.</w:t>
            </w:r>
          </w:p>
        </w:tc>
      </w:tr>
      <w:tr w:rsidR="00826E86" w14:paraId="47FC268D" w14:textId="77777777" w:rsidTr="001807FF">
        <w:tc>
          <w:tcPr>
            <w:tcW w:w="562" w:type="dxa"/>
          </w:tcPr>
          <w:p w14:paraId="3146B69E" w14:textId="7173A0C6" w:rsidR="00826E86" w:rsidRDefault="00B51CB3" w:rsidP="00DF23AE">
            <w:pPr>
              <w:jc w:val="center"/>
            </w:pPr>
            <w:r>
              <w:t>2</w:t>
            </w:r>
          </w:p>
        </w:tc>
        <w:tc>
          <w:tcPr>
            <w:tcW w:w="3402" w:type="dxa"/>
          </w:tcPr>
          <w:p w14:paraId="34D877DA" w14:textId="2A262B3E" w:rsidR="00B51CB3" w:rsidRDefault="00B51CB3" w:rsidP="00EB476B">
            <w:pPr>
              <w:jc w:val="center"/>
            </w:pPr>
            <w:r>
              <w:rPr>
                <w:noProof/>
              </w:rPr>
              <w:drawing>
                <wp:anchor distT="0" distB="0" distL="114300" distR="114300" simplePos="0" relativeHeight="251689472" behindDoc="1" locked="0" layoutInCell="1" allowOverlap="1" wp14:anchorId="5DDF981B" wp14:editId="45D08E73">
                  <wp:simplePos x="0" y="0"/>
                  <wp:positionH relativeFrom="column">
                    <wp:posOffset>893283</wp:posOffset>
                  </wp:positionH>
                  <wp:positionV relativeFrom="paragraph">
                    <wp:posOffset>153020</wp:posOffset>
                  </wp:positionV>
                  <wp:extent cx="304800" cy="304800"/>
                  <wp:effectExtent l="0" t="0" r="0" b="0"/>
                  <wp:wrapTight wrapText="bothSides">
                    <wp:wrapPolygon edited="0">
                      <wp:start x="0" y="0"/>
                      <wp:lineTo x="0" y="20250"/>
                      <wp:lineTo x="20250" y="20250"/>
                      <wp:lineTo x="20250" y="0"/>
                      <wp:lineTo x="0" y="0"/>
                    </wp:wrapPolygon>
                  </wp:wrapTight>
                  <wp:docPr id="29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77">
                            <a:extLst>
                              <a:ext uri="{28A0092B-C50C-407E-A947-70E740481C1C}">
                                <a14:useLocalDpi xmlns:a14="http://schemas.microsoft.com/office/drawing/2010/main" val="0"/>
                              </a:ext>
                            </a:extLst>
                          </a:blip>
                          <a:srcRect/>
                          <a:stretch>
                            <a:fillRect/>
                          </a:stretch>
                        </pic:blipFill>
                        <pic:spPr>
                          <a:xfrm>
                            <a:off x="0" y="0"/>
                            <a:ext cx="304800" cy="304800"/>
                          </a:xfrm>
                          <a:prstGeom prst="rect">
                            <a:avLst/>
                          </a:prstGeom>
                          <a:ln/>
                        </pic:spPr>
                      </pic:pic>
                    </a:graphicData>
                  </a:graphic>
                </wp:anchor>
              </w:drawing>
            </w:r>
          </w:p>
          <w:p w14:paraId="50E14511" w14:textId="5D4B6B60" w:rsidR="00B51CB3" w:rsidRDefault="00B51CB3" w:rsidP="00EB476B">
            <w:pPr>
              <w:jc w:val="center"/>
            </w:pPr>
          </w:p>
          <w:p w14:paraId="00D8A564" w14:textId="1B06AE47" w:rsidR="00826E86" w:rsidRDefault="00B51CB3" w:rsidP="00EB476B">
            <w:pPr>
              <w:jc w:val="center"/>
            </w:pPr>
            <w:r>
              <w:t>(</w:t>
            </w:r>
            <w:r w:rsidR="00EB476B">
              <w:t>Initial State</w:t>
            </w:r>
            <w:r>
              <w:t>)</w:t>
            </w:r>
          </w:p>
        </w:tc>
        <w:tc>
          <w:tcPr>
            <w:tcW w:w="3963" w:type="dxa"/>
          </w:tcPr>
          <w:p w14:paraId="124DA694" w14:textId="2C23C839" w:rsidR="00826E86" w:rsidRPr="00EB476B" w:rsidRDefault="00EB476B" w:rsidP="001807FF">
            <w:r>
              <w:t xml:space="preserve">Simbol </w:t>
            </w:r>
            <w:r>
              <w:rPr>
                <w:i/>
                <w:iCs/>
              </w:rPr>
              <w:t xml:space="preserve">initial state </w:t>
            </w:r>
            <w:r>
              <w:t>digunakan untuk memulai suatu alur pada activity diagram.</w:t>
            </w:r>
          </w:p>
        </w:tc>
      </w:tr>
      <w:tr w:rsidR="00826E86" w14:paraId="35361DB1" w14:textId="77777777" w:rsidTr="001807FF">
        <w:tc>
          <w:tcPr>
            <w:tcW w:w="562" w:type="dxa"/>
          </w:tcPr>
          <w:p w14:paraId="2F5FC9B3" w14:textId="734A0181" w:rsidR="00826E86" w:rsidRDefault="00B51CB3" w:rsidP="00DF23AE">
            <w:pPr>
              <w:jc w:val="center"/>
            </w:pPr>
            <w:r>
              <w:t>3</w:t>
            </w:r>
          </w:p>
        </w:tc>
        <w:tc>
          <w:tcPr>
            <w:tcW w:w="3402" w:type="dxa"/>
          </w:tcPr>
          <w:p w14:paraId="6617DB2C" w14:textId="09339DB6" w:rsidR="00826E86" w:rsidRDefault="00B51CB3" w:rsidP="00EB476B">
            <w:pPr>
              <w:jc w:val="center"/>
            </w:pPr>
            <w:r w:rsidRPr="00B51CB3">
              <w:rPr>
                <w:noProof/>
              </w:rPr>
              <w:drawing>
                <wp:anchor distT="0" distB="0" distL="114300" distR="114300" simplePos="0" relativeHeight="251691520" behindDoc="1" locked="0" layoutInCell="1" allowOverlap="1" wp14:anchorId="0A41713F" wp14:editId="6CF5AA1E">
                  <wp:simplePos x="0" y="0"/>
                  <wp:positionH relativeFrom="column">
                    <wp:posOffset>553882</wp:posOffset>
                  </wp:positionH>
                  <wp:positionV relativeFrom="paragraph">
                    <wp:posOffset>180487</wp:posOffset>
                  </wp:positionV>
                  <wp:extent cx="933580" cy="543001"/>
                  <wp:effectExtent l="0" t="0" r="0" b="9525"/>
                  <wp:wrapTight wrapText="bothSides">
                    <wp:wrapPolygon edited="0">
                      <wp:start x="0" y="0"/>
                      <wp:lineTo x="0" y="21221"/>
                      <wp:lineTo x="21159" y="21221"/>
                      <wp:lineTo x="21159" y="0"/>
                      <wp:lineTo x="0"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933580" cy="543001"/>
                          </a:xfrm>
                          <a:prstGeom prst="rect">
                            <a:avLst/>
                          </a:prstGeom>
                        </pic:spPr>
                      </pic:pic>
                    </a:graphicData>
                  </a:graphic>
                </wp:anchor>
              </w:drawing>
            </w:r>
          </w:p>
          <w:p w14:paraId="02D8FD60" w14:textId="1785DEB7" w:rsidR="00B51CB3" w:rsidRDefault="00B51CB3" w:rsidP="00EB476B">
            <w:pPr>
              <w:jc w:val="center"/>
            </w:pPr>
          </w:p>
          <w:p w14:paraId="296E879E" w14:textId="3060E6EA" w:rsidR="00B51CB3" w:rsidRDefault="00B51CB3" w:rsidP="00EB476B">
            <w:pPr>
              <w:jc w:val="center"/>
            </w:pPr>
          </w:p>
          <w:p w14:paraId="08C9AB5A" w14:textId="7CC93C5B" w:rsidR="00B51CB3" w:rsidRDefault="00B51CB3" w:rsidP="00EB476B">
            <w:pPr>
              <w:jc w:val="center"/>
            </w:pPr>
            <w:r>
              <w:lastRenderedPageBreak/>
              <w:t>(</w:t>
            </w:r>
            <w:r w:rsidR="00EB476B">
              <w:t>Activity</w:t>
            </w:r>
            <w:r>
              <w:t>)</w:t>
            </w:r>
          </w:p>
        </w:tc>
        <w:tc>
          <w:tcPr>
            <w:tcW w:w="3963" w:type="dxa"/>
          </w:tcPr>
          <w:p w14:paraId="3BBF4E92" w14:textId="4FEE43C7" w:rsidR="00826E86" w:rsidRPr="00EB476B" w:rsidRDefault="00EB476B" w:rsidP="001807FF">
            <w:r>
              <w:lastRenderedPageBreak/>
              <w:t xml:space="preserve">Simbol </w:t>
            </w:r>
            <w:r w:rsidRPr="00EB476B">
              <w:rPr>
                <w:i/>
                <w:iCs/>
              </w:rPr>
              <w:t>activity</w:t>
            </w:r>
            <w:r>
              <w:rPr>
                <w:i/>
                <w:iCs/>
              </w:rPr>
              <w:t xml:space="preserve"> </w:t>
            </w:r>
            <w:r>
              <w:t xml:space="preserve">ini digunakan untuk menyatakan sebuah aktivitas atau </w:t>
            </w:r>
            <w:r>
              <w:lastRenderedPageBreak/>
              <w:t>pekerjaan yang dilakukan dalam aliran kerja.</w:t>
            </w:r>
          </w:p>
        </w:tc>
      </w:tr>
      <w:tr w:rsidR="00826E86" w14:paraId="6452797C" w14:textId="77777777" w:rsidTr="001807FF">
        <w:tc>
          <w:tcPr>
            <w:tcW w:w="562" w:type="dxa"/>
          </w:tcPr>
          <w:p w14:paraId="781DE34B" w14:textId="7928A10E" w:rsidR="00826E86" w:rsidRDefault="00B51CB3" w:rsidP="00DF23AE">
            <w:pPr>
              <w:jc w:val="center"/>
            </w:pPr>
            <w:r>
              <w:lastRenderedPageBreak/>
              <w:t>4</w:t>
            </w:r>
          </w:p>
        </w:tc>
        <w:tc>
          <w:tcPr>
            <w:tcW w:w="3402" w:type="dxa"/>
          </w:tcPr>
          <w:p w14:paraId="2B3C1DBC" w14:textId="7B17E5DF" w:rsidR="00826E86" w:rsidRDefault="00EB476B" w:rsidP="00EB476B">
            <w:pPr>
              <w:jc w:val="center"/>
            </w:pPr>
            <w:r w:rsidRPr="00EB476B">
              <w:rPr>
                <w:noProof/>
              </w:rPr>
              <w:drawing>
                <wp:anchor distT="0" distB="0" distL="114300" distR="114300" simplePos="0" relativeHeight="251694592" behindDoc="1" locked="0" layoutInCell="1" allowOverlap="1" wp14:anchorId="0D14B57D" wp14:editId="278C20A9">
                  <wp:simplePos x="0" y="0"/>
                  <wp:positionH relativeFrom="column">
                    <wp:posOffset>440690</wp:posOffset>
                  </wp:positionH>
                  <wp:positionV relativeFrom="paragraph">
                    <wp:posOffset>105233</wp:posOffset>
                  </wp:positionV>
                  <wp:extent cx="1152686" cy="819264"/>
                  <wp:effectExtent l="0" t="0" r="9525" b="0"/>
                  <wp:wrapTight wrapText="bothSides">
                    <wp:wrapPolygon edited="0">
                      <wp:start x="0" y="0"/>
                      <wp:lineTo x="0" y="21098"/>
                      <wp:lineTo x="21421" y="21098"/>
                      <wp:lineTo x="21421" y="0"/>
                      <wp:lineTo x="0" y="0"/>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1152686" cy="819264"/>
                          </a:xfrm>
                          <a:prstGeom prst="rect">
                            <a:avLst/>
                          </a:prstGeom>
                        </pic:spPr>
                      </pic:pic>
                    </a:graphicData>
                  </a:graphic>
                </wp:anchor>
              </w:drawing>
            </w:r>
          </w:p>
          <w:p w14:paraId="01FB371F" w14:textId="7229DEE2" w:rsidR="00EB476B" w:rsidRDefault="00EB476B" w:rsidP="00EB476B">
            <w:pPr>
              <w:jc w:val="center"/>
            </w:pPr>
          </w:p>
          <w:p w14:paraId="12200E2F" w14:textId="2B2645C7" w:rsidR="00EB476B" w:rsidRDefault="00EB476B" w:rsidP="00EB476B">
            <w:pPr>
              <w:jc w:val="center"/>
            </w:pPr>
          </w:p>
          <w:p w14:paraId="2DA5A5D7" w14:textId="4026D8ED" w:rsidR="00EB476B" w:rsidRDefault="00EB476B" w:rsidP="00EB476B">
            <w:pPr>
              <w:jc w:val="center"/>
            </w:pPr>
            <w:r>
              <w:t>(Decision)</w:t>
            </w:r>
          </w:p>
        </w:tc>
        <w:tc>
          <w:tcPr>
            <w:tcW w:w="3963" w:type="dxa"/>
          </w:tcPr>
          <w:p w14:paraId="46D7EAAB" w14:textId="651A0D4F" w:rsidR="00826E86" w:rsidRPr="00EB476B" w:rsidRDefault="00EB476B" w:rsidP="001807FF">
            <w:r>
              <w:t xml:space="preserve">Simbol </w:t>
            </w:r>
            <w:r>
              <w:rPr>
                <w:i/>
                <w:iCs/>
              </w:rPr>
              <w:t xml:space="preserve">decision </w:t>
            </w:r>
            <w:r>
              <w:t>digunakan untuk menggambarkan pilihan kondisi dimana  terdapat beberapa konsidi atau cabang-cabang aktivitas.</w:t>
            </w:r>
          </w:p>
        </w:tc>
      </w:tr>
      <w:tr w:rsidR="00EB476B" w14:paraId="02D071BC" w14:textId="77777777" w:rsidTr="001807FF">
        <w:tc>
          <w:tcPr>
            <w:tcW w:w="562" w:type="dxa"/>
          </w:tcPr>
          <w:p w14:paraId="51096377" w14:textId="20E77946" w:rsidR="00EB476B" w:rsidRDefault="00EB476B" w:rsidP="00DF23AE">
            <w:pPr>
              <w:jc w:val="center"/>
            </w:pPr>
            <w:r>
              <w:t>5</w:t>
            </w:r>
          </w:p>
        </w:tc>
        <w:tc>
          <w:tcPr>
            <w:tcW w:w="3402" w:type="dxa"/>
          </w:tcPr>
          <w:p w14:paraId="0324F846" w14:textId="33554A16" w:rsidR="00EB476B" w:rsidRDefault="00EB476B" w:rsidP="00EB476B">
            <w:pPr>
              <w:jc w:val="center"/>
            </w:pPr>
            <w:r w:rsidRPr="00EB476B">
              <w:rPr>
                <w:noProof/>
              </w:rPr>
              <w:drawing>
                <wp:anchor distT="0" distB="0" distL="114300" distR="114300" simplePos="0" relativeHeight="251696640" behindDoc="0" locked="0" layoutInCell="1" allowOverlap="1" wp14:anchorId="2EC4D25C" wp14:editId="45CDAC44">
                  <wp:simplePos x="0" y="0"/>
                  <wp:positionH relativeFrom="column">
                    <wp:posOffset>87128</wp:posOffset>
                  </wp:positionH>
                  <wp:positionV relativeFrom="paragraph">
                    <wp:posOffset>257352</wp:posOffset>
                  </wp:positionV>
                  <wp:extent cx="1800595" cy="202018"/>
                  <wp:effectExtent l="0" t="0" r="0" b="762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1800595" cy="202018"/>
                          </a:xfrm>
                          <a:prstGeom prst="rect">
                            <a:avLst/>
                          </a:prstGeom>
                        </pic:spPr>
                      </pic:pic>
                    </a:graphicData>
                  </a:graphic>
                  <wp14:sizeRelH relativeFrom="margin">
                    <wp14:pctWidth>0</wp14:pctWidth>
                  </wp14:sizeRelH>
                  <wp14:sizeRelV relativeFrom="margin">
                    <wp14:pctHeight>0</wp14:pctHeight>
                  </wp14:sizeRelV>
                </wp:anchor>
              </w:drawing>
            </w:r>
          </w:p>
          <w:p w14:paraId="2C345C7A" w14:textId="49F767C8" w:rsidR="00EB476B" w:rsidRDefault="00EB476B" w:rsidP="00EB476B">
            <w:pPr>
              <w:jc w:val="center"/>
            </w:pPr>
          </w:p>
          <w:p w14:paraId="7039B354" w14:textId="5A1379F5" w:rsidR="00EB476B" w:rsidRPr="00EB476B" w:rsidRDefault="00EB476B" w:rsidP="00EB476B">
            <w:pPr>
              <w:jc w:val="center"/>
            </w:pPr>
            <w:r>
              <w:t>(Join)</w:t>
            </w:r>
          </w:p>
        </w:tc>
        <w:tc>
          <w:tcPr>
            <w:tcW w:w="3963" w:type="dxa"/>
          </w:tcPr>
          <w:p w14:paraId="70A19B51" w14:textId="0A9D695B" w:rsidR="00EB476B" w:rsidRPr="00EB476B" w:rsidRDefault="00EB476B" w:rsidP="001807FF">
            <w:r>
              <w:t xml:space="preserve">Simbol </w:t>
            </w:r>
            <w:r>
              <w:rPr>
                <w:i/>
                <w:iCs/>
              </w:rPr>
              <w:t xml:space="preserve">join </w:t>
            </w:r>
            <w:r>
              <w:t>ini digunakan untuk asosiasi penggabungan dimana lebih dari satu aktivitas digabungkan menjadi satu.</w:t>
            </w:r>
          </w:p>
        </w:tc>
      </w:tr>
      <w:tr w:rsidR="00EB476B" w14:paraId="461EE5F6" w14:textId="77777777" w:rsidTr="001807FF">
        <w:tc>
          <w:tcPr>
            <w:tcW w:w="562" w:type="dxa"/>
          </w:tcPr>
          <w:p w14:paraId="58CC0189" w14:textId="2A68E00B" w:rsidR="00EB476B" w:rsidRDefault="00EB476B" w:rsidP="00DF23AE">
            <w:pPr>
              <w:jc w:val="center"/>
            </w:pPr>
            <w:r>
              <w:t>6</w:t>
            </w:r>
          </w:p>
        </w:tc>
        <w:tc>
          <w:tcPr>
            <w:tcW w:w="3402" w:type="dxa"/>
          </w:tcPr>
          <w:p w14:paraId="2E933322" w14:textId="77777777" w:rsidR="00EB476B" w:rsidRDefault="00EB476B" w:rsidP="00EB476B">
            <w:pPr>
              <w:jc w:val="center"/>
            </w:pPr>
            <w:r>
              <w:rPr>
                <w:noProof/>
              </w:rPr>
              <w:drawing>
                <wp:anchor distT="0" distB="0" distL="114300" distR="114300" simplePos="0" relativeHeight="251697664" behindDoc="1" locked="0" layoutInCell="1" allowOverlap="1" wp14:anchorId="228FB1F1" wp14:editId="7E56815E">
                  <wp:simplePos x="0" y="0"/>
                  <wp:positionH relativeFrom="column">
                    <wp:posOffset>841877</wp:posOffset>
                  </wp:positionH>
                  <wp:positionV relativeFrom="paragraph">
                    <wp:posOffset>100138</wp:posOffset>
                  </wp:positionV>
                  <wp:extent cx="371475" cy="285750"/>
                  <wp:effectExtent l="0" t="0" r="9525" b="0"/>
                  <wp:wrapTight wrapText="bothSides">
                    <wp:wrapPolygon edited="0">
                      <wp:start x="0" y="0"/>
                      <wp:lineTo x="0" y="20160"/>
                      <wp:lineTo x="21046" y="20160"/>
                      <wp:lineTo x="21046" y="0"/>
                      <wp:lineTo x="0" y="0"/>
                    </wp:wrapPolygon>
                  </wp:wrapTight>
                  <wp:docPr id="30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81">
                            <a:extLst>
                              <a:ext uri="{28A0092B-C50C-407E-A947-70E740481C1C}">
                                <a14:useLocalDpi xmlns:a14="http://schemas.microsoft.com/office/drawing/2010/main" val="0"/>
                              </a:ext>
                            </a:extLst>
                          </a:blip>
                          <a:srcRect/>
                          <a:stretch>
                            <a:fillRect/>
                          </a:stretch>
                        </pic:blipFill>
                        <pic:spPr>
                          <a:xfrm>
                            <a:off x="0" y="0"/>
                            <a:ext cx="371475" cy="285750"/>
                          </a:xfrm>
                          <a:prstGeom prst="rect">
                            <a:avLst/>
                          </a:prstGeom>
                          <a:ln/>
                        </pic:spPr>
                      </pic:pic>
                    </a:graphicData>
                  </a:graphic>
                </wp:anchor>
              </w:drawing>
            </w:r>
          </w:p>
          <w:p w14:paraId="04143712" w14:textId="77777777" w:rsidR="00EB476B" w:rsidRDefault="00EB476B" w:rsidP="00EB476B">
            <w:pPr>
              <w:jc w:val="center"/>
            </w:pPr>
          </w:p>
          <w:p w14:paraId="2563CEA5" w14:textId="6E0BA34A" w:rsidR="00EB476B" w:rsidRPr="00EB476B" w:rsidRDefault="00EB476B" w:rsidP="00EB476B">
            <w:pPr>
              <w:jc w:val="center"/>
            </w:pPr>
            <w:r>
              <w:t>(Final State)</w:t>
            </w:r>
          </w:p>
        </w:tc>
        <w:tc>
          <w:tcPr>
            <w:tcW w:w="3963" w:type="dxa"/>
          </w:tcPr>
          <w:p w14:paraId="00FB5CAC" w14:textId="502E8E78" w:rsidR="00EB476B" w:rsidRPr="00EB476B" w:rsidRDefault="00EB476B" w:rsidP="001807FF">
            <w:r>
              <w:t xml:space="preserve">Simbol </w:t>
            </w:r>
            <w:r>
              <w:rPr>
                <w:i/>
                <w:iCs/>
              </w:rPr>
              <w:t xml:space="preserve">final state </w:t>
            </w:r>
            <w:r>
              <w:t xml:space="preserve">digunakan untuk </w:t>
            </w:r>
            <w:r w:rsidR="00BE1AFF">
              <w:t>menunjukan dimana aliran kerja diakhiri.</w:t>
            </w:r>
          </w:p>
        </w:tc>
      </w:tr>
    </w:tbl>
    <w:p w14:paraId="3657AC07" w14:textId="77777777" w:rsidR="00AA549F" w:rsidRPr="00AA549F" w:rsidRDefault="00AA549F" w:rsidP="00AA549F"/>
    <w:p w14:paraId="35B41714" w14:textId="77777777" w:rsidR="00AA549F" w:rsidRDefault="00AA549F" w:rsidP="00764905">
      <w:pPr>
        <w:rPr>
          <w:bCs/>
        </w:rPr>
        <w:sectPr w:rsidR="00AA549F" w:rsidSect="00505F11">
          <w:headerReference w:type="default" r:id="rId82"/>
          <w:pgSz w:w="11906" w:h="16838"/>
          <w:pgMar w:top="2268" w:right="1701" w:bottom="1701" w:left="2268" w:header="709" w:footer="709" w:gutter="0"/>
          <w:pgNumType w:fmt="lowerRoman" w:start="1"/>
          <w:cols w:space="708"/>
          <w:docGrid w:linePitch="360"/>
        </w:sectPr>
      </w:pPr>
    </w:p>
    <w:p w14:paraId="7B16B16B" w14:textId="12E55BEC" w:rsidR="00AA549F" w:rsidRDefault="00AA549F" w:rsidP="00764905">
      <w:pPr>
        <w:rPr>
          <w:bCs/>
        </w:rPr>
      </w:pPr>
      <w:r>
        <w:rPr>
          <w:bCs/>
        </w:rPr>
        <w:br w:type="page"/>
      </w:r>
    </w:p>
    <w:p w14:paraId="17744FEF" w14:textId="60860538" w:rsidR="00AA549F" w:rsidRDefault="00AA549F" w:rsidP="00040376">
      <w:pPr>
        <w:pStyle w:val="Heading1"/>
        <w:numPr>
          <w:ilvl w:val="0"/>
          <w:numId w:val="0"/>
        </w:numPr>
        <w:rPr>
          <w:szCs w:val="22"/>
          <w:lang w:val="en-US"/>
        </w:rPr>
      </w:pPr>
      <w:bookmarkStart w:id="42" w:name="_Toc25163846"/>
      <w:bookmarkStart w:id="43" w:name="_Toc80034208"/>
      <w:bookmarkStart w:id="44" w:name="_Toc83115710"/>
      <w:r w:rsidRPr="00AA549F">
        <w:rPr>
          <w:szCs w:val="22"/>
        </w:rPr>
        <w:lastRenderedPageBreak/>
        <w:t xml:space="preserve">BAB I </w:t>
      </w:r>
      <w:r w:rsidRPr="00AA549F">
        <w:rPr>
          <w:szCs w:val="22"/>
        </w:rPr>
        <w:br w:type="textWrapping" w:clear="all"/>
      </w:r>
      <w:bookmarkEnd w:id="42"/>
      <w:r w:rsidR="00040376">
        <w:rPr>
          <w:szCs w:val="22"/>
          <w:lang w:val="en-US"/>
        </w:rPr>
        <w:t>PENDAHULUAN</w:t>
      </w:r>
      <w:bookmarkEnd w:id="43"/>
      <w:bookmarkEnd w:id="44"/>
    </w:p>
    <w:p w14:paraId="04042E60" w14:textId="501A3226" w:rsidR="00AA549F" w:rsidRDefault="00040376" w:rsidP="00542F54">
      <w:pPr>
        <w:pStyle w:val="Heading2"/>
        <w:ind w:left="567" w:hanging="567"/>
        <w:rPr>
          <w:lang w:val="en-US"/>
        </w:rPr>
      </w:pPr>
      <w:bookmarkStart w:id="45" w:name="_Toc80034209"/>
      <w:bookmarkStart w:id="46" w:name="_Toc83115711"/>
      <w:commentRangeStart w:id="47"/>
      <w:r>
        <w:rPr>
          <w:lang w:val="en-US"/>
        </w:rPr>
        <w:t>Latar Belakang</w:t>
      </w:r>
      <w:bookmarkEnd w:id="45"/>
      <w:bookmarkEnd w:id="46"/>
      <w:commentRangeEnd w:id="47"/>
      <w:r w:rsidR="00C9617C">
        <w:rPr>
          <w:rStyle w:val="CommentReference"/>
          <w:rFonts w:eastAsia="Times New Roman"/>
          <w:b w:val="0"/>
          <w:lang w:val="en-US"/>
        </w:rPr>
        <w:commentReference w:id="47"/>
      </w:r>
    </w:p>
    <w:p w14:paraId="2E70C218" w14:textId="7761F134" w:rsidR="008B4D81" w:rsidRPr="008B4D81" w:rsidRDefault="008B4D81" w:rsidP="008B4D81">
      <w:pPr>
        <w:ind w:firstLine="567"/>
      </w:pPr>
      <w:r w:rsidRPr="008B4D81">
        <w:t>Perkembangan teknologi semakin lama akan semakin berkembang dengan lingkungan yang luas dan banyak diminati.</w:t>
      </w:r>
      <w:del w:id="48" w:author="Rafi Aziizi" w:date="2021-11-12T12:44:00Z">
        <w:r w:rsidRPr="008B4D81" w:rsidDel="00F14C4A">
          <w:delText xml:space="preserve"> </w:delText>
        </w:r>
        <w:r w:rsidRPr="00F14C4A" w:rsidDel="00F14C4A">
          <w:rPr>
            <w:i/>
            <w:iCs/>
            <w:rPrChange w:id="49" w:author="Rafi Aziizi" w:date="2021-11-12T12:43:00Z">
              <w:rPr/>
            </w:rPrChange>
          </w:rPr>
          <w:delText>Semakin teknologi berkembang maka semakin canggih dan otomatis alat yang digunakan</w:delText>
        </w:r>
        <w:r w:rsidRPr="008B4D81" w:rsidDel="00F14C4A">
          <w:delText>.</w:delText>
        </w:r>
      </w:del>
      <w:r w:rsidRPr="008B4D81">
        <w:t xml:space="preserve"> Sehingga, hal tersebut akan sangat membantu dan mendukung pekerjaan serta kegiatan manusia disetiap harinya. Tidak hanya untuk perseorangan tetapi hal tersebut juga dibutuhkan</w:t>
      </w:r>
      <w:r w:rsidR="006711BB">
        <w:t xml:space="preserve"> bagi</w:t>
      </w:r>
      <w:r w:rsidRPr="008B4D81">
        <w:t xml:space="preserve"> para instansi seperti sekolah untuk mendukung proses pencatatan kehadiran siswa atau sering disebut juga dengan proses absensi. Proses absensi siswa ini sangat penting untuk dilakukan. Daftar absensi atau kehadiran siswa dapat menjadi tolak ukur untuk menentukan kualitas dan kuantitas tiap siswa.</w:t>
      </w:r>
    </w:p>
    <w:p w14:paraId="36D2F0AE" w14:textId="297AA204" w:rsidR="008B4D81" w:rsidRPr="008B4D81" w:rsidRDefault="008B4D81" w:rsidP="008B4D81">
      <w:pPr>
        <w:ind w:firstLine="567"/>
      </w:pPr>
      <w:r w:rsidRPr="008B4D81">
        <w:t xml:space="preserve">Sistem absensi ini dapat dilakukan secara manual maupun otomatis. Namun, sistem absensi manual tentu saja akan membutuhkan waktu yang cukup lama dan kurang efektif seperti hal nya yang dilakukan oleh Sekolah SMK Cendekia sehingga membutuhkan waktu yang lama dalam melakukan rekapitulasi data kehadiran untuk memberikan nilai karena setiap guru perlu melakukan perhitungan jumlah kehadiran secara manual selama 1 semester. Maka diperlukan sebuah sistem absensi mesin otomatis yang mampu melakukan proses absensi yang dapat membantu pekerjaan staff guru menjadi lebih mudah dan cepat dalam proses data </w:t>
      </w:r>
      <w:r w:rsidR="006711BB">
        <w:t>absensi</w:t>
      </w:r>
      <w:r w:rsidRPr="008B4D81">
        <w:t xml:space="preserve"> tiap siswa.</w:t>
      </w:r>
    </w:p>
    <w:p w14:paraId="55681482" w14:textId="0DACC6C6" w:rsidR="008B4D81" w:rsidRPr="008B4D81" w:rsidDel="00F14C4A" w:rsidRDefault="008B4D81" w:rsidP="008B4D81">
      <w:pPr>
        <w:ind w:firstLine="567"/>
        <w:rPr>
          <w:del w:id="50" w:author="Rafi Aziizi" w:date="2021-11-12T12:50:00Z"/>
        </w:rPr>
      </w:pPr>
      <w:r w:rsidRPr="008B4D81">
        <w:t xml:space="preserve">Banyak metode yang digunakan dalam membuat mesin absensi otomatis, seperti menggunakan metode </w:t>
      </w:r>
      <w:r w:rsidRPr="001A73FB">
        <w:rPr>
          <w:i/>
          <w:iCs/>
        </w:rPr>
        <w:t>finger print, face detection,</w:t>
      </w:r>
      <w:r w:rsidRPr="008B4D81">
        <w:t xml:space="preserve"> </w:t>
      </w:r>
      <w:del w:id="51" w:author="Rafi Aziizi" w:date="2021-11-12T12:50:00Z">
        <w:r w:rsidRPr="008B4D81" w:rsidDel="00F14C4A">
          <w:delText xml:space="preserve">pembaca barcode </w:delText>
        </w:r>
      </w:del>
      <w:r w:rsidRPr="008B4D81">
        <w:t>dan RFID (</w:t>
      </w:r>
      <w:r w:rsidRPr="001A73FB">
        <w:rPr>
          <w:i/>
          <w:iCs/>
        </w:rPr>
        <w:t>Radio Frequency Identification</w:t>
      </w:r>
      <w:r w:rsidRPr="008B4D81">
        <w:t xml:space="preserve">) yang setiap metode nya memiliki kelebihan dan kekurangannya masing-masing. Metode </w:t>
      </w:r>
      <w:r w:rsidRPr="001A73FB">
        <w:rPr>
          <w:i/>
          <w:iCs/>
        </w:rPr>
        <w:t>finger print</w:t>
      </w:r>
      <w:r w:rsidRPr="008B4D81">
        <w:t xml:space="preserve"> dan </w:t>
      </w:r>
      <w:r w:rsidRPr="001A73FB">
        <w:rPr>
          <w:i/>
          <w:iCs/>
        </w:rPr>
        <w:t>face detection</w:t>
      </w:r>
      <w:r w:rsidRPr="008B4D81">
        <w:t xml:space="preserve"> memiliki kelemahan pada harga alat yang cukup mahal, </w:t>
      </w:r>
      <w:r w:rsidR="001A73FB">
        <w:t>n</w:t>
      </w:r>
      <w:r w:rsidRPr="008B4D81">
        <w:t xml:space="preserve">amun memiliki keakuratan yang tinggi karena pada kedua metode tersebut proses absensi tidak dapat diwakilkan oleh siapapun. Metode </w:t>
      </w:r>
      <w:r w:rsidRPr="001A73FB">
        <w:rPr>
          <w:i/>
          <w:iCs/>
        </w:rPr>
        <w:t>face detection</w:t>
      </w:r>
      <w:r w:rsidRPr="008B4D81">
        <w:t xml:space="preserve"> juga memiliki kelemahan yaitu proses saat absensi membutuhkan waktu yang cukup lama untuk mencocokan wajah dengan </w:t>
      </w:r>
      <w:r w:rsidRPr="001A73FB">
        <w:rPr>
          <w:i/>
          <w:iCs/>
        </w:rPr>
        <w:t>database</w:t>
      </w:r>
      <w:r w:rsidRPr="008B4D81">
        <w:t xml:space="preserve"> yang ada. </w:t>
      </w:r>
      <w:del w:id="52" w:author="Rafi Aziizi" w:date="2021-11-12T12:49:00Z">
        <w:r w:rsidRPr="008B4D81" w:rsidDel="00F14C4A">
          <w:delText xml:space="preserve">Berbanding terbalik dengan metode pembacaan barcode yang cukup banyak digunakan karena harganya cukup terjangkau serta prosesnya pun bisa dilakukan dengan cepat yaitu dengan cara membaca barcode yang ada pada setiap siswa. Namun, metode ini memiliki kelemahan karena proses absen dapat diwakilkan dan tanda barcode akan mudah pudar jika sering digunakan sehingga perlu melakukan cetak barcode berkali-kali. </w:delText>
        </w:r>
      </w:del>
    </w:p>
    <w:p w14:paraId="14E79C24" w14:textId="77777777" w:rsidR="008B4D81" w:rsidRPr="008B4D81" w:rsidRDefault="008B4D81" w:rsidP="000F1488">
      <w:pPr>
        <w:ind w:firstLine="567"/>
      </w:pPr>
      <w:r w:rsidRPr="008B4D81">
        <w:t xml:space="preserve">Sedangkan untuk metode RFID </w:t>
      </w:r>
      <w:r w:rsidRPr="001A73FB">
        <w:rPr>
          <w:i/>
          <w:iCs/>
        </w:rPr>
        <w:t>(Radio Frequency Identification</w:t>
      </w:r>
      <w:r w:rsidRPr="008B4D81">
        <w:t xml:space="preserve">) banyak digunakan sebagai mesin absensi dikarenakan harga yang murah serta proses dapat dilakukan dengan waktu yang singkat yaitu dengan cara </w:t>
      </w:r>
      <w:r w:rsidRPr="008B4D81">
        <w:lastRenderedPageBreak/>
        <w:t>menempelkan kartu tanda siswa yang sudah terdapat chip pada mesin RFID</w:t>
      </w:r>
      <w:r w:rsidRPr="001A73FB">
        <w:rPr>
          <w:i/>
          <w:iCs/>
        </w:rPr>
        <w:t xml:space="preserve"> Reader</w:t>
      </w:r>
      <w:r w:rsidRPr="008B4D81">
        <w:t>. Namun metode ini juga memiliki kelemahan dimana proses absen dapat diwakilkan.</w:t>
      </w:r>
    </w:p>
    <w:p w14:paraId="1802BAAB" w14:textId="219741E7" w:rsidR="00470EF1" w:rsidRPr="008B4D81" w:rsidRDefault="008B4D81" w:rsidP="008B4D81">
      <w:pPr>
        <w:ind w:firstLine="567"/>
      </w:pPr>
      <w:r w:rsidRPr="008B4D81">
        <w:t xml:space="preserve">Dengan membandingkan beberapa kelemahan dan kelebihan dari metode yang ada, maka penulis akan memilih pembuatan sistem absensi dengan menggunakan metode RFID yang merupakan sistem dengan metode pembacaan identitas khusus yang terdapat dalam kartu tanda siswa. </w:t>
      </w:r>
      <w:del w:id="53" w:author="Rafi Aziizi" w:date="2021-11-12T12:51:00Z">
        <w:r w:rsidRPr="008B4D81" w:rsidDel="0078780A">
          <w:delText xml:space="preserve">Metode RFID telah dikembangkan sebagai salah satu teknologi baru yang akan mempermudah manusia untuk melakukan identifikasi berbagai hal yang terdiri dari beberapa </w:delText>
        </w:r>
        <w:r w:rsidRPr="001A73FB" w:rsidDel="0078780A">
          <w:rPr>
            <w:i/>
            <w:iCs/>
          </w:rPr>
          <w:delText>tag</w:delText>
        </w:r>
        <w:r w:rsidRPr="008B4D81" w:rsidDel="0078780A">
          <w:delText xml:space="preserve"> berupa chip khusus yang memiliki kode informasi unik yang nantinya akan dibaca oleh </w:delText>
        </w:r>
        <w:r w:rsidRPr="001A73FB" w:rsidDel="0078780A">
          <w:rPr>
            <w:i/>
            <w:iCs/>
          </w:rPr>
          <w:delText>tag reader</w:delText>
        </w:r>
        <w:r w:rsidRPr="008B4D81" w:rsidDel="0078780A">
          <w:delText xml:space="preserve">. </w:delText>
        </w:r>
      </w:del>
      <w:r w:rsidRPr="008B4D81">
        <w:t>RFID bertugas sebagai media akses control</w:t>
      </w:r>
      <w:ins w:id="54" w:author="Rafi Aziizi" w:date="2021-11-12T12:51:00Z">
        <w:r w:rsidR="0078780A">
          <w:t>.</w:t>
        </w:r>
      </w:ins>
      <w:del w:id="55" w:author="Rafi Aziizi" w:date="2021-11-12T12:51:00Z">
        <w:r w:rsidRPr="008B4D81" w:rsidDel="0078780A">
          <w:delText>.</w:delText>
        </w:r>
      </w:del>
      <w:r w:rsidRPr="008B4D81">
        <w:t xml:space="preserve"> Sedangkan untuk sistem kontrol, digunakan </w:t>
      </w:r>
      <w:ins w:id="56" w:author="Rafi Aziizi" w:date="2021-11-12T12:52:00Z">
        <w:r w:rsidR="0078780A">
          <w:t>juga</w:t>
        </w:r>
      </w:ins>
      <w:del w:id="57" w:author="Rafi Aziizi" w:date="2021-11-12T12:52:00Z">
        <w:r w:rsidRPr="008B4D81" w:rsidDel="0078780A">
          <w:delText>pula</w:delText>
        </w:r>
      </w:del>
      <w:r w:rsidRPr="008B4D81">
        <w:t xml:space="preserve"> Raspberry Pi yang diimplementasikan sebagai mikrokontroler yang bertugas memprogram RFID agar dapat mengidentifikasi kode pada kartu tag.  Dengan adanya sistem ini diharapkan menghasilkan sistem yang praktis dan efisien–membuat siswa dapat langsung melakukan absen dan membuktikan </w:t>
      </w:r>
      <w:commentRangeStart w:id="58"/>
      <w:r w:rsidRPr="008B4D81">
        <w:t>kehadirannya</w:t>
      </w:r>
      <w:commentRangeEnd w:id="58"/>
      <w:r w:rsidR="00C9617C">
        <w:rPr>
          <w:rStyle w:val="CommentReference"/>
        </w:rPr>
        <w:commentReference w:id="58"/>
      </w:r>
      <w:r w:rsidRPr="008B4D81">
        <w:t>.</w:t>
      </w:r>
    </w:p>
    <w:p w14:paraId="177D3527" w14:textId="3BBFE3F3" w:rsidR="00040376" w:rsidRDefault="00040376" w:rsidP="00542F54">
      <w:pPr>
        <w:pStyle w:val="Heading2"/>
        <w:ind w:left="567" w:hanging="567"/>
        <w:rPr>
          <w:lang w:val="en-US"/>
        </w:rPr>
      </w:pPr>
      <w:bookmarkStart w:id="59" w:name="_Toc80034210"/>
      <w:bookmarkStart w:id="60" w:name="_Toc83115712"/>
      <w:r>
        <w:rPr>
          <w:lang w:val="en-US"/>
        </w:rPr>
        <w:t>Identifikasi Masalah</w:t>
      </w:r>
      <w:bookmarkEnd w:id="59"/>
      <w:bookmarkEnd w:id="60"/>
    </w:p>
    <w:p w14:paraId="4B98B319" w14:textId="1F16267C" w:rsidR="00470EF1" w:rsidRDefault="007A78A5" w:rsidP="007A78A5">
      <w:pPr>
        <w:ind w:firstLine="567"/>
      </w:pPr>
      <w:r>
        <w:t>Dari beberapa uraian yang dikemukakan pada latar belakang, maka dapat diidentifikasi masalah-masalah sebagai berikut :</w:t>
      </w:r>
    </w:p>
    <w:p w14:paraId="1878A107" w14:textId="7578DC20" w:rsidR="007A78A5" w:rsidRPr="003B2E0A" w:rsidRDefault="007A78A5" w:rsidP="00FF2590">
      <w:pPr>
        <w:pStyle w:val="ListParagraph"/>
        <w:numPr>
          <w:ilvl w:val="0"/>
          <w:numId w:val="46"/>
        </w:numPr>
      </w:pPr>
      <w:r w:rsidRPr="003B2E0A">
        <w:t>Rekapitulasi Absen yang dilakukan masih secara konvensional sehingga membutuhkan waktu yang cukup lama</w:t>
      </w:r>
      <w:r>
        <w:t>.</w:t>
      </w:r>
    </w:p>
    <w:p w14:paraId="094F66B0" w14:textId="4EE02B49" w:rsidR="007A78A5" w:rsidRDefault="007A78A5" w:rsidP="00FF2590">
      <w:pPr>
        <w:pStyle w:val="ListParagraph"/>
        <w:numPr>
          <w:ilvl w:val="0"/>
          <w:numId w:val="46"/>
        </w:numPr>
      </w:pPr>
      <w:r w:rsidRPr="003B2E0A">
        <w:t>Kurang efektifnya dalam melakukan proses absen, karena petugas piket perlu melakukan keliling pada setiap kelas untuk absensi ulang</w:t>
      </w:r>
      <w:r>
        <w:t>.</w:t>
      </w:r>
    </w:p>
    <w:p w14:paraId="4AE6B98A" w14:textId="3C1BAD69" w:rsidR="00040376" w:rsidRDefault="00040376" w:rsidP="00542F54">
      <w:pPr>
        <w:pStyle w:val="Heading2"/>
        <w:ind w:left="567" w:hanging="567"/>
        <w:rPr>
          <w:lang w:val="en-US"/>
        </w:rPr>
      </w:pPr>
      <w:bookmarkStart w:id="61" w:name="_Toc80034211"/>
      <w:bookmarkStart w:id="62" w:name="_Toc83115713"/>
      <w:r>
        <w:rPr>
          <w:lang w:val="en-US"/>
        </w:rPr>
        <w:t>Batasan Masalah</w:t>
      </w:r>
      <w:bookmarkEnd w:id="61"/>
      <w:bookmarkEnd w:id="62"/>
    </w:p>
    <w:p w14:paraId="0CD85B22" w14:textId="47B7D93B" w:rsidR="00470EF1" w:rsidRDefault="001C1F40" w:rsidP="001C1F40">
      <w:pPr>
        <w:ind w:firstLine="567"/>
      </w:pPr>
      <w:r>
        <w:t>Berdasarkan identifikasi masalah di atas, maka Batasan masalah dalam kerja praktik sistem ini adalah sebagai berikut :</w:t>
      </w:r>
    </w:p>
    <w:p w14:paraId="00513963" w14:textId="0C82E74A" w:rsidR="001C1F40" w:rsidRPr="003B2E0A" w:rsidRDefault="001C1F40" w:rsidP="00FF2590">
      <w:pPr>
        <w:pStyle w:val="ListParagraph"/>
        <w:numPr>
          <w:ilvl w:val="0"/>
          <w:numId w:val="45"/>
        </w:numPr>
      </w:pPr>
      <w:r>
        <w:t xml:space="preserve">Sistem ini </w:t>
      </w:r>
      <w:r w:rsidR="007A78A5">
        <w:t>tidak mengatasi kecurangan dalam melakukan absensi harian</w:t>
      </w:r>
      <w:r>
        <w:t>.</w:t>
      </w:r>
    </w:p>
    <w:p w14:paraId="471332D4" w14:textId="411A51AE" w:rsidR="001C1F40" w:rsidRDefault="007A78A5" w:rsidP="00FF2590">
      <w:pPr>
        <w:pStyle w:val="ListParagraph"/>
        <w:numPr>
          <w:ilvl w:val="0"/>
          <w:numId w:val="45"/>
        </w:numPr>
      </w:pPr>
      <w:r>
        <w:t>Sistem tidak memberikan bukti fisik kehadiran untuk setiap absen yang dilakukan siswa</w:t>
      </w:r>
      <w:r w:rsidR="001C1F40">
        <w:t>.</w:t>
      </w:r>
    </w:p>
    <w:p w14:paraId="731599FA" w14:textId="29F19C1A" w:rsidR="001C1F40" w:rsidRDefault="007A78A5" w:rsidP="00FF2590">
      <w:pPr>
        <w:pStyle w:val="ListParagraph"/>
        <w:numPr>
          <w:ilvl w:val="0"/>
          <w:numId w:val="45"/>
        </w:numPr>
      </w:pPr>
      <w:r>
        <w:t>Sistem tidak membahas mengenai keamanan jaringan.</w:t>
      </w:r>
    </w:p>
    <w:p w14:paraId="34FE5C4D" w14:textId="274B3B9E" w:rsidR="00375190" w:rsidRPr="00470EF1" w:rsidRDefault="00375190" w:rsidP="00FF2590">
      <w:pPr>
        <w:pStyle w:val="ListParagraph"/>
        <w:numPr>
          <w:ilvl w:val="0"/>
          <w:numId w:val="45"/>
        </w:numPr>
      </w:pPr>
      <w:r>
        <w:t>Sistem tidak mengatasi perbaharuan perpindahan kelas jika semester sudah mulai.</w:t>
      </w:r>
    </w:p>
    <w:p w14:paraId="6084D075" w14:textId="4956810B" w:rsidR="00040376" w:rsidRDefault="00040376" w:rsidP="00542F54">
      <w:pPr>
        <w:pStyle w:val="Heading2"/>
        <w:ind w:left="567" w:hanging="567"/>
        <w:rPr>
          <w:lang w:val="en-US"/>
        </w:rPr>
      </w:pPr>
      <w:bookmarkStart w:id="63" w:name="_Toc80034212"/>
      <w:bookmarkStart w:id="64" w:name="_Toc83115714"/>
      <w:r>
        <w:rPr>
          <w:lang w:val="en-US"/>
        </w:rPr>
        <w:t xml:space="preserve">Maksud dan </w:t>
      </w:r>
      <w:commentRangeStart w:id="65"/>
      <w:r>
        <w:rPr>
          <w:lang w:val="en-US"/>
        </w:rPr>
        <w:t>Tujuan</w:t>
      </w:r>
      <w:bookmarkEnd w:id="63"/>
      <w:bookmarkEnd w:id="64"/>
      <w:commentRangeEnd w:id="65"/>
      <w:r w:rsidR="00C9617C">
        <w:rPr>
          <w:rStyle w:val="CommentReference"/>
          <w:rFonts w:eastAsia="Times New Roman"/>
          <w:b w:val="0"/>
          <w:lang w:val="en-US"/>
        </w:rPr>
        <w:commentReference w:id="65"/>
      </w:r>
    </w:p>
    <w:p w14:paraId="61C18E86" w14:textId="098D556D" w:rsidR="00D05A0C" w:rsidRPr="003B2E0A" w:rsidDel="00B04AFE" w:rsidRDefault="00D05A0C" w:rsidP="00D05A0C">
      <w:pPr>
        <w:pStyle w:val="ListParagraph"/>
        <w:ind w:left="0" w:firstLine="567"/>
        <w:rPr>
          <w:del w:id="66" w:author="Rafi Aziizi" w:date="2021-11-12T13:03:00Z"/>
        </w:rPr>
      </w:pPr>
      <w:r w:rsidRPr="003B2E0A">
        <w:t xml:space="preserve">Berdasarkan masalah yang ada, maka maksud dari </w:t>
      </w:r>
      <w:r w:rsidR="009931A1">
        <w:t>kerja praktik</w:t>
      </w:r>
      <w:r w:rsidRPr="003B2E0A">
        <w:t xml:space="preserve"> ini yaitu untuk </w:t>
      </w:r>
      <w:ins w:id="67" w:author="Rafi Aziizi" w:date="2021-11-12T13:00:00Z">
        <w:r w:rsidR="0078780A">
          <w:t>m</w:t>
        </w:r>
      </w:ins>
      <w:ins w:id="68" w:author="Rafi Aziizi" w:date="2021-11-12T12:57:00Z">
        <w:r w:rsidR="0078780A" w:rsidRPr="003B2E0A">
          <w:t>e</w:t>
        </w:r>
        <w:r w:rsidR="0078780A">
          <w:t>mbangun</w:t>
        </w:r>
        <w:r w:rsidR="0078780A" w:rsidRPr="003B2E0A">
          <w:t xml:space="preserve"> sistem </w:t>
        </w:r>
      </w:ins>
      <w:ins w:id="69" w:author="Rafi Aziizi" w:date="2021-11-12T12:58:00Z">
        <w:r w:rsidR="0078780A">
          <w:t xml:space="preserve">agar </w:t>
        </w:r>
      </w:ins>
      <w:ins w:id="70" w:author="Rafi Aziizi" w:date="2021-11-12T12:57:00Z">
        <w:r w:rsidR="0078780A" w:rsidRPr="003B2E0A">
          <w:t>mempermudah melakukan</w:t>
        </w:r>
      </w:ins>
      <w:ins w:id="71" w:author="Rafi Aziizi" w:date="2021-11-12T13:03:00Z">
        <w:r w:rsidR="00B04AFE">
          <w:t xml:space="preserve"> proses absensi</w:t>
        </w:r>
      </w:ins>
      <w:ins w:id="72" w:author="Rafi Aziizi" w:date="2021-11-12T12:57:00Z">
        <w:r w:rsidR="0078780A" w:rsidRPr="003B2E0A">
          <w:t xml:space="preserve"> </w:t>
        </w:r>
      </w:ins>
      <w:ins w:id="73" w:author="Rafi Aziizi" w:date="2021-11-12T12:58:00Z">
        <w:r w:rsidR="0078780A">
          <w:t xml:space="preserve">dan </w:t>
        </w:r>
      </w:ins>
      <w:ins w:id="74" w:author="Rafi Aziizi" w:date="2021-11-12T13:03:00Z">
        <w:r w:rsidR="00B04AFE" w:rsidRPr="003B2E0A">
          <w:lastRenderedPageBreak/>
          <w:t>rekapitulasi absen</w:t>
        </w:r>
        <w:r w:rsidR="00B04AFE">
          <w:t>si</w:t>
        </w:r>
        <w:r w:rsidR="00B04AFE" w:rsidRPr="003B2E0A">
          <w:t xml:space="preserve"> </w:t>
        </w:r>
      </w:ins>
      <w:ins w:id="75" w:author="Rafi Aziizi" w:date="2021-11-12T12:58:00Z">
        <w:r w:rsidR="0078780A">
          <w:t xml:space="preserve">yang </w:t>
        </w:r>
      </w:ins>
      <w:ins w:id="76" w:author="Rafi Aziizi" w:date="2021-11-12T12:57:00Z">
        <w:r w:rsidR="0078780A" w:rsidRPr="003B2E0A">
          <w:t>dilakukan dalam waktu singkat</w:t>
        </w:r>
      </w:ins>
      <w:ins w:id="77" w:author="Rafi Aziizi" w:date="2021-11-12T12:58:00Z">
        <w:r w:rsidR="0078780A">
          <w:t xml:space="preserve"> pada sekolah SMK Cendekia Batujajar</w:t>
        </w:r>
      </w:ins>
      <w:ins w:id="78" w:author="Rafi Aziizi" w:date="2021-11-12T12:57:00Z">
        <w:r w:rsidR="0078780A">
          <w:t>.</w:t>
        </w:r>
      </w:ins>
      <w:del w:id="79" w:author="Rafi Aziizi" w:date="2021-11-12T12:57:00Z">
        <w:r w:rsidRPr="003B2E0A" w:rsidDel="0078780A">
          <w:delText xml:space="preserve">membuat sistem absensi dengan menggunakan </w:delText>
        </w:r>
        <w:r w:rsidRPr="001A73FB" w:rsidDel="0078780A">
          <w:rPr>
            <w:i/>
            <w:iCs/>
          </w:rPr>
          <w:delText>Radio Frequency Identification</w:delText>
        </w:r>
        <w:r w:rsidRPr="003B2E0A" w:rsidDel="0078780A">
          <w:delText xml:space="preserve"> pada sekolah SMK Cendekia Batujajar.</w:delText>
        </w:r>
      </w:del>
      <w:ins w:id="80" w:author="Rafi Aziizi" w:date="2021-11-12T13:03:00Z">
        <w:r w:rsidR="00B04AFE">
          <w:t xml:space="preserve"> </w:t>
        </w:r>
      </w:ins>
    </w:p>
    <w:p w14:paraId="59858F3B" w14:textId="28FF8C4E" w:rsidR="00D05A0C" w:rsidRPr="003B2E0A" w:rsidRDefault="00B04AFE" w:rsidP="00B04AFE">
      <w:pPr>
        <w:pStyle w:val="ListParagraph"/>
        <w:ind w:left="0" w:firstLine="567"/>
        <w:pPrChange w:id="81" w:author="Rafi Aziizi" w:date="2021-11-12T13:03:00Z">
          <w:pPr>
            <w:pStyle w:val="ListParagraph"/>
            <w:ind w:left="0"/>
          </w:pPr>
        </w:pPrChange>
      </w:pPr>
      <w:ins w:id="82" w:author="Rafi Aziizi" w:date="2021-11-12T13:03:00Z">
        <w:r>
          <w:t>A</w:t>
        </w:r>
      </w:ins>
      <w:del w:id="83" w:author="Rafi Aziizi" w:date="2021-11-12T13:03:00Z">
        <w:r w:rsidR="00D05A0C" w:rsidRPr="003B2E0A" w:rsidDel="00B04AFE">
          <w:delText>A</w:delText>
        </w:r>
      </w:del>
      <w:r w:rsidR="00D05A0C" w:rsidRPr="003B2E0A">
        <w:t xml:space="preserve">dapun </w:t>
      </w:r>
      <w:del w:id="84" w:author="Rafi Aziizi" w:date="2021-11-12T11:08:00Z">
        <w:r w:rsidR="00D05A0C" w:rsidRPr="003B2E0A" w:rsidDel="00C9617C">
          <w:delText xml:space="preserve">tujuan </w:delText>
        </w:r>
      </w:del>
      <w:ins w:id="85" w:author="Rafi Aziizi" w:date="2021-11-12T12:57:00Z">
        <w:r w:rsidR="0078780A">
          <w:t>tujuan</w:t>
        </w:r>
      </w:ins>
      <w:ins w:id="86" w:author="Rafi Aziizi" w:date="2021-11-12T11:08:00Z">
        <w:r w:rsidR="00C9617C" w:rsidRPr="003B2E0A">
          <w:t xml:space="preserve"> </w:t>
        </w:r>
      </w:ins>
      <w:r w:rsidR="00D05A0C" w:rsidRPr="003B2E0A">
        <w:t xml:space="preserve">dari </w:t>
      </w:r>
      <w:r w:rsidR="009931A1">
        <w:t>kerja praktik</w:t>
      </w:r>
      <w:r w:rsidR="00D05A0C" w:rsidRPr="003B2E0A">
        <w:t xml:space="preserve"> ini yaitu:</w:t>
      </w:r>
    </w:p>
    <w:p w14:paraId="73D4C17E" w14:textId="655BCBC4" w:rsidR="00D05A0C" w:rsidRPr="003B2E0A" w:rsidRDefault="00D05A0C" w:rsidP="00FF2590">
      <w:pPr>
        <w:pStyle w:val="ListParagraph"/>
        <w:numPr>
          <w:ilvl w:val="0"/>
          <w:numId w:val="47"/>
        </w:numPr>
      </w:pPr>
      <w:del w:id="87" w:author="Rafi Aziizi" w:date="2021-11-12T11:07:00Z">
        <w:r w:rsidRPr="003B2E0A" w:rsidDel="00C9617C">
          <w:delText xml:space="preserve">Merancang </w:delText>
        </w:r>
      </w:del>
      <w:ins w:id="88" w:author="Rafi Aziizi" w:date="2021-11-12T12:59:00Z">
        <w:r w:rsidR="0078780A" w:rsidRPr="003B2E0A">
          <w:t>Me</w:t>
        </w:r>
        <w:r w:rsidR="0078780A">
          <w:t xml:space="preserve">mbantu </w:t>
        </w:r>
      </w:ins>
      <w:ins w:id="89" w:author="Rafi Aziizi" w:date="2021-11-12T13:03:00Z">
        <w:r w:rsidR="00B04AFE">
          <w:t>Guru BK da</w:t>
        </w:r>
      </w:ins>
      <w:ins w:id="90" w:author="Rafi Aziizi" w:date="2021-11-12T13:04:00Z">
        <w:r w:rsidR="00B04AFE">
          <w:t>n Bagian IT</w:t>
        </w:r>
      </w:ins>
      <w:ins w:id="91" w:author="Rafi Aziizi" w:date="2021-11-12T12:59:00Z">
        <w:r w:rsidR="0078780A">
          <w:t xml:space="preserve"> untuk dapat mengatasi masalah keefektifan dan keefisienan rekapitulasi absen dalam periode tertentu</w:t>
        </w:r>
      </w:ins>
      <w:del w:id="92" w:author="Rafi Aziizi" w:date="2021-11-12T12:59:00Z">
        <w:r w:rsidRPr="003B2E0A" w:rsidDel="0078780A">
          <w:delText>sistem untuk mempermudah melakukan rekapitulasi absen agar dilakukan dalam waktu yang singkat</w:delText>
        </w:r>
      </w:del>
      <w:r>
        <w:t>.</w:t>
      </w:r>
    </w:p>
    <w:p w14:paraId="3C7F8636" w14:textId="7F2B633D" w:rsidR="00B04AFE" w:rsidRDefault="00D05A0C" w:rsidP="00B04AFE">
      <w:pPr>
        <w:pStyle w:val="ListParagraph"/>
        <w:numPr>
          <w:ilvl w:val="0"/>
          <w:numId w:val="47"/>
        </w:numPr>
        <w:rPr>
          <w:ins w:id="93" w:author="Rafi Aziizi" w:date="2021-11-12T13:01:00Z"/>
        </w:rPr>
      </w:pPr>
      <w:del w:id="94" w:author="Rafi Aziizi" w:date="2021-11-12T11:07:00Z">
        <w:r w:rsidRPr="003B2E0A" w:rsidDel="00C9617C">
          <w:delText xml:space="preserve">Merancang </w:delText>
        </w:r>
      </w:del>
      <w:ins w:id="95" w:author="Rafi Aziizi" w:date="2021-11-12T12:59:00Z">
        <w:r w:rsidR="0078780A">
          <w:t>Membantu siswa</w:t>
        </w:r>
      </w:ins>
      <w:ins w:id="96" w:author="Rafi Aziizi" w:date="2021-11-12T13:00:00Z">
        <w:r w:rsidR="0078780A">
          <w:t xml:space="preserve"> ketika melakukan absensi secara mandiri</w:t>
        </w:r>
      </w:ins>
      <w:ins w:id="97" w:author="Rafi Aziizi" w:date="2021-11-12T13:01:00Z">
        <w:r w:rsidR="00B04AFE">
          <w:t xml:space="preserve"> dengan mudah</w:t>
        </w:r>
      </w:ins>
      <w:del w:id="98" w:author="Rafi Aziizi" w:date="2021-11-12T12:59:00Z">
        <w:r w:rsidRPr="003B2E0A" w:rsidDel="0078780A">
          <w:delText>sistem untuk menambahkan keefektifan dan keefisiensian proses absen yang dilakukan oleh petugas piket</w:delText>
        </w:r>
      </w:del>
      <w:r>
        <w:t>.</w:t>
      </w:r>
    </w:p>
    <w:p w14:paraId="3203B874" w14:textId="6429F463" w:rsidR="0078780A" w:rsidRPr="003B2E0A" w:rsidRDefault="00B04AFE" w:rsidP="000F1488">
      <w:pPr>
        <w:pStyle w:val="ListParagraph"/>
        <w:numPr>
          <w:ilvl w:val="0"/>
          <w:numId w:val="47"/>
        </w:numPr>
      </w:pPr>
      <w:ins w:id="99" w:author="Rafi Aziizi" w:date="2021-11-12T13:01:00Z">
        <w:r>
          <w:t xml:space="preserve">Membantu </w:t>
        </w:r>
      </w:ins>
      <w:ins w:id="100" w:author="Rafi Aziizi" w:date="2021-11-12T13:02:00Z">
        <w:r>
          <w:t xml:space="preserve">kepala sekolah dalam melakukan </w:t>
        </w:r>
        <w:r w:rsidRPr="00B04AFE">
          <w:rPr>
            <w:i/>
            <w:iCs/>
            <w:rPrChange w:id="101" w:author="Rafi Aziizi" w:date="2021-11-12T13:02:00Z">
              <w:rPr/>
            </w:rPrChange>
          </w:rPr>
          <w:t>monitoring</w:t>
        </w:r>
        <w:r>
          <w:rPr>
            <w:i/>
            <w:iCs/>
          </w:rPr>
          <w:t xml:space="preserve"> </w:t>
        </w:r>
        <w:r>
          <w:t xml:space="preserve">absensi siswa secara </w:t>
        </w:r>
        <w:r w:rsidRPr="00B04AFE">
          <w:rPr>
            <w:i/>
            <w:iCs/>
            <w:rPrChange w:id="102" w:author="Rafi Aziizi" w:date="2021-11-12T13:02:00Z">
              <w:rPr/>
            </w:rPrChange>
          </w:rPr>
          <w:t>real</w:t>
        </w:r>
        <w:r>
          <w:rPr>
            <w:i/>
            <w:iCs/>
          </w:rPr>
          <w:t xml:space="preserve"> </w:t>
        </w:r>
        <w:r w:rsidRPr="00B04AFE">
          <w:rPr>
            <w:i/>
            <w:iCs/>
            <w:rPrChange w:id="103" w:author="Rafi Aziizi" w:date="2021-11-12T13:02:00Z">
              <w:rPr/>
            </w:rPrChange>
          </w:rPr>
          <w:t>time</w:t>
        </w:r>
        <w:r>
          <w:rPr>
            <w:i/>
            <w:iCs/>
          </w:rPr>
          <w:t>.</w:t>
        </w:r>
      </w:ins>
    </w:p>
    <w:p w14:paraId="09CD2722" w14:textId="51369D64" w:rsidR="00040376" w:rsidRDefault="00040376" w:rsidP="00542F54">
      <w:pPr>
        <w:pStyle w:val="Heading2"/>
        <w:ind w:left="567" w:hanging="567"/>
        <w:rPr>
          <w:lang w:val="en-US"/>
        </w:rPr>
      </w:pPr>
      <w:bookmarkStart w:id="104" w:name="_Toc80034213"/>
      <w:bookmarkStart w:id="105" w:name="_Toc83115715"/>
      <w:r>
        <w:rPr>
          <w:lang w:val="en-US"/>
        </w:rPr>
        <w:t xml:space="preserve">Metodologi </w:t>
      </w:r>
      <w:del w:id="106" w:author="Rafi Aziizi" w:date="2021-11-12T10:36:00Z">
        <w:r w:rsidR="00542F54" w:rsidDel="009931A1">
          <w:rPr>
            <w:lang w:val="en-US"/>
          </w:rPr>
          <w:delText>Penelitian</w:delText>
        </w:r>
        <w:bookmarkEnd w:id="104"/>
        <w:bookmarkEnd w:id="105"/>
        <w:r w:rsidR="00542F54" w:rsidDel="009931A1">
          <w:rPr>
            <w:lang w:val="en-US"/>
          </w:rPr>
          <w:delText xml:space="preserve"> </w:delText>
        </w:r>
      </w:del>
      <w:ins w:id="107" w:author="Rafi Aziizi" w:date="2021-11-12T10:36:00Z">
        <w:r w:rsidR="009931A1">
          <w:rPr>
            <w:lang w:val="en-US"/>
          </w:rPr>
          <w:t>Kerja Praktik</w:t>
        </w:r>
      </w:ins>
    </w:p>
    <w:p w14:paraId="5ACAD9DD" w14:textId="40CCA77C" w:rsidR="00542F54" w:rsidRPr="00542F54" w:rsidRDefault="0010129C" w:rsidP="00542F54">
      <w:pPr>
        <w:ind w:firstLine="567"/>
      </w:pPr>
      <w:r>
        <w:t xml:space="preserve">Metodologi </w:t>
      </w:r>
      <w:del w:id="108" w:author="Rafi Aziizi" w:date="2021-11-12T10:37:00Z">
        <w:r w:rsidDel="009931A1">
          <w:delText xml:space="preserve">penelitian </w:delText>
        </w:r>
      </w:del>
      <w:ins w:id="109" w:author="Rafi Aziizi" w:date="2021-11-12T10:37:00Z">
        <w:r w:rsidR="009931A1">
          <w:t xml:space="preserve">kerja praktik </w:t>
        </w:r>
      </w:ins>
      <w:r>
        <w:t xml:space="preserve">merupakan cara ilmiah untuk mendapatkan informasi mengenai data dengan tujuan dan kegunaan tertentu. </w:t>
      </w:r>
      <w:r w:rsidR="00542F54">
        <w:t xml:space="preserve">Adapun metodologi </w:t>
      </w:r>
      <w:ins w:id="110" w:author="Rafi Aziizi" w:date="2021-11-12T10:37:00Z">
        <w:r w:rsidR="009931A1">
          <w:t xml:space="preserve">kerja praktik </w:t>
        </w:r>
      </w:ins>
      <w:del w:id="111" w:author="Rafi Aziizi" w:date="2021-11-12T10:37:00Z">
        <w:r w:rsidR="00542F54" w:rsidDel="009931A1">
          <w:delText xml:space="preserve">penelitian </w:delText>
        </w:r>
      </w:del>
      <w:r w:rsidR="00542F54">
        <w:t xml:space="preserve">yang telah digunakan dalam pembuatan sistem absensi </w:t>
      </w:r>
      <w:r>
        <w:t>ini</w:t>
      </w:r>
      <w:r w:rsidR="00542F54">
        <w:t xml:space="preserve"> akan dipaparkan pada sub bab 1.5.1 dan 1.5.2.</w:t>
      </w:r>
    </w:p>
    <w:p w14:paraId="3D7D9600" w14:textId="25F5CD69" w:rsidR="00040376" w:rsidRDefault="00040376" w:rsidP="00C93BF7">
      <w:pPr>
        <w:pStyle w:val="Heading3"/>
        <w:numPr>
          <w:ilvl w:val="2"/>
          <w:numId w:val="5"/>
        </w:numPr>
        <w:tabs>
          <w:tab w:val="left" w:pos="567"/>
        </w:tabs>
        <w:ind w:left="567" w:hanging="567"/>
      </w:pPr>
      <w:bookmarkStart w:id="112" w:name="_Toc80034214"/>
      <w:bookmarkStart w:id="113" w:name="_Toc83115716"/>
      <w:r w:rsidRPr="00040376">
        <w:t>Metode Pengumpulan data</w:t>
      </w:r>
      <w:bookmarkEnd w:id="112"/>
      <w:bookmarkEnd w:id="113"/>
    </w:p>
    <w:p w14:paraId="61D6070A" w14:textId="338F5DEB" w:rsidR="00542F54" w:rsidRDefault="00542F54" w:rsidP="00542F54">
      <w:pPr>
        <w:ind w:firstLine="567"/>
      </w:pPr>
      <w:r>
        <w:t>Metode pengumpulan data pada pembuatan sistem absensi ini menggunakan beberapa cara, yaitu:</w:t>
      </w:r>
    </w:p>
    <w:p w14:paraId="1E12BFFD" w14:textId="2A430DD7" w:rsidR="00542F54" w:rsidRDefault="00542F54" w:rsidP="00C93BF7">
      <w:pPr>
        <w:pStyle w:val="ListParagraph"/>
        <w:numPr>
          <w:ilvl w:val="0"/>
          <w:numId w:val="14"/>
        </w:numPr>
        <w:ind w:left="426"/>
      </w:pPr>
      <w:r>
        <w:t>Studi Pustaka</w:t>
      </w:r>
    </w:p>
    <w:p w14:paraId="6976CC84" w14:textId="59BB0657" w:rsidR="00542F54" w:rsidRPr="008C17C3" w:rsidRDefault="008C17C3" w:rsidP="00542F54">
      <w:pPr>
        <w:pStyle w:val="ListParagraph"/>
        <w:ind w:left="426"/>
      </w:pPr>
      <w:r>
        <w:t>Studi Pustaka dilakukan dengan mencari beberapa data dan informasi yang berkaitan</w:t>
      </w:r>
      <w:r w:rsidR="0010129C">
        <w:t xml:space="preserve"> dengan sistem absensi</w:t>
      </w:r>
      <w:r>
        <w:t xml:space="preserve"> melalui dokumen-dokumen elektronik seperti jurnal, </w:t>
      </w:r>
      <w:r>
        <w:rPr>
          <w:i/>
          <w:iCs/>
        </w:rPr>
        <w:t>e-book,</w:t>
      </w:r>
      <w:r w:rsidR="00D05A0C">
        <w:rPr>
          <w:i/>
          <w:iCs/>
        </w:rPr>
        <w:t xml:space="preserve"> </w:t>
      </w:r>
      <w:r>
        <w:t>dan juga internet sebagai referensi yang dapat dijadikan acuan dalam pembahasan.</w:t>
      </w:r>
    </w:p>
    <w:p w14:paraId="63610971" w14:textId="0DA6B3F2" w:rsidR="00542F54" w:rsidRDefault="00542F54" w:rsidP="00C93BF7">
      <w:pPr>
        <w:pStyle w:val="ListParagraph"/>
        <w:numPr>
          <w:ilvl w:val="0"/>
          <w:numId w:val="14"/>
        </w:numPr>
        <w:ind w:left="426"/>
      </w:pPr>
      <w:r>
        <w:t>Observasi</w:t>
      </w:r>
    </w:p>
    <w:p w14:paraId="4F51F6BF" w14:textId="7980444C" w:rsidR="008C17C3" w:rsidRDefault="008C17C3" w:rsidP="008C17C3">
      <w:pPr>
        <w:pStyle w:val="ListParagraph"/>
        <w:ind w:left="426"/>
      </w:pPr>
      <w:r>
        <w:t xml:space="preserve">Observasi </w:t>
      </w:r>
      <w:r w:rsidR="0010129C">
        <w:t xml:space="preserve">merupakan metode pengumpulan data </w:t>
      </w:r>
      <w:r>
        <w:t xml:space="preserve">dengan mengamati secara langsung ke lokasi </w:t>
      </w:r>
      <w:r w:rsidR="009931A1">
        <w:t>kerja praktik</w:t>
      </w:r>
      <w:r>
        <w:t xml:space="preserve"> untuk mengetahui </w:t>
      </w:r>
      <w:r w:rsidR="0010129C">
        <w:t>kebutuhan dan kegiatan yang sedang terjadi dilokasi.</w:t>
      </w:r>
    </w:p>
    <w:p w14:paraId="604D4105" w14:textId="77777777" w:rsidR="008C17C3" w:rsidRDefault="008C17C3" w:rsidP="00C93BF7">
      <w:pPr>
        <w:pStyle w:val="ListParagraph"/>
        <w:numPr>
          <w:ilvl w:val="0"/>
          <w:numId w:val="14"/>
        </w:numPr>
        <w:ind w:left="426"/>
      </w:pPr>
      <w:r>
        <w:t>Wawancara</w:t>
      </w:r>
    </w:p>
    <w:p w14:paraId="0EC44259" w14:textId="4F2F040B" w:rsidR="008C17C3" w:rsidRDefault="008C17C3" w:rsidP="008C17C3">
      <w:pPr>
        <w:pStyle w:val="ListParagraph"/>
        <w:ind w:left="426"/>
      </w:pPr>
      <w:r>
        <w:t xml:space="preserve">Wawancara merupakan </w:t>
      </w:r>
      <w:r w:rsidR="0010129C">
        <w:t xml:space="preserve">metode pengumpulan data dalam bentuk komunikasi dua arah yang dilakukan antara informan dan pewawancara secara </w:t>
      </w:r>
      <w:r w:rsidR="00D05A0C">
        <w:t>langsung dengan cara bertatap muka. Wawancara dilakukan pada saat observasi berjalan.</w:t>
      </w:r>
    </w:p>
    <w:p w14:paraId="24197BF1" w14:textId="76EF2A78" w:rsidR="00040376" w:rsidRDefault="00040376" w:rsidP="00C93BF7">
      <w:pPr>
        <w:pStyle w:val="Heading3"/>
        <w:numPr>
          <w:ilvl w:val="2"/>
          <w:numId w:val="5"/>
        </w:numPr>
        <w:tabs>
          <w:tab w:val="left" w:pos="567"/>
        </w:tabs>
        <w:ind w:left="567" w:hanging="567"/>
      </w:pPr>
      <w:bookmarkStart w:id="114" w:name="_Toc80034215"/>
      <w:bookmarkStart w:id="115" w:name="_Toc83115717"/>
      <w:r w:rsidRPr="00040376">
        <w:t>Metode Pengembangan Sistem</w:t>
      </w:r>
      <w:bookmarkEnd w:id="114"/>
      <w:bookmarkEnd w:id="115"/>
    </w:p>
    <w:p w14:paraId="503D28E4" w14:textId="31159CA3" w:rsidR="00D05A0C" w:rsidRDefault="00523BD5" w:rsidP="00A84E93">
      <w:pPr>
        <w:ind w:firstLine="567"/>
      </w:pPr>
      <w:r>
        <w:t xml:space="preserve">Metode pengembangan sistem yang digunakan dalam </w:t>
      </w:r>
      <w:r w:rsidR="009931A1">
        <w:t>kerja praktik</w:t>
      </w:r>
      <w:r>
        <w:t xml:space="preserve"> ini yaitu metode </w:t>
      </w:r>
      <w:del w:id="116" w:author="Rafi Aziizi" w:date="2021-11-12T13:06:00Z">
        <w:r w:rsidDel="00B04AFE">
          <w:delText>prototype</w:delText>
        </w:r>
      </w:del>
      <w:ins w:id="117" w:author="Rafi Aziizi" w:date="2021-11-12T13:06:00Z">
        <w:r w:rsidR="00B04AFE">
          <w:t>waterfall</w:t>
        </w:r>
      </w:ins>
      <w:r>
        <w:t>. Dalam metode ini sendiri memiliki bebera</w:t>
      </w:r>
      <w:r w:rsidR="00A84E93">
        <w:t xml:space="preserve">pa tahap dari mulai </w:t>
      </w:r>
      <w:r w:rsidR="00A84E93">
        <w:lastRenderedPageBreak/>
        <w:t>pengumpulan kebutuhan hingga penggunaan sistem. Untuk tahapannya sendiri, diawali dengan:</w:t>
      </w:r>
    </w:p>
    <w:p w14:paraId="0A676481" w14:textId="7CF5F114" w:rsidR="00A84E93" w:rsidRDefault="00A84E93" w:rsidP="00FF2590">
      <w:pPr>
        <w:pStyle w:val="ListParagraph"/>
        <w:numPr>
          <w:ilvl w:val="0"/>
          <w:numId w:val="16"/>
        </w:numPr>
        <w:ind w:left="426"/>
        <w:rPr>
          <w:ins w:id="118" w:author="Rafi Aziizi" w:date="2021-11-12T13:06:00Z"/>
        </w:rPr>
      </w:pPr>
      <w:r>
        <w:t xml:space="preserve">Tahap </w:t>
      </w:r>
      <w:r w:rsidR="007A7DAE">
        <w:t>P</w:t>
      </w:r>
      <w:r>
        <w:t xml:space="preserve">engumpulan </w:t>
      </w:r>
      <w:ins w:id="119" w:author="Rafi Aziizi" w:date="2021-11-12T13:07:00Z">
        <w:r w:rsidR="00B04AFE">
          <w:t>Data</w:t>
        </w:r>
      </w:ins>
      <w:del w:id="120" w:author="Rafi Aziizi" w:date="2021-11-12T13:07:00Z">
        <w:r w:rsidDel="00B04AFE">
          <w:delText>data</w:delText>
        </w:r>
      </w:del>
      <w:r>
        <w:t>, digunakan untuk mendefisikan seluruh kebutuhan pembangunan sistem</w:t>
      </w:r>
      <w:ins w:id="121" w:author="Rafi Aziizi" w:date="2021-11-12T13:07:00Z">
        <w:r w:rsidR="00B04AFE">
          <w:t xml:space="preserve"> berdasarkan informasi dari hasil studi pustaka, </w:t>
        </w:r>
      </w:ins>
      <w:ins w:id="122" w:author="Rafi Aziizi" w:date="2021-11-12T13:08:00Z">
        <w:r w:rsidR="00B04AFE">
          <w:t>observasi dan wawancara</w:t>
        </w:r>
      </w:ins>
      <w:r w:rsidR="007A7DAE">
        <w:t>.</w:t>
      </w:r>
    </w:p>
    <w:p w14:paraId="621C13B2" w14:textId="09C89941" w:rsidR="00B04AFE" w:rsidRDefault="00B04AFE" w:rsidP="00FF2590">
      <w:pPr>
        <w:pStyle w:val="ListParagraph"/>
        <w:numPr>
          <w:ilvl w:val="0"/>
          <w:numId w:val="16"/>
        </w:numPr>
        <w:ind w:left="426"/>
      </w:pPr>
      <w:ins w:id="123" w:author="Rafi Aziizi" w:date="2021-11-12T13:08:00Z">
        <w:r>
          <w:t>Tahap Desain, merupakan tahap pengembangan tampilan aplikasi atau biasa disebut User Interface/User Exper</w:t>
        </w:r>
      </w:ins>
      <w:ins w:id="124" w:author="Rafi Aziizi" w:date="2021-11-12T13:09:00Z">
        <w:r>
          <w:t>ience yang nantinya di implementasikan melalui source code.</w:t>
        </w:r>
      </w:ins>
    </w:p>
    <w:p w14:paraId="1A94C85D" w14:textId="2D1262B5" w:rsidR="007A7DAE" w:rsidRPr="007A7DAE" w:rsidDel="00B04AFE" w:rsidRDefault="00915759" w:rsidP="00FF2590">
      <w:pPr>
        <w:pStyle w:val="ListParagraph"/>
        <w:numPr>
          <w:ilvl w:val="0"/>
          <w:numId w:val="16"/>
        </w:numPr>
        <w:ind w:left="426"/>
        <w:rPr>
          <w:del w:id="125" w:author="Rafi Aziizi" w:date="2021-11-12T13:08:00Z"/>
        </w:rPr>
      </w:pPr>
      <w:del w:id="126" w:author="Rafi Aziizi" w:date="2021-11-12T13:08:00Z">
        <w:r w:rsidDel="00B04AFE">
          <w:delText xml:space="preserve">Tahap </w:delText>
        </w:r>
        <w:r w:rsidR="007A7DAE" w:rsidDel="00B04AFE">
          <w:delText xml:space="preserve">Membangun Prototype, merupakan tahap untuk membuat rancangan sistem sementara yang berpusat pada sisi </w:delText>
        </w:r>
        <w:r w:rsidR="007A7DAE" w:rsidDel="00B04AFE">
          <w:rPr>
            <w:i/>
            <w:iCs/>
          </w:rPr>
          <w:delText>user.</w:delText>
        </w:r>
      </w:del>
    </w:p>
    <w:p w14:paraId="7ACECE84" w14:textId="4A56EC94" w:rsidR="00E40DE6" w:rsidDel="00B04AFE" w:rsidRDefault="00915759" w:rsidP="00FF2590">
      <w:pPr>
        <w:pStyle w:val="ListParagraph"/>
        <w:numPr>
          <w:ilvl w:val="0"/>
          <w:numId w:val="16"/>
        </w:numPr>
        <w:ind w:left="426"/>
        <w:rPr>
          <w:del w:id="127" w:author="Rafi Aziizi" w:date="2021-11-12T13:08:00Z"/>
        </w:rPr>
      </w:pPr>
      <w:del w:id="128" w:author="Rafi Aziizi" w:date="2021-11-12T13:08:00Z">
        <w:r w:rsidDel="00B04AFE">
          <w:delText xml:space="preserve">Tahap </w:delText>
        </w:r>
        <w:r w:rsidR="007A7DAE" w:rsidDel="00B04AFE">
          <w:delText>Evaluasi Prototype</w:delText>
        </w:r>
        <w:r w:rsidR="00E40DE6" w:rsidDel="00B04AFE">
          <w:delText>, dilakukan untuk mengetahui apakah protoype sesuai dengan kebutuhan user.</w:delText>
        </w:r>
      </w:del>
    </w:p>
    <w:p w14:paraId="695A6031" w14:textId="447B5AF2" w:rsidR="00E40DE6" w:rsidRDefault="00E40DE6" w:rsidP="00FF2590">
      <w:pPr>
        <w:pStyle w:val="ListParagraph"/>
        <w:numPr>
          <w:ilvl w:val="0"/>
          <w:numId w:val="16"/>
        </w:numPr>
        <w:ind w:left="426"/>
      </w:pPr>
      <w:r>
        <w:t xml:space="preserve">Tahap </w:t>
      </w:r>
      <w:del w:id="129" w:author="Rafi Aziizi" w:date="2021-11-12T13:09:00Z">
        <w:r w:rsidDel="00B04AFE">
          <w:delText>Mengkode Sistem</w:delText>
        </w:r>
      </w:del>
      <w:ins w:id="130" w:author="Rafi Aziizi" w:date="2021-11-12T13:09:00Z">
        <w:r w:rsidR="00B04AFE">
          <w:t>Implementasi Sistem</w:t>
        </w:r>
      </w:ins>
      <w:r>
        <w:t>,</w:t>
      </w:r>
      <w:del w:id="131" w:author="Rafi Aziizi" w:date="2021-11-12T13:10:00Z">
        <w:r w:rsidDel="00B04AFE">
          <w:delText xml:space="preserve"> </w:delText>
        </w:r>
      </w:del>
      <w:ins w:id="132" w:author="Rafi Aziizi" w:date="2021-11-12T13:10:00Z">
        <w:r w:rsidR="00B04AFE">
          <w:t xml:space="preserve"> merupakan tahapan pengembangan apli</w:t>
        </w:r>
      </w:ins>
      <w:ins w:id="133" w:author="Rafi Aziizi" w:date="2021-11-12T13:11:00Z">
        <w:r w:rsidR="00B04AFE">
          <w:t xml:space="preserve">kasi berdasarkan data dan desain yang telah ditentukan </w:t>
        </w:r>
        <w:r w:rsidR="0004566C">
          <w:t>sebelumnya kedalam bahasa pemrograman</w:t>
        </w:r>
      </w:ins>
      <w:del w:id="134" w:author="Rafi Aziizi" w:date="2021-11-12T13:10:00Z">
        <w:r w:rsidDel="00B04AFE">
          <w:delText xml:space="preserve">merupakan tahap penerjemahan hasil prototype </w:delText>
        </w:r>
        <w:r w:rsidRPr="00E40DE6" w:rsidDel="00B04AFE">
          <w:delText>kedalam bahasa pemrograman</w:delText>
        </w:r>
      </w:del>
      <w:r w:rsidRPr="00E40DE6">
        <w:t>.</w:t>
      </w:r>
    </w:p>
    <w:p w14:paraId="36351E5D" w14:textId="4B2918FB" w:rsidR="00E40DE6" w:rsidRDefault="00E40DE6" w:rsidP="00FF2590">
      <w:pPr>
        <w:pStyle w:val="ListParagraph"/>
        <w:numPr>
          <w:ilvl w:val="0"/>
          <w:numId w:val="16"/>
        </w:numPr>
        <w:ind w:left="426"/>
      </w:pPr>
      <w:r w:rsidRPr="00E40DE6">
        <w:t xml:space="preserve">Tahap Pengujian Sistem, dilakukan pada saat sistem telah terintegrasikan dengan baik. Pengujian sistem dapat dilakukan dengan beberapa cara </w:t>
      </w:r>
      <w:r w:rsidRPr="00E40DE6">
        <w:rPr>
          <w:i/>
          <w:iCs/>
        </w:rPr>
        <w:t>White Box, Black Box, Basis Path,</w:t>
      </w:r>
      <w:r w:rsidRPr="00E40DE6">
        <w:t xml:space="preserve"> pengujian arsitektur dan lain-lain.</w:t>
      </w:r>
    </w:p>
    <w:p w14:paraId="3D3B6AA2" w14:textId="67B35072" w:rsidR="00C2214F" w:rsidRPr="00E40DE6" w:rsidRDefault="00E40DE6" w:rsidP="00FF2590">
      <w:pPr>
        <w:pStyle w:val="ListParagraph"/>
        <w:numPr>
          <w:ilvl w:val="0"/>
          <w:numId w:val="16"/>
        </w:numPr>
        <w:ind w:left="426"/>
      </w:pPr>
      <w:r>
        <w:t>Penggunaan Sistem</w:t>
      </w:r>
      <w:ins w:id="135" w:author="Rafi Aziizi" w:date="2021-11-12T13:12:00Z">
        <w:r w:rsidR="0004566C">
          <w:t xml:space="preserve"> dan Perbaikan berkala</w:t>
        </w:r>
      </w:ins>
      <w:r w:rsidR="004532A9">
        <w:t xml:space="preserve">, </w:t>
      </w:r>
      <w:del w:id="136" w:author="Rafi Aziizi" w:date="2021-11-12T13:12:00Z">
        <w:r w:rsidR="004532A9" w:rsidDel="0004566C">
          <w:delText>siap untuk dirilis</w:delText>
        </w:r>
      </w:del>
      <w:ins w:id="137" w:author="Rafi Aziizi" w:date="2021-11-12T13:12:00Z">
        <w:r w:rsidR="0004566C">
          <w:t>tahapan terakhir ini merupakan tahapan pemakaian dan pemeliharaan sistem oleh user secara berkala</w:t>
        </w:r>
      </w:ins>
      <w:r w:rsidR="004532A9">
        <w:t>.</w:t>
      </w:r>
    </w:p>
    <w:p w14:paraId="14B0C4AB" w14:textId="2DD58467" w:rsidR="00040376" w:rsidRDefault="00040376" w:rsidP="00542F54">
      <w:pPr>
        <w:pStyle w:val="Heading2"/>
        <w:ind w:left="567" w:hanging="567"/>
        <w:rPr>
          <w:lang w:val="en-US"/>
        </w:rPr>
      </w:pPr>
      <w:bookmarkStart w:id="138" w:name="_Toc80034216"/>
      <w:bookmarkStart w:id="139" w:name="_Toc83115718"/>
      <w:r>
        <w:rPr>
          <w:lang w:val="en-US"/>
        </w:rPr>
        <w:t>Sistematika Penulisan</w:t>
      </w:r>
      <w:bookmarkEnd w:id="138"/>
      <w:bookmarkEnd w:id="139"/>
    </w:p>
    <w:p w14:paraId="32C1FA9D" w14:textId="77777777" w:rsidR="00D05A0C" w:rsidRPr="003D04E2" w:rsidRDefault="00D05A0C" w:rsidP="00D05A0C">
      <w:pPr>
        <w:ind w:firstLine="720"/>
        <w:rPr>
          <w:color w:val="000000" w:themeColor="text1"/>
        </w:rPr>
      </w:pPr>
      <w:r w:rsidRPr="003D04E2">
        <w:rPr>
          <w:color w:val="000000" w:themeColor="text1"/>
        </w:rPr>
        <w:t xml:space="preserve">Sistematika penulisan </w:t>
      </w:r>
      <w:r>
        <w:rPr>
          <w:color w:val="000000" w:themeColor="text1"/>
        </w:rPr>
        <w:t>yang digunakan dalam penulisan l</w:t>
      </w:r>
      <w:r w:rsidRPr="003D04E2">
        <w:rPr>
          <w:color w:val="000000" w:themeColor="text1"/>
        </w:rPr>
        <w:t xml:space="preserve">aporan </w:t>
      </w:r>
      <w:r>
        <w:rPr>
          <w:color w:val="000000" w:themeColor="text1"/>
        </w:rPr>
        <w:t>kerja p</w:t>
      </w:r>
      <w:r w:rsidRPr="003D04E2">
        <w:rPr>
          <w:color w:val="000000" w:themeColor="text1"/>
        </w:rPr>
        <w:t xml:space="preserve">raktik ini adalah sebagai berikut: </w:t>
      </w:r>
    </w:p>
    <w:tbl>
      <w:tblPr>
        <w:tblW w:w="8208" w:type="dxa"/>
        <w:tblLook w:val="04A0" w:firstRow="1" w:lastRow="0" w:firstColumn="1" w:lastColumn="0" w:noHBand="0" w:noVBand="1"/>
      </w:tblPr>
      <w:tblGrid>
        <w:gridCol w:w="1705"/>
        <w:gridCol w:w="6503"/>
      </w:tblGrid>
      <w:tr w:rsidR="00D05A0C" w:rsidRPr="00E9581F" w14:paraId="1AC34D85" w14:textId="77777777" w:rsidTr="001807FF">
        <w:trPr>
          <w:trHeight w:val="1243"/>
        </w:trPr>
        <w:tc>
          <w:tcPr>
            <w:tcW w:w="1705" w:type="dxa"/>
          </w:tcPr>
          <w:p w14:paraId="56B83A11" w14:textId="77777777" w:rsidR="00D05A0C" w:rsidRPr="00E9581F" w:rsidRDefault="00D05A0C" w:rsidP="001807FF">
            <w:pPr>
              <w:spacing w:before="120"/>
              <w:rPr>
                <w:color w:val="000000" w:themeColor="text1"/>
              </w:rPr>
            </w:pPr>
            <w:r w:rsidRPr="00E9581F">
              <w:rPr>
                <w:color w:val="000000" w:themeColor="text1"/>
              </w:rPr>
              <w:t xml:space="preserve">BAB I  </w:t>
            </w:r>
          </w:p>
        </w:tc>
        <w:tc>
          <w:tcPr>
            <w:tcW w:w="6503" w:type="dxa"/>
          </w:tcPr>
          <w:p w14:paraId="749880A1" w14:textId="77777777" w:rsidR="00D05A0C" w:rsidRPr="00E9581F" w:rsidRDefault="00D05A0C" w:rsidP="001807FF">
            <w:pPr>
              <w:spacing w:before="120"/>
              <w:rPr>
                <w:color w:val="000000" w:themeColor="text1"/>
              </w:rPr>
            </w:pPr>
            <w:r w:rsidRPr="00E9581F">
              <w:rPr>
                <w:color w:val="000000" w:themeColor="text1"/>
              </w:rPr>
              <w:t>: PENDAHULUAN</w:t>
            </w:r>
          </w:p>
          <w:p w14:paraId="198B9441" w14:textId="77777777" w:rsidR="00D05A0C" w:rsidRPr="00E9581F" w:rsidRDefault="00D05A0C" w:rsidP="001807FF">
            <w:pPr>
              <w:ind w:left="162"/>
              <w:rPr>
                <w:color w:val="000000" w:themeColor="text1"/>
              </w:rPr>
            </w:pPr>
            <w:r w:rsidRPr="00E9581F">
              <w:rPr>
                <w:color w:val="000000" w:themeColor="text1"/>
              </w:rPr>
              <w:t>Bab ini menjelaskan latar belakang masalah, identifikasi masalah, batasan masalah, maksud dan tujuan serta sistematika penulisan.</w:t>
            </w:r>
          </w:p>
        </w:tc>
      </w:tr>
      <w:tr w:rsidR="00D05A0C" w:rsidRPr="00E9581F" w14:paraId="4B4129EB" w14:textId="77777777" w:rsidTr="001807FF">
        <w:trPr>
          <w:trHeight w:val="817"/>
        </w:trPr>
        <w:tc>
          <w:tcPr>
            <w:tcW w:w="1705" w:type="dxa"/>
          </w:tcPr>
          <w:p w14:paraId="51819ADE" w14:textId="77777777" w:rsidR="00D05A0C" w:rsidRPr="00E9581F" w:rsidRDefault="00D05A0C" w:rsidP="001807FF">
            <w:pPr>
              <w:spacing w:before="120"/>
              <w:rPr>
                <w:color w:val="000000" w:themeColor="text1"/>
              </w:rPr>
            </w:pPr>
            <w:r w:rsidRPr="00E9581F">
              <w:rPr>
                <w:color w:val="000000" w:themeColor="text1"/>
              </w:rPr>
              <w:t xml:space="preserve">BAB II  </w:t>
            </w:r>
          </w:p>
        </w:tc>
        <w:tc>
          <w:tcPr>
            <w:tcW w:w="6503" w:type="dxa"/>
          </w:tcPr>
          <w:p w14:paraId="741F0F49" w14:textId="77777777" w:rsidR="00D05A0C" w:rsidRPr="00E9581F" w:rsidRDefault="00D05A0C" w:rsidP="001807FF">
            <w:pPr>
              <w:spacing w:before="120"/>
              <w:rPr>
                <w:color w:val="000000" w:themeColor="text1"/>
              </w:rPr>
            </w:pPr>
            <w:r w:rsidRPr="00E9581F">
              <w:rPr>
                <w:color w:val="000000" w:themeColor="text1"/>
              </w:rPr>
              <w:t xml:space="preserve">: TINJAUAN PUSTAKA </w:t>
            </w:r>
          </w:p>
          <w:p w14:paraId="669A5F26" w14:textId="5FECBB13" w:rsidR="00D05A0C" w:rsidRPr="00E9581F" w:rsidRDefault="00D05A0C" w:rsidP="001807FF">
            <w:pPr>
              <w:ind w:left="162"/>
              <w:rPr>
                <w:color w:val="000000" w:themeColor="text1"/>
              </w:rPr>
            </w:pPr>
            <w:r w:rsidRPr="00E9581F">
              <w:rPr>
                <w:color w:val="000000" w:themeColor="text1"/>
              </w:rPr>
              <w:t>Bab ini menjelaskan uraian mengenai teori – teori yang digunakan dalam pembangunan sistem</w:t>
            </w:r>
            <w:r w:rsidR="003E6CDC">
              <w:rPr>
                <w:color w:val="000000" w:themeColor="text1"/>
              </w:rPr>
              <w:t>.</w:t>
            </w:r>
          </w:p>
        </w:tc>
      </w:tr>
      <w:tr w:rsidR="00D05A0C" w:rsidRPr="00E9581F" w14:paraId="4927E0B8" w14:textId="77777777" w:rsidTr="001807FF">
        <w:trPr>
          <w:trHeight w:val="1237"/>
        </w:trPr>
        <w:tc>
          <w:tcPr>
            <w:tcW w:w="1705" w:type="dxa"/>
          </w:tcPr>
          <w:p w14:paraId="1DF1F28B" w14:textId="77777777" w:rsidR="00D05A0C" w:rsidRPr="00E9581F" w:rsidRDefault="00D05A0C" w:rsidP="001807FF">
            <w:pPr>
              <w:spacing w:before="120"/>
              <w:rPr>
                <w:color w:val="000000" w:themeColor="text1"/>
              </w:rPr>
            </w:pPr>
            <w:r w:rsidRPr="00E9581F">
              <w:rPr>
                <w:color w:val="000000" w:themeColor="text1"/>
              </w:rPr>
              <w:t xml:space="preserve">BAB III  </w:t>
            </w:r>
          </w:p>
        </w:tc>
        <w:tc>
          <w:tcPr>
            <w:tcW w:w="6503" w:type="dxa"/>
          </w:tcPr>
          <w:p w14:paraId="65F26DA0" w14:textId="77777777" w:rsidR="00D05A0C" w:rsidRPr="00E9581F" w:rsidRDefault="00D05A0C" w:rsidP="001807FF">
            <w:pPr>
              <w:spacing w:before="120"/>
              <w:rPr>
                <w:color w:val="000000" w:themeColor="text1"/>
              </w:rPr>
            </w:pPr>
            <w:r w:rsidRPr="00E9581F">
              <w:rPr>
                <w:color w:val="000000" w:themeColor="text1"/>
              </w:rPr>
              <w:t xml:space="preserve">: ANALISIS DAN PERANCANGAN </w:t>
            </w:r>
          </w:p>
          <w:p w14:paraId="206476A2" w14:textId="7057AF66" w:rsidR="00D05A0C" w:rsidRPr="003E6CDC" w:rsidRDefault="00D05A0C" w:rsidP="001807FF">
            <w:pPr>
              <w:ind w:left="162"/>
              <w:rPr>
                <w:color w:val="000000" w:themeColor="text1"/>
              </w:rPr>
            </w:pPr>
            <w:r w:rsidRPr="00E9581F">
              <w:rPr>
                <w:color w:val="000000" w:themeColor="text1"/>
              </w:rPr>
              <w:t xml:space="preserve">Bab ini menjelaskan analisis kebutuhan yang digunakan dalam merancang dan mengimplementasikan </w:t>
            </w:r>
            <w:r w:rsidRPr="00E9581F">
              <w:t xml:space="preserve">Sistem </w:t>
            </w:r>
            <w:r w:rsidR="003E6CDC">
              <w:t>Absensi Menggunakan RFID pada SMK Cendekia Batujajar.</w:t>
            </w:r>
          </w:p>
        </w:tc>
      </w:tr>
      <w:tr w:rsidR="00D05A0C" w:rsidRPr="00E9581F" w14:paraId="5CC3F09A" w14:textId="77777777" w:rsidTr="001807FF">
        <w:trPr>
          <w:trHeight w:val="468"/>
        </w:trPr>
        <w:tc>
          <w:tcPr>
            <w:tcW w:w="1705" w:type="dxa"/>
          </w:tcPr>
          <w:p w14:paraId="19E4D1B5" w14:textId="77777777" w:rsidR="00D05A0C" w:rsidRPr="00E9581F" w:rsidRDefault="00D05A0C" w:rsidP="001807FF">
            <w:pPr>
              <w:spacing w:before="120"/>
              <w:rPr>
                <w:color w:val="000000" w:themeColor="text1"/>
              </w:rPr>
            </w:pPr>
            <w:r w:rsidRPr="00E9581F">
              <w:rPr>
                <w:color w:val="000000" w:themeColor="text1"/>
              </w:rPr>
              <w:lastRenderedPageBreak/>
              <w:t xml:space="preserve">BAB IV </w:t>
            </w:r>
          </w:p>
        </w:tc>
        <w:tc>
          <w:tcPr>
            <w:tcW w:w="6503" w:type="dxa"/>
          </w:tcPr>
          <w:p w14:paraId="7A4DBE94" w14:textId="77777777" w:rsidR="00D05A0C" w:rsidRPr="00E9581F" w:rsidRDefault="00D05A0C" w:rsidP="001807FF">
            <w:pPr>
              <w:spacing w:before="120"/>
              <w:rPr>
                <w:color w:val="000000" w:themeColor="text1"/>
              </w:rPr>
            </w:pPr>
            <w:r w:rsidRPr="00E9581F">
              <w:rPr>
                <w:color w:val="000000" w:themeColor="text1"/>
              </w:rPr>
              <w:t xml:space="preserve">: PENGUJIAN DAN IMPLEMENTASI </w:t>
            </w:r>
          </w:p>
          <w:p w14:paraId="13952BF4" w14:textId="29FDB4E9" w:rsidR="00D05A0C" w:rsidRPr="00DD0C5D" w:rsidRDefault="00D05A0C" w:rsidP="001807FF">
            <w:pPr>
              <w:ind w:left="162"/>
              <w:rPr>
                <w:b/>
                <w:lang w:val="id-ID"/>
              </w:rPr>
            </w:pPr>
            <w:r w:rsidRPr="00E9581F">
              <w:rPr>
                <w:color w:val="000000" w:themeColor="text1"/>
              </w:rPr>
              <w:t xml:space="preserve">Bab ini memberikan gambaran berupa implementasi </w:t>
            </w:r>
            <w:r>
              <w:rPr>
                <w:color w:val="000000" w:themeColor="text1"/>
              </w:rPr>
              <w:t>sistem</w:t>
            </w:r>
            <w:r w:rsidRPr="00E9581F">
              <w:rPr>
                <w:color w:val="000000" w:themeColor="text1"/>
              </w:rPr>
              <w:t xml:space="preserve">, </w:t>
            </w:r>
            <w:r w:rsidRPr="00E9581F">
              <w:rPr>
                <w:i/>
                <w:color w:val="000000" w:themeColor="text1"/>
              </w:rPr>
              <w:t>input</w:t>
            </w:r>
            <w:r w:rsidRPr="00E9581F">
              <w:rPr>
                <w:color w:val="000000" w:themeColor="text1"/>
              </w:rPr>
              <w:t xml:space="preserve"> dan </w:t>
            </w:r>
            <w:r w:rsidRPr="00E9581F">
              <w:rPr>
                <w:i/>
                <w:color w:val="000000" w:themeColor="text1"/>
              </w:rPr>
              <w:t>output</w:t>
            </w:r>
            <w:r w:rsidRPr="00E9581F">
              <w:rPr>
                <w:color w:val="000000" w:themeColor="text1"/>
              </w:rPr>
              <w:t xml:space="preserve"> serta pengujian yang digunakan dalam</w:t>
            </w:r>
            <w:r w:rsidR="003E6CDC">
              <w:rPr>
                <w:color w:val="000000" w:themeColor="text1"/>
              </w:rPr>
              <w:t xml:space="preserve"> pembangunan </w:t>
            </w:r>
            <w:r w:rsidR="003E6CDC" w:rsidRPr="00E9581F">
              <w:t xml:space="preserve">Sistem </w:t>
            </w:r>
            <w:r w:rsidR="003E6CDC">
              <w:t>Absensi Menggunakan RFID pada SMK Cendekia Batujajar.</w:t>
            </w:r>
            <w:r>
              <w:t>.</w:t>
            </w:r>
          </w:p>
        </w:tc>
      </w:tr>
      <w:tr w:rsidR="00D05A0C" w:rsidRPr="00E9581F" w14:paraId="0D1DA71B" w14:textId="77777777" w:rsidTr="001807FF">
        <w:trPr>
          <w:trHeight w:val="1891"/>
        </w:trPr>
        <w:tc>
          <w:tcPr>
            <w:tcW w:w="1705" w:type="dxa"/>
          </w:tcPr>
          <w:p w14:paraId="63F2304A" w14:textId="77777777" w:rsidR="00D05A0C" w:rsidRDefault="00D05A0C" w:rsidP="001807FF">
            <w:pPr>
              <w:spacing w:before="120"/>
              <w:rPr>
                <w:color w:val="000000" w:themeColor="text1"/>
              </w:rPr>
            </w:pPr>
            <w:r w:rsidRPr="00E9581F">
              <w:rPr>
                <w:color w:val="000000" w:themeColor="text1"/>
              </w:rPr>
              <w:t xml:space="preserve">BAB V </w:t>
            </w:r>
          </w:p>
          <w:p w14:paraId="5D3379BF" w14:textId="77777777" w:rsidR="00D05A0C" w:rsidRDefault="00D05A0C" w:rsidP="001807FF">
            <w:pPr>
              <w:spacing w:before="120"/>
              <w:rPr>
                <w:color w:val="000000" w:themeColor="text1"/>
              </w:rPr>
            </w:pPr>
          </w:p>
          <w:p w14:paraId="1AD27FB0" w14:textId="77777777" w:rsidR="00D05A0C" w:rsidRDefault="00D05A0C" w:rsidP="001807FF">
            <w:pPr>
              <w:spacing w:before="120"/>
              <w:rPr>
                <w:color w:val="000000" w:themeColor="text1"/>
              </w:rPr>
            </w:pPr>
          </w:p>
          <w:p w14:paraId="18793A9D" w14:textId="77777777" w:rsidR="00D05A0C" w:rsidRPr="00E9581F" w:rsidRDefault="00D05A0C" w:rsidP="001807FF">
            <w:pPr>
              <w:spacing w:before="120"/>
              <w:rPr>
                <w:color w:val="000000" w:themeColor="text1"/>
              </w:rPr>
            </w:pPr>
          </w:p>
        </w:tc>
        <w:tc>
          <w:tcPr>
            <w:tcW w:w="6503" w:type="dxa"/>
          </w:tcPr>
          <w:p w14:paraId="7DCA4AEF" w14:textId="77777777" w:rsidR="00D05A0C" w:rsidRPr="00E9581F" w:rsidRDefault="00D05A0C" w:rsidP="001807FF">
            <w:pPr>
              <w:spacing w:before="120"/>
              <w:rPr>
                <w:color w:val="000000" w:themeColor="text1"/>
              </w:rPr>
            </w:pPr>
            <w:r w:rsidRPr="00E9581F">
              <w:rPr>
                <w:color w:val="000000" w:themeColor="text1"/>
              </w:rPr>
              <w:t xml:space="preserve">: KESIMPULAN DAN SARAN </w:t>
            </w:r>
          </w:p>
          <w:p w14:paraId="54A9B1FA" w14:textId="77777777" w:rsidR="00D05A0C" w:rsidRPr="00E9581F" w:rsidRDefault="00D05A0C" w:rsidP="001807FF">
            <w:pPr>
              <w:ind w:left="162"/>
              <w:rPr>
                <w:color w:val="000000" w:themeColor="text1"/>
              </w:rPr>
            </w:pPr>
            <w:r w:rsidRPr="00E9581F">
              <w:rPr>
                <w:color w:val="000000" w:themeColor="text1"/>
              </w:rPr>
              <w:t>Bab ini memberikan kesimpulan pembangunan sistem informasi yang telah dilakukan serta saran untuk mengembangkan dan perbaik</w:t>
            </w:r>
            <w:r>
              <w:rPr>
                <w:color w:val="000000" w:themeColor="text1"/>
              </w:rPr>
              <w:t>an sistem informasi yang</w:t>
            </w:r>
            <w:r>
              <w:rPr>
                <w:color w:val="000000" w:themeColor="text1"/>
                <w:lang w:val="id-ID"/>
              </w:rPr>
              <w:t xml:space="preserve"> </w:t>
            </w:r>
            <w:r w:rsidRPr="00E9581F">
              <w:rPr>
                <w:color w:val="000000" w:themeColor="text1"/>
              </w:rPr>
              <w:t xml:space="preserve">dapat dilakukan. </w:t>
            </w:r>
          </w:p>
        </w:tc>
      </w:tr>
      <w:tr w:rsidR="00D05A0C" w:rsidRPr="00E9581F" w14:paraId="64BB0529" w14:textId="77777777" w:rsidTr="001807FF">
        <w:trPr>
          <w:trHeight w:val="420"/>
        </w:trPr>
        <w:tc>
          <w:tcPr>
            <w:tcW w:w="1705" w:type="dxa"/>
          </w:tcPr>
          <w:p w14:paraId="45A05DC5" w14:textId="77777777" w:rsidR="00D05A0C" w:rsidRPr="00E9581F" w:rsidRDefault="00D05A0C" w:rsidP="001807FF">
            <w:pPr>
              <w:spacing w:before="120"/>
              <w:rPr>
                <w:color w:val="000000" w:themeColor="text1"/>
              </w:rPr>
            </w:pPr>
            <w:r>
              <w:rPr>
                <w:color w:val="000000" w:themeColor="text1"/>
              </w:rPr>
              <w:t>DAFTAR PUSTAKA</w:t>
            </w:r>
          </w:p>
        </w:tc>
        <w:tc>
          <w:tcPr>
            <w:tcW w:w="6503" w:type="dxa"/>
          </w:tcPr>
          <w:p w14:paraId="343A39CA" w14:textId="77777777" w:rsidR="00D05A0C" w:rsidRPr="00712B75" w:rsidRDefault="00D05A0C" w:rsidP="001807FF">
            <w:pPr>
              <w:spacing w:before="120"/>
              <w:rPr>
                <w:color w:val="000000" w:themeColor="text1"/>
              </w:rPr>
            </w:pPr>
            <w:r w:rsidRPr="00712B75">
              <w:rPr>
                <w:color w:val="000000" w:themeColor="text1"/>
              </w:rPr>
              <w:t>: DAFTAR PUSTAKA</w:t>
            </w:r>
          </w:p>
          <w:p w14:paraId="38C7D173" w14:textId="750C6B90" w:rsidR="00D05A0C" w:rsidRPr="00712B75" w:rsidRDefault="00D05A0C" w:rsidP="001807FF">
            <w:pPr>
              <w:shd w:val="clear" w:color="auto" w:fill="FFFFFF"/>
              <w:ind w:left="162"/>
              <w:rPr>
                <w:color w:val="000000"/>
              </w:rPr>
            </w:pPr>
            <w:r w:rsidRPr="00712B75">
              <w:rPr>
                <w:color w:val="000000"/>
              </w:rPr>
              <w:t xml:space="preserve">Daftar pustaka merupakan suatu daftar yang didalamnya mencatumkan nama pengarang, judul buku, penerbit, tahun terbit dan hal-hal lainnya yang terkait. Hal ini dibuat untuk </w:t>
            </w:r>
            <w:r w:rsidRPr="00712B75">
              <w:t>mempermudah</w:t>
            </w:r>
            <w:r w:rsidRPr="00712B75">
              <w:rPr>
                <w:color w:val="000000"/>
              </w:rPr>
              <w:t xml:space="preserve"> pembaca yang ingin meninjau lebih jauh tentang apa yang sudah ditulis dan sebagai acuan</w:t>
            </w:r>
            <w:r w:rsidR="003E6CDC">
              <w:rPr>
                <w:color w:val="000000"/>
              </w:rPr>
              <w:t xml:space="preserve"> </w:t>
            </w:r>
            <w:r w:rsidRPr="00712B75">
              <w:rPr>
                <w:color w:val="000000"/>
              </w:rPr>
              <w:t>untuk melakukan pengecakan apakah sudah sesuai dengan buku yang tertera dalam daftar pustaka.</w:t>
            </w:r>
          </w:p>
        </w:tc>
      </w:tr>
      <w:tr w:rsidR="00D05A0C" w:rsidRPr="00E9581F" w14:paraId="6F2E7E1B" w14:textId="77777777" w:rsidTr="001807FF">
        <w:trPr>
          <w:trHeight w:val="420"/>
        </w:trPr>
        <w:tc>
          <w:tcPr>
            <w:tcW w:w="1705" w:type="dxa"/>
          </w:tcPr>
          <w:p w14:paraId="75C1F4AC" w14:textId="77777777" w:rsidR="00D05A0C" w:rsidRDefault="00D05A0C" w:rsidP="001807FF">
            <w:pPr>
              <w:spacing w:before="120"/>
              <w:rPr>
                <w:color w:val="000000" w:themeColor="text1"/>
              </w:rPr>
            </w:pPr>
            <w:r>
              <w:rPr>
                <w:color w:val="000000" w:themeColor="text1"/>
              </w:rPr>
              <w:t>LAMPIRAN</w:t>
            </w:r>
          </w:p>
        </w:tc>
        <w:tc>
          <w:tcPr>
            <w:tcW w:w="6503" w:type="dxa"/>
          </w:tcPr>
          <w:p w14:paraId="2CD45136" w14:textId="77777777" w:rsidR="00D05A0C" w:rsidRDefault="00D05A0C" w:rsidP="001807FF">
            <w:pPr>
              <w:spacing w:before="120"/>
              <w:rPr>
                <w:color w:val="000000" w:themeColor="text1"/>
              </w:rPr>
            </w:pPr>
            <w:r>
              <w:rPr>
                <w:color w:val="000000" w:themeColor="text1"/>
              </w:rPr>
              <w:t>: LAMPIRAN</w:t>
            </w:r>
          </w:p>
          <w:p w14:paraId="683C5FA7" w14:textId="77777777" w:rsidR="00D05A0C" w:rsidRPr="0053522E" w:rsidRDefault="00D05A0C" w:rsidP="001807FF">
            <w:pPr>
              <w:ind w:left="162"/>
              <w:rPr>
                <w:color w:val="000000" w:themeColor="text1"/>
              </w:rPr>
            </w:pPr>
            <w:r w:rsidRPr="0053522E">
              <w:rPr>
                <w:shd w:val="clear" w:color="auto" w:fill="FFFFFF"/>
              </w:rPr>
              <w:t>Lampiran berisi keterangan tambahan yang berkaitan dengan isi dokumen. Keterangan tambahan ini dimaksudkan agar pembaca mendapat gambaran lebih menyeluruh akan proses dari penyusunan dokumen.</w:t>
            </w:r>
          </w:p>
        </w:tc>
      </w:tr>
    </w:tbl>
    <w:p w14:paraId="5CD3F83A" w14:textId="77777777" w:rsidR="00040376" w:rsidRPr="00040376" w:rsidRDefault="00040376" w:rsidP="00040376"/>
    <w:p w14:paraId="19C87258" w14:textId="77777777" w:rsidR="00040376" w:rsidRPr="00040376" w:rsidRDefault="00040376" w:rsidP="00040376"/>
    <w:p w14:paraId="28305AB1" w14:textId="77777777" w:rsidR="00040376" w:rsidRDefault="00040376" w:rsidP="00040376">
      <w:pPr>
        <w:sectPr w:rsidR="00040376" w:rsidSect="00321933">
          <w:headerReference w:type="default" r:id="rId87"/>
          <w:footerReference w:type="default" r:id="rId88"/>
          <w:type w:val="continuous"/>
          <w:pgSz w:w="11906" w:h="16838"/>
          <w:pgMar w:top="2268" w:right="1701" w:bottom="1701" w:left="2268" w:header="709" w:footer="709" w:gutter="0"/>
          <w:pgNumType w:start="0"/>
          <w:cols w:space="708"/>
          <w:titlePg/>
          <w:docGrid w:linePitch="360"/>
        </w:sectPr>
      </w:pPr>
    </w:p>
    <w:p w14:paraId="2A49452C" w14:textId="3423221E" w:rsidR="00040376" w:rsidRDefault="00040376" w:rsidP="00040376">
      <w:r>
        <w:br w:type="page"/>
      </w:r>
    </w:p>
    <w:p w14:paraId="46536AB3" w14:textId="2130930B" w:rsidR="00040376" w:rsidRPr="00040376" w:rsidRDefault="00040376" w:rsidP="00040376">
      <w:pPr>
        <w:pStyle w:val="Heading1"/>
        <w:numPr>
          <w:ilvl w:val="0"/>
          <w:numId w:val="0"/>
        </w:numPr>
        <w:rPr>
          <w:szCs w:val="22"/>
          <w:lang w:val="en-US"/>
        </w:rPr>
      </w:pPr>
      <w:bookmarkStart w:id="140" w:name="_Toc80034217"/>
      <w:bookmarkStart w:id="141" w:name="_Toc83115719"/>
      <w:r w:rsidRPr="00AA549F">
        <w:rPr>
          <w:szCs w:val="22"/>
        </w:rPr>
        <w:lastRenderedPageBreak/>
        <w:t xml:space="preserve">BAB </w:t>
      </w:r>
      <w:r>
        <w:rPr>
          <w:szCs w:val="22"/>
          <w:lang w:val="en-US"/>
        </w:rPr>
        <w:t>I</w:t>
      </w:r>
      <w:r w:rsidRPr="00AA549F">
        <w:rPr>
          <w:szCs w:val="22"/>
        </w:rPr>
        <w:t xml:space="preserve">I </w:t>
      </w:r>
      <w:r w:rsidRPr="00AA549F">
        <w:rPr>
          <w:szCs w:val="22"/>
        </w:rPr>
        <w:br w:type="textWrapping" w:clear="all"/>
      </w:r>
      <w:r>
        <w:rPr>
          <w:szCs w:val="22"/>
          <w:lang w:val="en-US"/>
        </w:rPr>
        <w:t>TINJAUAN PUSTAKA</w:t>
      </w:r>
      <w:bookmarkEnd w:id="140"/>
      <w:bookmarkEnd w:id="141"/>
    </w:p>
    <w:p w14:paraId="2E883654" w14:textId="434AE4E3" w:rsidR="00040376" w:rsidRDefault="00040376" w:rsidP="00C93BF7">
      <w:pPr>
        <w:pStyle w:val="Heading2"/>
        <w:numPr>
          <w:ilvl w:val="0"/>
          <w:numId w:val="3"/>
        </w:numPr>
        <w:ind w:left="709" w:hanging="709"/>
        <w:rPr>
          <w:lang w:val="en-US"/>
        </w:rPr>
      </w:pPr>
      <w:bookmarkStart w:id="142" w:name="_Toc80034218"/>
      <w:bookmarkStart w:id="143" w:name="_Toc83115720"/>
      <w:r>
        <w:rPr>
          <w:lang w:val="en-US"/>
        </w:rPr>
        <w:t>Landasan Teori</w:t>
      </w:r>
      <w:bookmarkEnd w:id="142"/>
      <w:bookmarkEnd w:id="143"/>
    </w:p>
    <w:p w14:paraId="2DA13B96" w14:textId="77777777" w:rsidR="00252056" w:rsidRDefault="00252056" w:rsidP="00252056">
      <w:pPr>
        <w:ind w:firstLine="709"/>
      </w:pPr>
      <w:r>
        <w:t xml:space="preserve">Dalam pembangunan sistem absensi ini terdapat beberapa teori pendukung yang digunakan. Teori tersebut akan dipaparkan pada sub bab 2.1.1 </w:t>
      </w:r>
    </w:p>
    <w:p w14:paraId="0B31F646" w14:textId="14C8EFE2" w:rsidR="00252056" w:rsidRDefault="00252056" w:rsidP="00FF2590">
      <w:pPr>
        <w:pStyle w:val="Heading3"/>
        <w:numPr>
          <w:ilvl w:val="0"/>
          <w:numId w:val="17"/>
        </w:numPr>
        <w:ind w:left="709" w:hanging="709"/>
        <w:rPr>
          <w:lang w:val="en-US"/>
        </w:rPr>
      </w:pPr>
      <w:bookmarkStart w:id="144" w:name="_Toc80034219"/>
      <w:bookmarkStart w:id="145" w:name="_Toc83115721"/>
      <w:r>
        <w:rPr>
          <w:lang w:val="en-US"/>
        </w:rPr>
        <w:t>Sistem Informasi</w:t>
      </w:r>
      <w:bookmarkEnd w:id="144"/>
      <w:bookmarkEnd w:id="145"/>
    </w:p>
    <w:p w14:paraId="7BA761BA" w14:textId="33518F7C" w:rsidR="00AD39F4" w:rsidRPr="00AD39F4" w:rsidRDefault="005A2887" w:rsidP="005A2887">
      <w:pPr>
        <w:ind w:firstLine="709"/>
      </w:pPr>
      <w:r>
        <w:t xml:space="preserve">Sistem informasi berasal dari kata sistem dan informasi. Sistem merupakan kumpulan dari beberapa komponen yang saling bekerja sama dengan ketentuan dan aturan yang terstruktur untuk membentuk satu kesatuan demi mencapai tujuan yang diinginkan. Sedangkan informasi merupakan data yang </w:t>
      </w:r>
      <w:r w:rsidR="00F80DA4">
        <w:t xml:space="preserve">telah </w:t>
      </w:r>
      <w:r>
        <w:t>diolah menjadi lebih berguna dan berarti bagi</w:t>
      </w:r>
      <w:r w:rsidR="00F80DA4">
        <w:t xml:space="preserve"> sang</w:t>
      </w:r>
      <w:r>
        <w:t xml:space="preserve"> penerimanya. Fungsi sistem informasi ini sendiri untuk meningkatkan aksesibilitas data yang ada secara efektif dan efisien kepada pengguna.</w:t>
      </w:r>
    </w:p>
    <w:p w14:paraId="3853CB56" w14:textId="3BD0D725" w:rsidR="00252056" w:rsidRDefault="00252056" w:rsidP="00FF2590">
      <w:pPr>
        <w:pStyle w:val="Heading3"/>
        <w:numPr>
          <w:ilvl w:val="0"/>
          <w:numId w:val="17"/>
        </w:numPr>
        <w:ind w:left="709" w:hanging="709"/>
        <w:rPr>
          <w:lang w:val="en-US"/>
        </w:rPr>
      </w:pPr>
      <w:bookmarkStart w:id="146" w:name="_Toc80034220"/>
      <w:bookmarkStart w:id="147" w:name="_Toc83115722"/>
      <w:r>
        <w:rPr>
          <w:lang w:val="en-US"/>
        </w:rPr>
        <w:t>Basis Data</w:t>
      </w:r>
      <w:bookmarkEnd w:id="146"/>
      <w:bookmarkEnd w:id="147"/>
    </w:p>
    <w:p w14:paraId="58DD1C37" w14:textId="7A2B5BBE" w:rsidR="003D36D6" w:rsidRPr="003D36D6" w:rsidRDefault="003D36D6" w:rsidP="00D70114">
      <w:pPr>
        <w:ind w:firstLine="709"/>
      </w:pPr>
      <w:r>
        <w:t>Basis data terdiri dari 2 kata</w:t>
      </w:r>
      <w:r w:rsidR="00463D61">
        <w:t>,</w:t>
      </w:r>
      <w:r>
        <w:t xml:space="preserve"> yaitu basis yang artinya </w:t>
      </w:r>
      <w:r w:rsidR="00302EDA">
        <w:t>g</w:t>
      </w:r>
      <w:r>
        <w:t xml:space="preserve">udang </w:t>
      </w:r>
      <w:r w:rsidR="00463D61">
        <w:t>dan</w:t>
      </w:r>
      <w:r>
        <w:t xml:space="preserve"> data </w:t>
      </w:r>
      <w:r w:rsidR="00463D61">
        <w:t>yang artinya</w:t>
      </w:r>
      <w:r>
        <w:t xml:space="preserve"> reperesentasi dunia nyata </w:t>
      </w:r>
      <w:r w:rsidR="00463D61">
        <w:t>untuk</w:t>
      </w:r>
      <w:r>
        <w:t xml:space="preserve"> mewakili suatu objek seperti manusia (pegawai, siswa, pembeli, pelanggan), barang, hewan, peristiwa, konsep, keadaan, dan sebagainya, </w:t>
      </w:r>
      <w:r w:rsidRPr="003D36D6">
        <w:t xml:space="preserve">yang direkam dalam bentuk simbol, teks, gambar, bunyi, atau kombinasinya. </w:t>
      </w:r>
    </w:p>
    <w:p w14:paraId="55DA7856" w14:textId="7BDCB191" w:rsidR="005A2887" w:rsidRPr="003D36D6" w:rsidRDefault="003D36D6" w:rsidP="00D70114">
      <w:pPr>
        <w:ind w:firstLine="709"/>
      </w:pPr>
      <w:r w:rsidRPr="003D36D6">
        <w:rPr>
          <w:color w:val="111111"/>
          <w:shd w:val="clear" w:color="auto" w:fill="FFFFFF"/>
        </w:rPr>
        <w:t>Basis data adalah suatu kumpulan data yang terhubung dan tersimpan secara bersama dalam suatu media dengan tidak adanya data yang rangkap. Penyimpanan data dilakukan melalui metode tertentu sehingga penggunaan, pengambilan data serta modifikasi data dapat dilakukan dengan mudah </w:t>
      </w:r>
      <w:r w:rsidRPr="003D36D6">
        <w:t>(Sutanta, 2004).</w:t>
      </w:r>
    </w:p>
    <w:p w14:paraId="5C950FBE" w14:textId="157DCB5C" w:rsidR="003D36D6" w:rsidRDefault="003D36D6" w:rsidP="00D70114">
      <w:pPr>
        <w:ind w:firstLine="709"/>
      </w:pPr>
      <w:r>
        <w:t>Kegunaan basis data sendiri yaitu untuk mengatasi masalah-masalah pada penyusunan data</w:t>
      </w:r>
      <w:r>
        <w:fldChar w:fldCharType="begin" w:fldLock="1"/>
      </w:r>
      <w:r w:rsidR="002E3348">
        <w:instrText>ADDIN CSL_CITATION {"citationItems":[{"id":"ITEM-1","itemData":{"ISBN":"9788578110796","ISSN":"1098-6596","PMID":"25246403","abstract":"Predicting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approach.","author":[{"dropping-particle":"","family":"PalComTech","given":"STMIK","non-dropping-particle":"","parse-names":false,"suffix":""}],"container-title":"Journal of Chemical Information and Modeling","id":"ITEM-1","issue":"9","issued":{"date-parts":[["2013"]]},"page":"1689-1699","title":"Sistem Manajemen Basis Data","type":"article-journal","volume":"53"},"uris":["http://www.mendeley.com/documents/?uuid=599d3ffa-c08c-4a06-bf0b-03dc8d1c6315"]}],"mendeley":{"formattedCitation":"[1]","plainTextFormattedCitation":"[1]","previouslyFormattedCitation":"[1]"},"properties":{"noteIndex":0},"schema":"https://github.com/citation-style-language/schema/raw/master/csl-citation.json"}</w:instrText>
      </w:r>
      <w:r>
        <w:fldChar w:fldCharType="separate"/>
      </w:r>
      <w:r w:rsidRPr="003D36D6">
        <w:rPr>
          <w:noProof/>
        </w:rPr>
        <w:t>[1]</w:t>
      </w:r>
      <w:r>
        <w:fldChar w:fldCharType="end"/>
      </w:r>
      <w:r>
        <w:t xml:space="preserve"> seperti:</w:t>
      </w:r>
    </w:p>
    <w:p w14:paraId="0B9FDCF5" w14:textId="0938F302" w:rsidR="003D36D6" w:rsidRDefault="003D36D6" w:rsidP="00FF2590">
      <w:pPr>
        <w:pStyle w:val="ListParagraph"/>
        <w:numPr>
          <w:ilvl w:val="0"/>
          <w:numId w:val="18"/>
        </w:numPr>
        <w:ind w:left="426"/>
      </w:pPr>
      <w:r>
        <w:t>Redudansi dn inkonsistensi data</w:t>
      </w:r>
    </w:p>
    <w:p w14:paraId="68CF4926" w14:textId="21D2BF36" w:rsidR="003D36D6" w:rsidRDefault="003D36D6" w:rsidP="00FF2590">
      <w:pPr>
        <w:pStyle w:val="ListParagraph"/>
        <w:numPr>
          <w:ilvl w:val="0"/>
          <w:numId w:val="18"/>
        </w:numPr>
        <w:ind w:left="426"/>
      </w:pPr>
      <w:r>
        <w:t>Kesulita npengaksesan data</w:t>
      </w:r>
    </w:p>
    <w:p w14:paraId="2CFE403A" w14:textId="190785CC" w:rsidR="003D36D6" w:rsidRDefault="003D36D6" w:rsidP="00FF2590">
      <w:pPr>
        <w:pStyle w:val="ListParagraph"/>
        <w:numPr>
          <w:ilvl w:val="0"/>
          <w:numId w:val="18"/>
        </w:numPr>
        <w:ind w:left="426"/>
      </w:pPr>
      <w:r>
        <w:t>Isolasi data untuk standarisasi</w:t>
      </w:r>
    </w:p>
    <w:p w14:paraId="50A4A92B" w14:textId="63768752" w:rsidR="003D36D6" w:rsidRDefault="003D36D6" w:rsidP="00FF2590">
      <w:pPr>
        <w:pStyle w:val="ListParagraph"/>
        <w:numPr>
          <w:ilvl w:val="0"/>
          <w:numId w:val="18"/>
        </w:numPr>
        <w:ind w:left="426"/>
        <w:rPr>
          <w:i/>
          <w:iCs/>
        </w:rPr>
      </w:pPr>
      <w:r w:rsidRPr="003D36D6">
        <w:rPr>
          <w:i/>
          <w:iCs/>
        </w:rPr>
        <w:t>Multiple user</w:t>
      </w:r>
    </w:p>
    <w:p w14:paraId="55322F3A" w14:textId="18D3DF03" w:rsidR="003D36D6" w:rsidRPr="003D36D6" w:rsidRDefault="003D36D6" w:rsidP="00FF2590">
      <w:pPr>
        <w:pStyle w:val="ListParagraph"/>
        <w:numPr>
          <w:ilvl w:val="0"/>
          <w:numId w:val="18"/>
        </w:numPr>
        <w:ind w:left="426"/>
        <w:rPr>
          <w:i/>
          <w:iCs/>
        </w:rPr>
      </w:pPr>
      <w:r>
        <w:t>Masalah keamanan</w:t>
      </w:r>
    </w:p>
    <w:p w14:paraId="55EDA4B0" w14:textId="72D5DEB8" w:rsidR="003D36D6" w:rsidRDefault="003D36D6" w:rsidP="00FF2590">
      <w:pPr>
        <w:pStyle w:val="ListParagraph"/>
        <w:numPr>
          <w:ilvl w:val="0"/>
          <w:numId w:val="18"/>
        </w:numPr>
        <w:ind w:left="426"/>
        <w:rPr>
          <w:i/>
          <w:iCs/>
        </w:rPr>
      </w:pPr>
      <w:r>
        <w:rPr>
          <w:i/>
          <w:iCs/>
        </w:rPr>
        <w:t>Masalah integrasi</w:t>
      </w:r>
    </w:p>
    <w:p w14:paraId="24262E14" w14:textId="30A94F01" w:rsidR="003D36D6" w:rsidRDefault="00AD39F4" w:rsidP="00FF2590">
      <w:pPr>
        <w:pStyle w:val="Heading3"/>
        <w:numPr>
          <w:ilvl w:val="0"/>
          <w:numId w:val="17"/>
        </w:numPr>
        <w:ind w:left="709" w:hanging="709"/>
        <w:rPr>
          <w:lang w:val="en-US"/>
        </w:rPr>
      </w:pPr>
      <w:bookmarkStart w:id="148" w:name="_Toc80034221"/>
      <w:bookmarkStart w:id="149" w:name="_Toc83115723"/>
      <w:r>
        <w:rPr>
          <w:lang w:val="en-US"/>
        </w:rPr>
        <w:lastRenderedPageBreak/>
        <w:t>XAMPP</w:t>
      </w:r>
      <w:bookmarkEnd w:id="148"/>
      <w:bookmarkEnd w:id="149"/>
    </w:p>
    <w:p w14:paraId="56A5A2FA" w14:textId="681D5E61" w:rsidR="004C276E" w:rsidRPr="001347CB" w:rsidRDefault="004C276E" w:rsidP="004C276E">
      <w:pPr>
        <w:ind w:firstLine="709"/>
      </w:pPr>
      <w:r w:rsidRPr="001347CB">
        <w:t xml:space="preserve">XAMPP merupakan sebuah perangkat lunak yang dapat mendukung banyak sistem operasi </w:t>
      </w:r>
      <w:r w:rsidR="00F80DA4">
        <w:t xml:space="preserve">di berbagai </w:t>
      </w:r>
      <w:r w:rsidR="00F80DA4" w:rsidRPr="00F80DA4">
        <w:rPr>
          <w:i/>
          <w:iCs/>
        </w:rPr>
        <w:t>platform</w:t>
      </w:r>
      <w:r w:rsidR="00F80DA4">
        <w:t xml:space="preserve"> </w:t>
      </w:r>
      <w:r w:rsidRPr="001347CB">
        <w:t xml:space="preserve">sebagai server yang berdiri sendiri. XAMPP ini </w:t>
      </w:r>
      <w:r w:rsidR="00370520">
        <w:t xml:space="preserve">telah </w:t>
      </w:r>
      <w:r w:rsidRPr="001347CB">
        <w:t>dikembangkan oleh tim proyek yang bernama Apache Friends dengan tim inti (</w:t>
      </w:r>
      <w:r w:rsidRPr="004C276E">
        <w:rPr>
          <w:i/>
          <w:iCs/>
        </w:rPr>
        <w:t>Core Team</w:t>
      </w:r>
      <w:r w:rsidRPr="001347CB">
        <w:t>), tim pengembang (</w:t>
      </w:r>
      <w:r w:rsidRPr="004C276E">
        <w:rPr>
          <w:i/>
          <w:iCs/>
        </w:rPr>
        <w:t>Development Team</w:t>
      </w:r>
      <w:r w:rsidRPr="001347CB">
        <w:t>) dan tim dukungan</w:t>
      </w:r>
      <w:r>
        <w:t xml:space="preserve"> </w:t>
      </w:r>
      <w:r w:rsidRPr="004C276E">
        <w:t>(</w:t>
      </w:r>
      <w:r w:rsidRPr="004C276E">
        <w:rPr>
          <w:i/>
          <w:iCs/>
        </w:rPr>
        <w:t>Support Team</w:t>
      </w:r>
      <w:r w:rsidRPr="001347CB">
        <w:t>). terdapat beberapa bagian penting dalam XAMPP yaitu seperti htdoc yang merupakan folder tempat meletakan file-file yan dijalankan, phpMyAdmin yang merupakan bagian untuk mengelola basis data, serta kontrol panel yang berfunsi sebagai pengelola layanan XAMPP seperti menghentikan layanan ataupun memulai layanan.</w:t>
      </w:r>
    </w:p>
    <w:p w14:paraId="6BAA5FD9" w14:textId="01D1DFEE" w:rsidR="00C378B4" w:rsidRDefault="009A50AD" w:rsidP="00FF2590">
      <w:pPr>
        <w:pStyle w:val="Heading3"/>
        <w:numPr>
          <w:ilvl w:val="0"/>
          <w:numId w:val="17"/>
        </w:numPr>
        <w:ind w:left="709" w:hanging="709"/>
      </w:pPr>
      <w:bookmarkStart w:id="150" w:name="_Toc80034222"/>
      <w:bookmarkStart w:id="151" w:name="_Toc83115724"/>
      <w:r>
        <w:rPr>
          <w:lang w:val="en-US"/>
        </w:rPr>
        <w:t xml:space="preserve">Unified </w:t>
      </w:r>
      <w:r w:rsidRPr="009229B1">
        <w:t>Modeling Language (UML)</w:t>
      </w:r>
      <w:bookmarkEnd w:id="150"/>
      <w:bookmarkEnd w:id="151"/>
    </w:p>
    <w:p w14:paraId="6B886EA5" w14:textId="4C445DC1" w:rsidR="00C378B4" w:rsidRDefault="00C378B4" w:rsidP="00C378B4">
      <w:pPr>
        <w:ind w:firstLine="709"/>
      </w:pPr>
      <w:r w:rsidRPr="00302EDA">
        <w:rPr>
          <w:i/>
          <w:iCs/>
          <w:lang w:val="id-ID"/>
        </w:rPr>
        <w:t>Unified Modeling</w:t>
      </w:r>
      <w:r w:rsidR="00302EDA" w:rsidRPr="00302EDA">
        <w:rPr>
          <w:i/>
          <w:iCs/>
        </w:rPr>
        <w:t xml:space="preserve"> Language</w:t>
      </w:r>
      <w:r w:rsidRPr="00C378B4">
        <w:rPr>
          <w:lang w:val="id-ID"/>
        </w:rPr>
        <w:t xml:space="preserve">, yang dikenal sebagai UML adalah bahasa pemodelan visual yang membantu pengembang sistem untuk membuat </w:t>
      </w:r>
      <w:r w:rsidR="00302EDA">
        <w:t>gambaran umum</w:t>
      </w:r>
      <w:r w:rsidRPr="00C378B4">
        <w:rPr>
          <w:lang w:val="id-ID"/>
        </w:rPr>
        <w:t xml:space="preserve"> </w:t>
      </w:r>
      <w:r w:rsidR="00302EDA">
        <w:t>agar dapat</w:t>
      </w:r>
      <w:r w:rsidRPr="00C378B4">
        <w:rPr>
          <w:lang w:val="id-ID"/>
        </w:rPr>
        <w:t xml:space="preserve"> menangkap visi </w:t>
      </w:r>
      <w:r w:rsidR="00302EDA">
        <w:t>sistem</w:t>
      </w:r>
      <w:r w:rsidRPr="00C378B4">
        <w:rPr>
          <w:lang w:val="id-ID"/>
        </w:rPr>
        <w:t xml:space="preserve"> dalam bentuk standar yang mudah dipahami, dan memberikan mekanisme untuk secara efektif berbagi dan mengomunikasikan visi </w:t>
      </w:r>
      <w:r w:rsidR="00302EDA">
        <w:t>pembangunan sistem</w:t>
      </w:r>
      <w:r w:rsidRPr="00C378B4">
        <w:rPr>
          <w:lang w:val="id-ID"/>
        </w:rPr>
        <w:t xml:space="preserve"> dengan orang lain.</w:t>
      </w:r>
      <w:r w:rsidR="00302EDA" w:rsidRPr="00302EDA">
        <w:t xml:space="preserve"> </w:t>
      </w:r>
      <w:r w:rsidR="00302EDA">
        <w:t>Terdapat beberapa komponen dalam UML</w:t>
      </w:r>
      <w:r w:rsidR="00657CFC">
        <w:t xml:space="preserve"> </w:t>
      </w:r>
      <w:r w:rsidR="00BE584E">
        <w:fldChar w:fldCharType="begin" w:fldLock="1"/>
      </w:r>
      <w:r w:rsidR="00D5666C">
        <w:instrText>ADDIN CSL_CITATION {"citationItems":[{"id":"ITEM-1","itemData":{"id":"ITEM-1","issued":{"date-parts":[["0"]]},"title":"INTRODUCTION TO UML Definition","type":"article"},"uris":["http://www.mendeley.com/documents/?uuid=41c526b7-7089-41d8-8a26-235b1c7f284a"]}],"mendeley":{"formattedCitation":"[2]","plainTextFormattedCitation":"[2]","previouslyFormattedCitation":"[2]"},"properties":{"noteIndex":0},"schema":"https://github.com/citation-style-language/schema/raw/master/csl-citation.json"}</w:instrText>
      </w:r>
      <w:r w:rsidR="00BE584E">
        <w:fldChar w:fldCharType="separate"/>
      </w:r>
      <w:r w:rsidR="00BE584E" w:rsidRPr="002E3348">
        <w:rPr>
          <w:noProof/>
        </w:rPr>
        <w:t>[2]</w:t>
      </w:r>
      <w:r w:rsidR="00BE584E">
        <w:fldChar w:fldCharType="end"/>
      </w:r>
      <w:r w:rsidR="00BE584E">
        <w:t xml:space="preserve"> </w:t>
      </w:r>
      <w:r w:rsidR="00D85F50">
        <w:t>yang perlu dikuasai dan dipahami yaitu:</w:t>
      </w:r>
    </w:p>
    <w:p w14:paraId="046E6ECB" w14:textId="1850AAE2" w:rsidR="00302EDA" w:rsidRPr="00D85F50" w:rsidRDefault="00D85F50" w:rsidP="00FF2590">
      <w:pPr>
        <w:pStyle w:val="ListParagraph"/>
        <w:numPr>
          <w:ilvl w:val="0"/>
          <w:numId w:val="19"/>
        </w:numPr>
        <w:ind w:left="426"/>
        <w:rPr>
          <w:lang w:val="id-ID"/>
        </w:rPr>
      </w:pPr>
      <w:r>
        <w:t>Use Case Diagram</w:t>
      </w:r>
    </w:p>
    <w:p w14:paraId="69B860C3" w14:textId="10C08408" w:rsidR="00D85F50" w:rsidRPr="00D85F50" w:rsidRDefault="00657CFC" w:rsidP="00D85F50">
      <w:pPr>
        <w:pStyle w:val="ListParagraph"/>
        <w:ind w:left="426"/>
        <w:rPr>
          <w:lang w:val="id-ID"/>
        </w:rPr>
      </w:pPr>
      <w:r>
        <w:t>Use case diagram menggambarkan perilaku sistem dari sud</w:t>
      </w:r>
      <w:r w:rsidR="00AA7FF1">
        <w:t>u</w:t>
      </w:r>
      <w:r>
        <w:t xml:space="preserve">t pandang eksternal serta menjelaskan persyaratan fungsional yang sebenarnya. Use case mewakili fungsionalitas tertentu dari suatu sistem dan digunakan untuk menggambarkan </w:t>
      </w:r>
      <w:r w:rsidRPr="001D08E7">
        <w:t>hubungan antara fungsionalitas sistem dengan aktor internal/eksternal dari sistem.</w:t>
      </w:r>
    </w:p>
    <w:p w14:paraId="202C870E" w14:textId="773E9DAA" w:rsidR="00D85F50" w:rsidRPr="00463D61" w:rsidRDefault="00D85F50" w:rsidP="00FF2590">
      <w:pPr>
        <w:pStyle w:val="ListParagraph"/>
        <w:numPr>
          <w:ilvl w:val="0"/>
          <w:numId w:val="19"/>
        </w:numPr>
        <w:ind w:left="426"/>
        <w:rPr>
          <w:lang w:val="id-ID"/>
        </w:rPr>
      </w:pPr>
      <w:r>
        <w:t>Skenario Use Case</w:t>
      </w:r>
    </w:p>
    <w:p w14:paraId="38338043" w14:textId="22611152" w:rsidR="00463D61" w:rsidRPr="00657CFC" w:rsidRDefault="00657CFC" w:rsidP="00463D61">
      <w:pPr>
        <w:pStyle w:val="ListParagraph"/>
        <w:ind w:left="426"/>
      </w:pPr>
      <w:r>
        <w:t xml:space="preserve">Skenario ini merupakan </w:t>
      </w:r>
      <w:r w:rsidR="00AA7FF1">
        <w:t>alur proses use case dari aktor dan sistem. S</w:t>
      </w:r>
      <w:r w:rsidR="00D85E5B">
        <w:t>k</w:t>
      </w:r>
      <w:r w:rsidR="00AA7FF1">
        <w:t xml:space="preserve">enario </w:t>
      </w:r>
      <w:r w:rsidR="00A340C7">
        <w:t>terdapat beberapa</w:t>
      </w:r>
      <w:r w:rsidR="00AA7FF1">
        <w:t xml:space="preserve"> bagian</w:t>
      </w:r>
      <w:r w:rsidR="00A340C7">
        <w:t xml:space="preserve"> yang perlu diketahui</w:t>
      </w:r>
      <w:r w:rsidR="00AA7FF1">
        <w:t xml:space="preserve">, yaitu identifikasi dan inisiasi, </w:t>
      </w:r>
      <w:r w:rsidR="00AA7FF1" w:rsidRPr="00A340C7">
        <w:rPr>
          <w:i/>
          <w:iCs/>
        </w:rPr>
        <w:t>step performed</w:t>
      </w:r>
      <w:r w:rsidR="00AA7FF1">
        <w:t xml:space="preserve"> serta kondisi, asumsi dan pertanyaan</w:t>
      </w:r>
      <w:r w:rsidR="00D5666C">
        <w:fldChar w:fldCharType="begin" w:fldLock="1"/>
      </w:r>
      <w:r w:rsidR="007A7C5E">
        <w:instrText>ADDIN CSL_CITATION {"citationItems":[{"id":"ITEM-1","itemData":{"author":[{"dropping-particle":"","family":"Finandhita","given":"Alif","non-dropping-particle":"","parse-names":false,"suffix":""},{"dropping-particle":"","family":"Indonesia","given":"Universitas Komputer","non-dropping-particle":"","parse-names":false,"suffix":""}],"container-title":"Akademia.Ac.Id","id":"ITEM-1","issued":{"date-parts":[["0"]]},"page":"38","title":"Pengenalan UML dan Diagram Use Case","type":"article-journal"},"uris":["http://www.mendeley.com/documents/?uuid=024983b2-ba9b-4925-9d4e-0515abc6ebce"]}],"mendeley":{"formattedCitation":"[3]","plainTextFormattedCitation":"[3]","previouslyFormattedCitation":"[3]"},"properties":{"noteIndex":0},"schema":"https://github.com/citation-style-language/schema/raw/master/csl-citation.json"}</w:instrText>
      </w:r>
      <w:r w:rsidR="00D5666C">
        <w:fldChar w:fldCharType="separate"/>
      </w:r>
      <w:r w:rsidR="00D5666C" w:rsidRPr="00D5666C">
        <w:rPr>
          <w:noProof/>
        </w:rPr>
        <w:t>[3]</w:t>
      </w:r>
      <w:r w:rsidR="00D5666C">
        <w:fldChar w:fldCharType="end"/>
      </w:r>
      <w:r w:rsidR="00A340C7">
        <w:t xml:space="preserve"> juga</w:t>
      </w:r>
      <w:r w:rsidR="00D85E5B">
        <w:t xml:space="preserve"> terdiri dari beberapa komponen sepert </w:t>
      </w:r>
      <w:r w:rsidR="00D85E5B" w:rsidRPr="00D85E5B">
        <w:rPr>
          <w:i/>
          <w:iCs/>
        </w:rPr>
        <w:t>name, actors, goals, preconditions, summary, related use case, steps dan post conditions.</w:t>
      </w:r>
    </w:p>
    <w:p w14:paraId="6088DB0D" w14:textId="77EFFD3B" w:rsidR="00D85F50" w:rsidRPr="00452AA1" w:rsidRDefault="00D85E5B" w:rsidP="00FF2590">
      <w:pPr>
        <w:pStyle w:val="ListParagraph"/>
        <w:numPr>
          <w:ilvl w:val="0"/>
          <w:numId w:val="19"/>
        </w:numPr>
        <w:ind w:left="426"/>
        <w:rPr>
          <w:lang w:val="id-ID"/>
        </w:rPr>
      </w:pPr>
      <w:r>
        <w:t xml:space="preserve">Class </w:t>
      </w:r>
      <w:r w:rsidR="00D85F50">
        <w:t>Diagram</w:t>
      </w:r>
    </w:p>
    <w:p w14:paraId="6463700E" w14:textId="7D3AADD8" w:rsidR="00452AA1" w:rsidRPr="00D85F50" w:rsidRDefault="00D5666C" w:rsidP="00A340C7">
      <w:pPr>
        <w:pStyle w:val="ListParagraph"/>
        <w:ind w:left="426"/>
        <w:rPr>
          <w:lang w:val="id-ID"/>
        </w:rPr>
      </w:pPr>
      <w:r w:rsidRPr="001D08E7">
        <w:lastRenderedPageBreak/>
        <w:t>diagram ini terdiri dari</w:t>
      </w:r>
      <w:r>
        <w:t xml:space="preserve"> </w:t>
      </w:r>
      <w:r w:rsidR="00A340C7">
        <w:t xml:space="preserve">beberapa bagian yaitu </w:t>
      </w:r>
      <w:r w:rsidRPr="001D08E7">
        <w:rPr>
          <w:rStyle w:val="Emphasis"/>
          <w:rFonts w:eastAsiaTheme="majorEastAsia"/>
        </w:rPr>
        <w:t>class</w:t>
      </w:r>
      <w:r w:rsidRPr="001D08E7">
        <w:t>,</w:t>
      </w:r>
      <w:r>
        <w:t xml:space="preserve"> </w:t>
      </w:r>
      <w:r w:rsidRPr="001D08E7">
        <w:rPr>
          <w:rStyle w:val="Emphasis"/>
          <w:rFonts w:eastAsiaTheme="majorEastAsia"/>
        </w:rPr>
        <w:t>interface</w:t>
      </w:r>
      <w:r w:rsidRPr="001D08E7">
        <w:t>,</w:t>
      </w:r>
      <w:r>
        <w:t xml:space="preserve"> </w:t>
      </w:r>
      <w:r w:rsidRPr="001D08E7">
        <w:rPr>
          <w:rStyle w:val="Emphasis"/>
          <w:rFonts w:eastAsiaTheme="majorEastAsia"/>
        </w:rPr>
        <w:t>association</w:t>
      </w:r>
      <w:r w:rsidRPr="001D08E7">
        <w:t>, dan</w:t>
      </w:r>
      <w:r>
        <w:t xml:space="preserve"> </w:t>
      </w:r>
      <w:r w:rsidRPr="001D08E7">
        <w:rPr>
          <w:rStyle w:val="Emphasis"/>
          <w:rFonts w:eastAsiaTheme="majorEastAsia"/>
        </w:rPr>
        <w:t>collaboration</w:t>
      </w:r>
      <w:r w:rsidRPr="001D08E7">
        <w:t xml:space="preserve">. </w:t>
      </w:r>
      <w:r w:rsidR="00A340C7">
        <w:t>dan menunjukkan kelas-kelas sistem, keterkaitannya antar sistem, operasi dan atribut kelas</w:t>
      </w:r>
      <w:r w:rsidRPr="001D08E7">
        <w:t>.</w:t>
      </w:r>
    </w:p>
    <w:p w14:paraId="07FD1B28" w14:textId="55CEBE6C" w:rsidR="00D85F50" w:rsidRPr="00452AA1" w:rsidRDefault="00D85F50" w:rsidP="00FF2590">
      <w:pPr>
        <w:pStyle w:val="ListParagraph"/>
        <w:numPr>
          <w:ilvl w:val="0"/>
          <w:numId w:val="19"/>
        </w:numPr>
        <w:ind w:left="426"/>
        <w:rPr>
          <w:lang w:val="id-ID"/>
        </w:rPr>
      </w:pPr>
      <w:r>
        <w:t>Activity Diagram</w:t>
      </w:r>
    </w:p>
    <w:p w14:paraId="776C204E" w14:textId="05C37711" w:rsidR="00452AA1" w:rsidRPr="00D5666C" w:rsidRDefault="00D5666C" w:rsidP="00452AA1">
      <w:pPr>
        <w:pStyle w:val="ListParagraph"/>
        <w:ind w:left="426"/>
      </w:pPr>
      <w:r w:rsidRPr="00D5666C">
        <w:rPr>
          <w:lang w:val="id-ID"/>
        </w:rPr>
        <w:t xml:space="preserve">Diagram ini membantu menggambarkan aliran kontrol dari sistem target, </w:t>
      </w:r>
      <w:r>
        <w:t>serta</w:t>
      </w:r>
      <w:r w:rsidRPr="00D5666C">
        <w:rPr>
          <w:lang w:val="id-ID"/>
        </w:rPr>
        <w:t xml:space="preserve"> menggambarkan use case </w:t>
      </w:r>
      <w:r>
        <w:t xml:space="preserve">dan </w:t>
      </w:r>
      <w:r w:rsidRPr="00D5666C">
        <w:rPr>
          <w:lang w:val="id-ID"/>
        </w:rPr>
        <w:t xml:space="preserve">proses bisnis. </w:t>
      </w:r>
      <w:r>
        <w:t>Activity diagram</w:t>
      </w:r>
      <w:r w:rsidRPr="00D5666C">
        <w:rPr>
          <w:lang w:val="id-ID"/>
        </w:rPr>
        <w:t xml:space="preserve"> berorientasi objek dari </w:t>
      </w:r>
      <w:r>
        <w:t>flowchart</w:t>
      </w:r>
      <w:r w:rsidRPr="00D5666C">
        <w:rPr>
          <w:lang w:val="id-ID"/>
        </w:rPr>
        <w:t xml:space="preserve"> dan </w:t>
      </w:r>
      <w:r>
        <w:t>flow diagram.</w:t>
      </w:r>
    </w:p>
    <w:p w14:paraId="460B4B7E" w14:textId="0A203FD5" w:rsidR="00D85F50" w:rsidRPr="00452AA1" w:rsidRDefault="00D85F50" w:rsidP="00FF2590">
      <w:pPr>
        <w:pStyle w:val="ListParagraph"/>
        <w:numPr>
          <w:ilvl w:val="0"/>
          <w:numId w:val="19"/>
        </w:numPr>
        <w:ind w:left="426"/>
        <w:rPr>
          <w:lang w:val="id-ID"/>
        </w:rPr>
      </w:pPr>
      <w:r>
        <w:t xml:space="preserve">Sequence Diagram </w:t>
      </w:r>
    </w:p>
    <w:p w14:paraId="123D8CA6" w14:textId="40014F1D" w:rsidR="00452AA1" w:rsidRPr="00D5666C" w:rsidRDefault="00A340C7" w:rsidP="00452AA1">
      <w:pPr>
        <w:pStyle w:val="ListParagraph"/>
        <w:ind w:left="426"/>
      </w:pPr>
      <w:r>
        <w:t>Sequence diagram</w:t>
      </w:r>
      <w:r w:rsidR="00D5666C" w:rsidRPr="00D5666C">
        <w:rPr>
          <w:lang w:val="id-ID"/>
        </w:rPr>
        <w:t xml:space="preserve"> memodelkan kolaborasi </w:t>
      </w:r>
      <w:r>
        <w:t xml:space="preserve">antar </w:t>
      </w:r>
      <w:r w:rsidR="00D5666C" w:rsidRPr="00D5666C">
        <w:rPr>
          <w:lang w:val="id-ID"/>
        </w:rPr>
        <w:t>objek berdasarkan urutan waktu</w:t>
      </w:r>
      <w:r w:rsidR="00D5666C">
        <w:t>, dan</w:t>
      </w:r>
      <w:r w:rsidR="00D5666C" w:rsidRPr="00D5666C">
        <w:rPr>
          <w:lang w:val="id-ID"/>
        </w:rPr>
        <w:t xml:space="preserve"> menunjukkan bagaimana objek berinteraksi dengan orang lain dalam skenario tertentu. Jenis diagram ini berkaitan dengan urutan pesan yang mengalir dari objek ke objek lain</w:t>
      </w:r>
      <w:r w:rsidR="00D5666C">
        <w:t xml:space="preserve">, juga </w:t>
      </w:r>
      <w:r w:rsidR="00D5666C" w:rsidRPr="00D5666C">
        <w:rPr>
          <w:lang w:val="id-ID"/>
        </w:rPr>
        <w:t xml:space="preserve">menggambarkan interaksi antar komponen sistem yang sangat penting dari sudut pandang implementasi dan eksekusi. </w:t>
      </w:r>
      <w:r>
        <w:t>Serta menggambarkan</w:t>
      </w:r>
      <w:r w:rsidR="00D5666C" w:rsidRPr="00D5666C">
        <w:rPr>
          <w:lang w:val="id-ID"/>
        </w:rPr>
        <w:t xml:space="preserve"> urutan panggilan dalam suatu sistem untuk melakukan fungsi tertent</w:t>
      </w:r>
      <w:r w:rsidR="00D5666C">
        <w:t>u.</w:t>
      </w:r>
    </w:p>
    <w:p w14:paraId="5FF159AD" w14:textId="5E496D9B" w:rsidR="00D85F50" w:rsidRPr="00452AA1" w:rsidRDefault="00D85F50" w:rsidP="00FF2590">
      <w:pPr>
        <w:pStyle w:val="ListParagraph"/>
        <w:numPr>
          <w:ilvl w:val="0"/>
          <w:numId w:val="19"/>
        </w:numPr>
        <w:ind w:left="426"/>
        <w:rPr>
          <w:lang w:val="id-ID"/>
        </w:rPr>
      </w:pPr>
      <w:r>
        <w:t xml:space="preserve">Communication Diagram </w:t>
      </w:r>
    </w:p>
    <w:p w14:paraId="41FEC114" w14:textId="53435EF6" w:rsidR="00452AA1" w:rsidRPr="004C276E" w:rsidRDefault="004C276E" w:rsidP="004C276E">
      <w:pPr>
        <w:pStyle w:val="ListParagraph"/>
        <w:tabs>
          <w:tab w:val="left" w:pos="1646"/>
        </w:tabs>
        <w:ind w:left="426"/>
      </w:pPr>
      <w:r>
        <w:t>Communication diagram ini digunakna untuk memodelkan perilaku dinamis dari use case ynag berfokus untuk menunjukan kolaborasi objek dan menekankan konteks serta organisasi keseluruhan dari objek yang berinteraksi.</w:t>
      </w:r>
    </w:p>
    <w:p w14:paraId="2B1E438E" w14:textId="7C62229B" w:rsidR="00D85F50" w:rsidDel="0004566C" w:rsidRDefault="00AD39F4" w:rsidP="00FF2590">
      <w:pPr>
        <w:pStyle w:val="Heading3"/>
        <w:numPr>
          <w:ilvl w:val="0"/>
          <w:numId w:val="17"/>
        </w:numPr>
        <w:ind w:left="709" w:hanging="709"/>
        <w:rPr>
          <w:del w:id="152" w:author="Rafi Aziizi" w:date="2021-11-12T13:13:00Z"/>
          <w:lang w:val="en-US"/>
        </w:rPr>
      </w:pPr>
      <w:bookmarkStart w:id="153" w:name="_Toc80034223"/>
      <w:bookmarkStart w:id="154" w:name="_Toc83115725"/>
      <w:commentRangeStart w:id="155"/>
      <w:del w:id="156" w:author="Rafi Aziizi" w:date="2021-11-12T13:13:00Z">
        <w:r w:rsidRPr="00D85F50" w:rsidDel="0004566C">
          <w:rPr>
            <w:lang w:val="en-US"/>
          </w:rPr>
          <w:delText>Flowchart</w:delText>
        </w:r>
        <w:bookmarkEnd w:id="153"/>
        <w:bookmarkEnd w:id="154"/>
        <w:commentRangeEnd w:id="155"/>
        <w:r w:rsidR="00C9617C" w:rsidDel="0004566C">
          <w:rPr>
            <w:rStyle w:val="CommentReference"/>
            <w:rFonts w:eastAsia="Times New Roman"/>
            <w:b w:val="0"/>
            <w:lang w:val="en-US"/>
          </w:rPr>
          <w:commentReference w:id="155"/>
        </w:r>
        <w:r w:rsidRPr="00D85F50" w:rsidDel="0004566C">
          <w:rPr>
            <w:lang w:val="en-US"/>
          </w:rPr>
          <w:delText xml:space="preserve"> </w:delText>
        </w:r>
      </w:del>
    </w:p>
    <w:p w14:paraId="30D45937" w14:textId="065D0157" w:rsidR="002E3348" w:rsidRPr="002E3348" w:rsidDel="0004566C" w:rsidRDefault="002E3348" w:rsidP="00177B0A">
      <w:pPr>
        <w:ind w:firstLine="709"/>
        <w:rPr>
          <w:del w:id="157" w:author="Rafi Aziizi" w:date="2021-11-12T13:13:00Z"/>
        </w:rPr>
      </w:pPr>
      <w:del w:id="158" w:author="Rafi Aziizi" w:date="2021-11-12T13:13:00Z">
        <w:r w:rsidDel="0004566C">
          <w:delText xml:space="preserve">Flowchart merupakan </w:delText>
        </w:r>
        <w:r w:rsidR="00177B0A" w:rsidDel="0004566C">
          <w:delText>sebuah diagram alir yang menunjukan suatu proses atau langkah-langkah yang sedang terjadi dalam bentuk simbol - simbol grafis. Biasanya digunakan dalam menganalisis, mendesain, mendokumentasi, atau memanajemen sebuah proses atau program diberbagai bidang</w:delText>
        </w:r>
        <w:r w:rsidR="007A7C5E" w:rsidDel="0004566C">
          <w:fldChar w:fldCharType="begin" w:fldLock="1"/>
        </w:r>
        <w:r w:rsidR="00DB757C" w:rsidDel="0004566C">
          <w:delInstrText>ADDIN CSL_CITATION {"citationItems":[{"id":"ITEM-1","itemData":{"id":"ITEM-1","issued":{"date-parts":[["0"]]},"title":"Diagram alir data - Wikipedia bahasa Indonesia, ensiklopedia bebas","type":"article"},"uris":["http://www.mendeley.com/documents/?uuid=63f40d1b-7de3-4980-a102-dec3c91d6cff"]}],"mendeley":{"formattedCitation":"[4]","plainTextFormattedCitation":"[4]","previouslyFormattedCitation":"[4]"},"properties":{"noteIndex":0},"schema":"https://github.com/citation-style-language/schema/raw/master/csl-citation.json"}</w:delInstrText>
        </w:r>
        <w:r w:rsidR="007A7C5E" w:rsidDel="0004566C">
          <w:fldChar w:fldCharType="separate"/>
        </w:r>
        <w:r w:rsidR="007A7C5E" w:rsidRPr="007A7C5E" w:rsidDel="0004566C">
          <w:rPr>
            <w:noProof/>
          </w:rPr>
          <w:delText>[4]</w:delText>
        </w:r>
        <w:r w:rsidR="007A7C5E" w:rsidDel="0004566C">
          <w:fldChar w:fldCharType="end"/>
        </w:r>
        <w:r w:rsidR="00177B0A" w:rsidDel="0004566C">
          <w:delText xml:space="preserve">. Terdapat beberapa jenis flowchart yaitu seperti flowchart sistem, flowchart dokumen, flowchart skematik, flowchart proses dan flowchart program. </w:delText>
        </w:r>
      </w:del>
    </w:p>
    <w:p w14:paraId="2D29D2B5" w14:textId="189671AD" w:rsidR="00D85F50" w:rsidRDefault="00D85F50" w:rsidP="00FF2590">
      <w:pPr>
        <w:pStyle w:val="Heading3"/>
        <w:numPr>
          <w:ilvl w:val="0"/>
          <w:numId w:val="17"/>
        </w:numPr>
        <w:ind w:left="709" w:hanging="709"/>
        <w:rPr>
          <w:lang w:val="en-US"/>
        </w:rPr>
      </w:pPr>
      <w:bookmarkStart w:id="159" w:name="_Toc80034224"/>
      <w:bookmarkStart w:id="160" w:name="_Toc83115726"/>
      <w:r>
        <w:rPr>
          <w:lang w:val="en-US"/>
        </w:rPr>
        <w:t>Analisis Sistem</w:t>
      </w:r>
      <w:bookmarkEnd w:id="159"/>
      <w:bookmarkEnd w:id="160"/>
    </w:p>
    <w:p w14:paraId="131AC4C7" w14:textId="1CDAA309" w:rsidR="00DB757C" w:rsidRDefault="00A47888" w:rsidP="00DB757C">
      <w:pPr>
        <w:ind w:firstLine="709"/>
      </w:pPr>
      <w:r>
        <w:t xml:space="preserve">Analisis sistem merupakan sebuah </w:t>
      </w:r>
      <w:r w:rsidR="00DB757C">
        <w:t xml:space="preserve">penguraian ulang sistem utuh kedalam beberapa bagian komponen untuk mengidentifikasi dan mengevaluasi permasalahan atau hambatan pada sistem yang nantinya digunakan untuk perbaikan ataupun pengembangan. Fungsi dari analisis ini sendiri yaitu agar dapat merencanakan atau menerapkan rancangan sistem sesuai dengan apa yang diinginkan pemakai.Adapun langkah-langkah analisis sistem </w:t>
      </w:r>
      <w:r w:rsidR="00DB757C">
        <w:fldChar w:fldCharType="begin" w:fldLock="1"/>
      </w:r>
      <w:r w:rsidR="002052BC">
        <w:instrText>ADDIN CSL_CITATION {"citationItems":[{"id":"ITEM-1","itemData":{"author":[{"dropping-particle":"","family":"Editors","given":"","non-dropping-particle":"","parse-names":false,"suffix":""}],"id":"ITEM-1","issued":{"date-parts":[["0"]]},"title":"Analisis Sistem - Pengertian, Jenis, dan Contohnya","type":"article"},"uris":["http://www.mendeley.com/documents/?uuid=a3fa756e-5ef0-47c3-9f7e-c576173a28a8"]}],"mendeley":{"formattedCitation":"[5]","plainTextFormattedCitation":"[5]","previouslyFormattedCitation":"[5]"},"properties":{"noteIndex":0},"schema":"https://github.com/citation-style-language/schema/raw/master/csl-citation.json"}</w:instrText>
      </w:r>
      <w:r w:rsidR="00DB757C">
        <w:fldChar w:fldCharType="separate"/>
      </w:r>
      <w:r w:rsidR="00DB757C" w:rsidRPr="00DB757C">
        <w:rPr>
          <w:noProof/>
        </w:rPr>
        <w:t>[5]</w:t>
      </w:r>
      <w:r w:rsidR="00DB757C">
        <w:fldChar w:fldCharType="end"/>
      </w:r>
      <w:r w:rsidR="00DB757C">
        <w:t xml:space="preserve"> adalah </w:t>
      </w:r>
    </w:p>
    <w:p w14:paraId="54C1A7DE" w14:textId="532FB88D" w:rsidR="00DB757C" w:rsidRDefault="00DB757C" w:rsidP="00FF2590">
      <w:pPr>
        <w:pStyle w:val="ListParagraph"/>
        <w:numPr>
          <w:ilvl w:val="0"/>
          <w:numId w:val="20"/>
        </w:numPr>
        <w:ind w:left="426"/>
      </w:pPr>
      <w:r>
        <w:t>Identifikasi masalah</w:t>
      </w:r>
    </w:p>
    <w:p w14:paraId="68C7CFFD" w14:textId="6B2E7CAB" w:rsidR="00DB757C" w:rsidRDefault="00DB757C" w:rsidP="00FF2590">
      <w:pPr>
        <w:pStyle w:val="ListParagraph"/>
        <w:numPr>
          <w:ilvl w:val="0"/>
          <w:numId w:val="20"/>
        </w:numPr>
        <w:ind w:left="426"/>
      </w:pPr>
      <w:r>
        <w:t>Memahami sistem yang ada</w:t>
      </w:r>
    </w:p>
    <w:p w14:paraId="71718EE0" w14:textId="06B0BA3B" w:rsidR="00DB757C" w:rsidRDefault="00DB757C" w:rsidP="00FF2590">
      <w:pPr>
        <w:pStyle w:val="ListParagraph"/>
        <w:numPr>
          <w:ilvl w:val="0"/>
          <w:numId w:val="20"/>
        </w:numPr>
        <w:ind w:left="426"/>
      </w:pPr>
      <w:r>
        <w:t>Menganalisis sistem yang ada</w:t>
      </w:r>
    </w:p>
    <w:p w14:paraId="44E5115F" w14:textId="1568FF20" w:rsidR="00DB757C" w:rsidRPr="00D85F50" w:rsidRDefault="00DB757C" w:rsidP="00FF2590">
      <w:pPr>
        <w:pStyle w:val="ListParagraph"/>
        <w:numPr>
          <w:ilvl w:val="0"/>
          <w:numId w:val="20"/>
        </w:numPr>
        <w:ind w:left="426"/>
      </w:pPr>
      <w:r>
        <w:t>Melaporkan hasil analisis sistem</w:t>
      </w:r>
    </w:p>
    <w:p w14:paraId="65CBE016" w14:textId="4E01837D" w:rsidR="00AD39F4" w:rsidRPr="00D85F50" w:rsidRDefault="00AD39F4" w:rsidP="00FF2590">
      <w:pPr>
        <w:pStyle w:val="Heading3"/>
        <w:numPr>
          <w:ilvl w:val="0"/>
          <w:numId w:val="17"/>
        </w:numPr>
        <w:ind w:left="709" w:hanging="709"/>
        <w:rPr>
          <w:lang w:val="en-US"/>
        </w:rPr>
      </w:pPr>
      <w:bookmarkStart w:id="161" w:name="_Toc80034225"/>
      <w:bookmarkStart w:id="162" w:name="_Toc83115727"/>
      <w:r w:rsidRPr="00D85F50">
        <w:rPr>
          <w:lang w:val="en-US"/>
        </w:rPr>
        <w:lastRenderedPageBreak/>
        <w:t>Bahasa Pemrograman JAVA</w:t>
      </w:r>
      <w:bookmarkEnd w:id="161"/>
      <w:bookmarkEnd w:id="162"/>
    </w:p>
    <w:p w14:paraId="425D6C94" w14:textId="151B36CB" w:rsidR="009A50AD" w:rsidRPr="009A50AD" w:rsidRDefault="009A50AD" w:rsidP="009A50AD">
      <w:pPr>
        <w:ind w:firstLine="709"/>
      </w:pPr>
      <w:r>
        <w:t xml:space="preserve">Bahasa pemrograman JAVA dikembangkan oleh sebuah tim yang diketuai oleh James Gosling di </w:t>
      </w:r>
      <w:r w:rsidRPr="009352A8">
        <w:rPr>
          <w:i/>
          <w:iCs/>
        </w:rPr>
        <w:t>Sun Microsystem</w:t>
      </w:r>
      <w:r>
        <w:t xml:space="preserve"> yang awalnya disebut dengan </w:t>
      </w:r>
      <w:r w:rsidRPr="009352A8">
        <w:rPr>
          <w:i/>
          <w:iCs/>
        </w:rPr>
        <w:t>Oak</w:t>
      </w:r>
      <w:r>
        <w:t>. Bahasa pemrograman ini bertujuan untuk mengembangkan aplikasi-aplikasi tingkat tinggi, baik aplikasi pada desktop ataupun pada server. Spesifikasi bahasa JAVA secara utuh dapat dilihat pada API (</w:t>
      </w:r>
      <w:r>
        <w:rPr>
          <w:i/>
          <w:iCs/>
        </w:rPr>
        <w:t>Application program interface</w:t>
      </w:r>
      <w:r>
        <w:t>) yang memuat seluruh kelas dan antarmuka yang telah didefinisikan untuk mengembangkan program JAVA. Bahasa pemrograman ini berorientasikan objek dan bersifat dinamis sehingga mudah untuk dilakukan modifikasi atau pengembangan sesuai dengan keinginan pengguna</w:t>
      </w:r>
    </w:p>
    <w:p w14:paraId="62D433CB" w14:textId="5D7CC41A" w:rsidR="00AD39F4" w:rsidRDefault="00AD39F4" w:rsidP="00FF2590">
      <w:pPr>
        <w:pStyle w:val="Heading3"/>
        <w:numPr>
          <w:ilvl w:val="0"/>
          <w:numId w:val="17"/>
        </w:numPr>
        <w:ind w:left="709" w:hanging="709"/>
        <w:rPr>
          <w:lang w:val="en-US"/>
        </w:rPr>
      </w:pPr>
      <w:bookmarkStart w:id="163" w:name="_Toc80034226"/>
      <w:bookmarkStart w:id="164" w:name="_Toc83115728"/>
      <w:r>
        <w:rPr>
          <w:lang w:val="en-US"/>
        </w:rPr>
        <w:t>RFID</w:t>
      </w:r>
      <w:bookmarkEnd w:id="163"/>
      <w:bookmarkEnd w:id="164"/>
    </w:p>
    <w:p w14:paraId="2DFA14A1" w14:textId="265B3241" w:rsidR="002052BC" w:rsidRPr="002052BC" w:rsidRDefault="002052BC" w:rsidP="002052BC">
      <w:pPr>
        <w:ind w:firstLine="709"/>
      </w:pPr>
      <w:r w:rsidRPr="002052BC">
        <w:t xml:space="preserve">RFID atau </w:t>
      </w:r>
      <w:r w:rsidRPr="001A73FB">
        <w:rPr>
          <w:i/>
          <w:iCs/>
        </w:rPr>
        <w:t>Radio Frequency Identification</w:t>
      </w:r>
      <w:r w:rsidRPr="002052BC">
        <w:t xml:space="preserve"> merupakan teknologi yang memanfaatkan gelombang elektromagnetik untuk berkomunikasi. Gelombang tersebut digunakan untuk merubah data antara terminal dengan suatu objek agar dapat dilakukan identifikasi atau pengenalan melalui penggunaan suatu alat yang bernama RFID tag. Untuk saat ini penggunaan RFID sudah banyak dipakai karena harga yang cukup murah dengan proses yang singkat seperti pada perusahaan, supermarket, rumah sakit, sekolah dan masih banyak lainnya. Klasifikasi teknologi RFID didasarkan atas 3 tingkatan frekuensi yaitu </w:t>
      </w:r>
      <w:r w:rsidRPr="001E05E1">
        <w:rPr>
          <w:i/>
          <w:iCs/>
        </w:rPr>
        <w:t>ultra-high frequency</w:t>
      </w:r>
      <w:r w:rsidRPr="002052BC">
        <w:t xml:space="preserve"> (UHF), </w:t>
      </w:r>
      <w:r w:rsidRPr="001E05E1">
        <w:rPr>
          <w:i/>
          <w:iCs/>
        </w:rPr>
        <w:t>high-frequency</w:t>
      </w:r>
      <w:r w:rsidRPr="002052BC">
        <w:t xml:space="preserve"> (HF), dan </w:t>
      </w:r>
      <w:r w:rsidRPr="001E05E1">
        <w:rPr>
          <w:i/>
          <w:iCs/>
        </w:rPr>
        <w:t>low-frequency</w:t>
      </w:r>
      <w:r w:rsidRPr="002052BC">
        <w:t xml:space="preserve"> (LF). Sedangkan untuk klasifikasi berdasarkan kemampuan pengiriman sinyal dibedakan menjadi dua sistem yaitu sistem aktif dan sistem pasif. RFID terbagi menjadi 2 sistem yaitu RFID Tag atau transponder dan RFID</w:t>
      </w:r>
      <w:r w:rsidRPr="001E05E1">
        <w:rPr>
          <w:i/>
          <w:iCs/>
        </w:rPr>
        <w:t xml:space="preserve"> Reader</w:t>
      </w:r>
      <w:r w:rsidRPr="002052BC">
        <w:t xml:space="preserve"> atau interrogator</w:t>
      </w:r>
      <w:r>
        <w:t xml:space="preserve"> </w:t>
      </w:r>
      <w:r>
        <w:fldChar w:fldCharType="begin" w:fldLock="1"/>
      </w:r>
      <w:r>
        <w:instrText>ADDIN CSL_CITATION {"citationItems":[{"id":"ITEM-1","itemData":{"abstract":"Sudah banyak sekali dirancang sistem pengenalan jati diri orang yang diperlukan oleh satu instansi untuk satu keperluan tertentu, seperti misalnya, sensus penduduk dengan KTP-nya, absensi karyawan yang diperlukan untuk segala urusan yang berkait dengan kepegawaian, legalitas kewenangan akses masuk ke ruang kerja ataupun ke pusat data, dan sebagainya. Parameter yang digunakan dalam pengenalan atau identifikasi jati diri tersebut juga bermacam-macam, mulai dari tanda tangan, wajah visual, sidik jari, suara, bahkan kornea mata. Tiga yang terakhir tersebut dikenal sebagai biometri. Terdapat kemudian sistem yang relatif baru, yang tentunya berbeda metoda pengenalannya pada data jati diri tersebut dari sistem-sistem sebelumnya. Metoda baru tersebut dikenal sebagai Radio Frequency Identification atau disingkat RFID. Sistem ini memanfaatkan media frekuensi radio sebagai pembawa segala data yang tersebut menuju unit pembaca yang dikenal sebagai RFID reader. Segala data berada dalam satu chip IC (disebut tag) yang dilekatkan pada target (orang atau barang), dan melalui gelombang radio, data tersebut dibaca oleh RFID reader.","author":[{"dropping-particle":"","family":"Djamal","given":"Hidajanto","non-dropping-particle":"","parse-names":false,"suffix":""}],"container-title":"TESLA: Jurnal Teknik Elektro","id":"ITEM-1","issue":"1","issued":{"date-parts":[["2014"]]},"page":"45-55","title":"Radio Frequency Identification (RFID) Dan Aplikasinya","type":"article-journal","volume":"16"},"uris":["http://www.mendeley.com/documents/?uuid=ce5c90c7-d074-4ab1-ad71-914956015941"]}],"mendeley":{"formattedCitation":"[6]","plainTextFormattedCitation":"[6]","previouslyFormattedCitation":"[6]"},"properties":{"noteIndex":0},"schema":"https://github.com/citation-style-language/schema/raw/master/csl-citation.json"}</w:instrText>
      </w:r>
      <w:r>
        <w:fldChar w:fldCharType="separate"/>
      </w:r>
      <w:r w:rsidRPr="002052BC">
        <w:rPr>
          <w:noProof/>
        </w:rPr>
        <w:t>[6]</w:t>
      </w:r>
      <w:r>
        <w:fldChar w:fldCharType="end"/>
      </w:r>
      <w:r w:rsidRPr="002052BC">
        <w:t xml:space="preserve">. Saat pemindaian data, </w:t>
      </w:r>
      <w:r w:rsidRPr="001E05E1">
        <w:rPr>
          <w:i/>
          <w:iCs/>
        </w:rPr>
        <w:t xml:space="preserve">Reader </w:t>
      </w:r>
      <w:r w:rsidRPr="002052BC">
        <w:t>membaca sinyal yang diberikan oleh RFID</w:t>
      </w:r>
      <w:r w:rsidRPr="001E05E1">
        <w:rPr>
          <w:i/>
          <w:iCs/>
        </w:rPr>
        <w:t xml:space="preserve"> Tag</w:t>
      </w:r>
      <w:r>
        <w:fldChar w:fldCharType="begin" w:fldLock="1"/>
      </w:r>
      <w:r>
        <w:instrText>ADDIN CSL_CITATION {"citationItems":[{"id":"ITEM-1","itemData":{"DOI":"10.35895/rf.v3i2.154","author":[{"dropping-particle":"","family":"Destyara Zanneta Hidayatullifa","given":"","non-dropping-particle":"","parse-names":false,"suffix":""}],"container-title":"Risalah Fisika","id":"ITEM-1","issue":"2","issued":{"date-parts":[["2019"]]},"page":"43-46","title":"Rancang Bangun Pembuatan Sistem Pengiriman Sensor Secara Real Time Menggunakan Python dan Raspberry Pi","type":"article-journal","volume":"3"},"uris":["http://www.mendeley.com/documents/?uuid=1e20775b-a1b8-4236-bd28-5a907ab69368"]}],"mendeley":{"formattedCitation":"[7]","plainTextFormattedCitation":"[7]","previouslyFormattedCitation":"[7]"},"properties":{"noteIndex":0},"schema":"https://github.com/citation-style-language/schema/raw/master/csl-citation.json"}</w:instrText>
      </w:r>
      <w:r>
        <w:fldChar w:fldCharType="separate"/>
      </w:r>
      <w:r w:rsidRPr="002052BC">
        <w:rPr>
          <w:noProof/>
        </w:rPr>
        <w:t>[7]</w:t>
      </w:r>
      <w:r>
        <w:fldChar w:fldCharType="end"/>
      </w:r>
      <w:r w:rsidRPr="002052BC">
        <w:t>. Dibandingkan dengan sistem identifikasi lainnya seperti barcode dan kartu magnetis, fitur-fitur teknologi  yang ada menjadi keunggulan dari teknologi RFID</w:t>
      </w:r>
      <w:r w:rsidRPr="002052BC">
        <w:fldChar w:fldCharType="begin" w:fldLock="1"/>
      </w:r>
      <w:r>
        <w:instrText>ADDIN CSL_CITATION {"citationItems":[{"id":"ITEM-1","itemData":{"DOI":"10.24853/resistor.2.1.29-38","ISSN":"2654-2684","abstract":"Di era modern seperti saat ini, sepeda motor sudah menjadi kebutuhan pokok untuk keperluan transportasi bagi hampir semua kalangan. Selain karena harganya yang terjangkau, penggunaan dan perawatannya yang mudah menjadi alasan mengapa banyak orang yang menggunakannya. Tetapi bersamaan dengan itu, tindak kriminal pencurian sepeda motor pun semakin meningkat. Atas latar belakang itulah maka dirancang sebuah alat pengaman tambahan pada penelitian ini. Alat yang dibuat menggunakan 3 (tiga) buah sistem keamanan, yaitu RFID scanner, RF modul communication, dan GPS function. RFID scanner berfungsi sebagai kunci tambahan, di mana selain kartu (tag) yang didaftarkan tidak ada kartu lain yang bisa digunakan untuk menyalakan relay. RF module communication berfungsi agar apabila pengemudi dan sepeda motor terpisah sejauh n meter, maka mesin sepeda motor akan mati secara otomatis. GPS berfungsi untuk memonitor / melacak di mana lokasi sepeda motor berada. Hasil yang didapatkan pada perancangan alat ini adalah RFID scanner dapat men scan kartu pada jarak 0 – 4 cm dan pada sudut 0 - 60° &amp; 120 - 180°. RF modul dapat berkomunikasi pada jarak 0 – 20 meter tanpa penghalang, dan GPS modul dapat merespon SMS dari pengguna dalam waktu 27 detik dengan tingkat akurasi 10 meter.","author":[{"dropping-particle":"","family":"Isyanto","given":"Haris","non-dropping-particle":"","parse-names":false,"suffix":""},{"dropping-particle":"","family":"Solikhin","given":"Akhmad","non-dropping-particle":"","parse-names":false,"suffix":""},{"dropping-particle":"","family":"Ibrahim","given":"Wahyu","non-dropping-particle":"","parse-names":false,"suffix":""}],"container-title":"RESISTOR (elektRonika kEndali telekomunikaSI tenaga liSTrik kOmputeR)","id":"ITEM-1","issue":"1","issued":{"date-parts":[["2019"]]},"page":"29","title":"Perancangan dan Implementasi Security System pada Sepeda Motor Menggunakan RFID Sensor Berbasis Raspberry Pi","type":"article-journal","volume":"2"},"uris":["http://www.mendeley.com/documents/?uuid=d95d5e7e-45c2-4de7-9aa9-edd339957f8e"]}],"mendeley":{"formattedCitation":"[8]","plainTextFormattedCitation":"[8]","previouslyFormattedCitation":"[8]"},"properties":{"noteIndex":0},"schema":"https://github.com/citation-style-language/schema/raw/master/csl-citation.json"}</w:instrText>
      </w:r>
      <w:r w:rsidRPr="002052BC">
        <w:fldChar w:fldCharType="separate"/>
      </w:r>
      <w:r w:rsidRPr="002052BC">
        <w:rPr>
          <w:noProof/>
        </w:rPr>
        <w:t>[8]</w:t>
      </w:r>
      <w:r w:rsidRPr="002052BC">
        <w:fldChar w:fldCharType="end"/>
      </w:r>
      <w:r w:rsidRPr="002052BC">
        <w:t>.</w:t>
      </w:r>
    </w:p>
    <w:p w14:paraId="6DF63ACE" w14:textId="77777777" w:rsidR="002052BC" w:rsidRPr="002052BC" w:rsidRDefault="002052BC" w:rsidP="00FF2590">
      <w:pPr>
        <w:pStyle w:val="ListParagraph"/>
        <w:numPr>
          <w:ilvl w:val="0"/>
          <w:numId w:val="22"/>
        </w:numPr>
        <w:ind w:left="426"/>
      </w:pPr>
      <w:r w:rsidRPr="002052BC">
        <w:t>RFID Tag</w:t>
      </w:r>
    </w:p>
    <w:p w14:paraId="344D3165" w14:textId="77777777" w:rsidR="00154B3D" w:rsidRDefault="002052BC" w:rsidP="00375190">
      <w:pPr>
        <w:ind w:left="142" w:firstLine="284"/>
      </w:pPr>
      <w:r w:rsidRPr="002052BC">
        <w:t xml:space="preserve">RFID Tag merupakan objek yang akan dibaca oleh RFID Reader. RFID ini terdapat banyak jenis yaitu seperti RFID Tag yang berbentuk disk, berbahan kaca, berbahan plastik, dan bisa juga ditanamkan kedalam metal kunci. RFID ini dapat merupakan perangkat read-only dan juga read-write yang berarti dapat dibaca saja </w:t>
      </w:r>
      <w:r w:rsidRPr="002052BC">
        <w:lastRenderedPageBreak/>
        <w:t>atau dapat dibaca dan ditulis ulang untuk melakukan update data. RFID Tag memiliki dua bagian yang terpenting yaitu IC atau Integrrated Circuit untuk menyimpan dan memproses segala informasi yang ada dan juga mengambil tegangan yang dikirim dari RFID Reader dan juga antena yang berfungsi untuk menerima dan mengirim sinyal RF</w:t>
      </w:r>
      <w:r w:rsidRPr="002052BC">
        <w:fldChar w:fldCharType="begin" w:fldLock="1"/>
      </w:r>
      <w:r>
        <w:instrText>ADDIN CSL_CITATION {"citationItems":[{"id":"ITEM-1","itemData":{"author":[{"dropping-particle":"","family":"Wulandari","given":"Sri","non-dropping-particle":"","parse-names":false,"suffix":""}],"id":"ITEM-1","issued":{"date-parts":[["2016"]]},"page":"1-48","title":"Rancang Bangun Mesin Absensi Otomatis Dengan Menggunakan Sensor RFID","type":"article-journal"},"uris":["http://www.mendeley.com/documents/?uuid=6e1f387a-b3b0-4596-b234-f16efa918f52"]}],"mendeley":{"formattedCitation":"[9]","plainTextFormattedCitation":"[9]","previouslyFormattedCitation":"[9]"},"properties":{"noteIndex":0},"schema":"https://github.com/citation-style-language/schema/raw/master/csl-citation.json"}</w:instrText>
      </w:r>
      <w:r w:rsidRPr="002052BC">
        <w:fldChar w:fldCharType="separate"/>
      </w:r>
      <w:r w:rsidRPr="002052BC">
        <w:rPr>
          <w:noProof/>
        </w:rPr>
        <w:t>[9]</w:t>
      </w:r>
      <w:r w:rsidRPr="002052BC">
        <w:fldChar w:fldCharType="end"/>
      </w:r>
      <w:r w:rsidRPr="002052BC">
        <w:t>. Tag sendiri dikelompokan menjadi dua jenis yaitu tag aktif dan tag pasif. Tag aktif merupakan Tag yang membutuhkan sumber energi seperti baterai, sedangkan untuk Tag passive tidak memerlukan sumber energi.</w:t>
      </w:r>
    </w:p>
    <w:p w14:paraId="5DEE100A" w14:textId="0580ABD8" w:rsidR="002052BC" w:rsidRPr="002052BC" w:rsidRDefault="002052BC" w:rsidP="00FF2590">
      <w:pPr>
        <w:pStyle w:val="ListParagraph"/>
        <w:numPr>
          <w:ilvl w:val="0"/>
          <w:numId w:val="22"/>
        </w:numPr>
        <w:ind w:left="426"/>
      </w:pPr>
      <w:r w:rsidRPr="002052BC">
        <w:t>RFID Reader</w:t>
      </w:r>
    </w:p>
    <w:p w14:paraId="10EA3996" w14:textId="5500B405" w:rsidR="002052BC" w:rsidRPr="002052BC" w:rsidRDefault="002052BC" w:rsidP="00375190">
      <w:pPr>
        <w:ind w:left="142" w:firstLine="284"/>
      </w:pPr>
      <w:r w:rsidRPr="002052BC">
        <w:t xml:space="preserve">RFID Reader merupakan penghubung antara software aplikasi dengan antenna untuk mengirimkan sinyal berupa gelombang radio kepada RFID Tag </w:t>
      </w:r>
      <w:r w:rsidRPr="002052BC">
        <w:fldChar w:fldCharType="begin" w:fldLock="1"/>
      </w:r>
      <w:r>
        <w:instrText>ADDIN CSL_CITATION {"citationItems":[{"id":"ITEM-1","itemData":{"author":[{"dropping-particle":"","family":"Febri Zahro Aska, Deni Satria M.Kom","given":"Ir.Werman Kasoep M.Kom","non-dropping-particle":"","parse-names":false,"suffix":""}],"id":"ITEM-1","issued":{"date-parts":[["0"]]},"title":"IMPLEMENTASI RADIO FREQUENCY IDENTIFICATION ( RFID ) SEBAGAI OTOMASI PADA SMART HOME","type":"article-journal"},"uris":["http://www.mendeley.com/documents/?uuid=662c70e4-b939-43e2-9749-65e7dbfb631c"]}],"mendeley":{"formattedCitation":"[10]","plainTextFormattedCitation":"[10]","previouslyFormattedCitation":"[10]"},"properties":{"noteIndex":0},"schema":"https://github.com/citation-style-language/schema/raw/master/csl-citation.json"}</w:instrText>
      </w:r>
      <w:r w:rsidRPr="002052BC">
        <w:fldChar w:fldCharType="separate"/>
      </w:r>
      <w:r w:rsidRPr="002052BC">
        <w:rPr>
          <w:noProof/>
        </w:rPr>
        <w:t>[10]</w:t>
      </w:r>
      <w:r w:rsidRPr="002052BC">
        <w:fldChar w:fldCharType="end"/>
      </w:r>
      <w:r w:rsidRPr="002052BC">
        <w:t xml:space="preserve"> yang akan mendeteksi dan mengirimkan respon yang mengandung informasi pada tag. RFID Reader ini dapat mengkomunikasikan hasil pembacaan tag kedalam suatu basis data.</w:t>
      </w:r>
    </w:p>
    <w:p w14:paraId="179F2739" w14:textId="7E1B15F3" w:rsidR="00AD39F4" w:rsidRDefault="00AD39F4" w:rsidP="00FF2590">
      <w:pPr>
        <w:pStyle w:val="Heading3"/>
        <w:numPr>
          <w:ilvl w:val="0"/>
          <w:numId w:val="17"/>
        </w:numPr>
        <w:ind w:left="709" w:hanging="709"/>
        <w:rPr>
          <w:lang w:val="en-US"/>
        </w:rPr>
      </w:pPr>
      <w:bookmarkStart w:id="165" w:name="_Toc80034227"/>
      <w:bookmarkStart w:id="166" w:name="_Toc83115729"/>
      <w:r>
        <w:rPr>
          <w:lang w:val="en-US"/>
        </w:rPr>
        <w:t>Ra</w:t>
      </w:r>
      <w:r w:rsidR="001205CF">
        <w:rPr>
          <w:lang w:val="en-US"/>
        </w:rPr>
        <w:t>s</w:t>
      </w:r>
      <w:r>
        <w:rPr>
          <w:lang w:val="en-US"/>
        </w:rPr>
        <w:t>pberry</w:t>
      </w:r>
      <w:bookmarkEnd w:id="165"/>
      <w:bookmarkEnd w:id="166"/>
    </w:p>
    <w:p w14:paraId="209B3531" w14:textId="0D20FD8B" w:rsidR="002052BC" w:rsidRPr="003B2E0A" w:rsidRDefault="002052BC" w:rsidP="002052BC">
      <w:pPr>
        <w:pStyle w:val="ListParagraph"/>
        <w:tabs>
          <w:tab w:val="left" w:pos="709"/>
        </w:tabs>
        <w:ind w:left="0"/>
      </w:pPr>
      <w:r>
        <w:rPr>
          <w:i/>
          <w:iCs/>
        </w:rPr>
        <w:tab/>
      </w:r>
      <w:r w:rsidRPr="003B2E0A">
        <w:rPr>
          <w:i/>
          <w:iCs/>
        </w:rPr>
        <w:t xml:space="preserve">Raspberry </w:t>
      </w:r>
      <w:r w:rsidRPr="003B2E0A">
        <w:t xml:space="preserve">merupakan komputer kecil standar dengan biaya yang cukup murah. </w:t>
      </w:r>
      <w:r w:rsidRPr="003B2E0A">
        <w:rPr>
          <w:i/>
          <w:iCs/>
        </w:rPr>
        <w:t>Computer single board</w:t>
      </w:r>
      <w:r w:rsidRPr="003B2E0A">
        <w:t xml:space="preserve"> ini</w:t>
      </w:r>
      <w:r w:rsidR="00370520">
        <w:t xml:space="preserve"> telah</w:t>
      </w:r>
      <w:r w:rsidRPr="003B2E0A">
        <w:t xml:space="preserve"> dikembangkan oleh </w:t>
      </w:r>
      <w:r w:rsidRPr="003B2E0A">
        <w:rPr>
          <w:i/>
          <w:iCs/>
        </w:rPr>
        <w:t xml:space="preserve">Raspberry Pi Foundation </w:t>
      </w:r>
      <w:r w:rsidR="00370520">
        <w:t xml:space="preserve">dengan tujuan </w:t>
      </w:r>
      <w:r w:rsidRPr="003B2E0A">
        <w:t xml:space="preserve">untuk mengajarkan dasar ilmu computer dan pemrograman. Komputer ini membutuhkan </w:t>
      </w:r>
      <w:r w:rsidRPr="003B2E0A">
        <w:rPr>
          <w:i/>
          <w:iCs/>
        </w:rPr>
        <w:t>operating system</w:t>
      </w:r>
      <w:r w:rsidRPr="003B2E0A">
        <w:t xml:space="preserve"> yang dapat diinstal pada </w:t>
      </w:r>
      <w:r w:rsidRPr="003B2E0A">
        <w:rPr>
          <w:i/>
          <w:iCs/>
        </w:rPr>
        <w:t>Micro SD card.</w:t>
      </w:r>
      <w:r w:rsidRPr="003B2E0A">
        <w:t xml:space="preserve">  Terdapat beberapa macam tipe raspberry. Namun, dalam </w:t>
      </w:r>
      <w:r w:rsidR="009931A1">
        <w:t>kerja praktik</w:t>
      </w:r>
      <w:r w:rsidRPr="003B2E0A">
        <w:t xml:space="preserve"> ini akan menggunakan raspberry pi 3 model B yang didalamnya terdapat 40 pin yang terdiri dari beberapa bagian yaitu seperti 3 pin VCC, GPIO mulai dari GPIO2 hingga GPIO27 dan 8 pin GND. Adapun spesifikasi dari Raspberry Pi 3 adalah</w:t>
      </w:r>
      <w:r w:rsidR="005A36CE">
        <w:fldChar w:fldCharType="begin" w:fldLock="1"/>
      </w:r>
      <w:r w:rsidR="001C5C64">
        <w:instrText>ADDIN CSL_CITATION {"citationItems":[{"id":"ITEM-1","itemData":{"abstract":"In the current globalization era, the development of technology has provided many benefits in the advancement of human life. The technology which grows rapidly in this world must be followed by the development of the human resources as well. Therefore, to make it balance, the education field which becomes the place to harvest knowledge must be supported by some technologies also. Raspberry pi is one of the new technologies which is currently being used as a learning module. The raspberry pi learning module requires a monitor and keyboard to aid the implementation of the learning module itself. The features which are included in the Raspberry pi learning module are project board, LED (Light Emitting Diode), LCD (Liquid Crystal Display), Push button, toggle switch, 4x4 keypad, 7x5 LED dot matrix, seven segment, stepper motor, servo motor, power Supply, RTC module (real time clock) ds 3231, and raspberry pin out. The raspberry pi learning module uses the python program in operating the features used in the learning module. The results of this research show that the Raspberry pi learning module and the features used in the module can work well using the python program.","author":[{"dropping-particle":"","family":"Christian","given":"Frendy","non-dropping-particle":"","parse-names":false,"suffix":""}],"id":"ITEM-1","issued":{"date-parts":[["2017"]]},"page":"9 - 71","title":"Modul pembelajaran raspberry pi","type":"article-journal"},"uris":["http://www.mendeley.com/documents/?uuid=77425b6d-48f9-4e24-bb07-6ac8aff7f095"]}],"mendeley":{"formattedCitation":"[11]","plainTextFormattedCitation":"[11]","previouslyFormattedCitation":"[11]"},"properties":{"noteIndex":0},"schema":"https://github.com/citation-style-language/schema/raw/master/csl-citation.json"}</w:instrText>
      </w:r>
      <w:r w:rsidR="005A36CE">
        <w:fldChar w:fldCharType="separate"/>
      </w:r>
      <w:r w:rsidR="005A36CE" w:rsidRPr="005A36CE">
        <w:rPr>
          <w:noProof/>
        </w:rPr>
        <w:t>[11]</w:t>
      </w:r>
      <w:r w:rsidR="005A36CE">
        <w:fldChar w:fldCharType="end"/>
      </w:r>
      <w:r w:rsidRPr="003B2E0A">
        <w:t>:</w:t>
      </w:r>
    </w:p>
    <w:p w14:paraId="7D545770" w14:textId="77777777" w:rsidR="002052BC" w:rsidRPr="003B2E0A" w:rsidRDefault="002052BC" w:rsidP="00FF2590">
      <w:pPr>
        <w:pStyle w:val="ListParagraph"/>
        <w:numPr>
          <w:ilvl w:val="0"/>
          <w:numId w:val="21"/>
        </w:numPr>
        <w:tabs>
          <w:tab w:val="left" w:pos="993"/>
        </w:tabs>
        <w:spacing w:after="160"/>
        <w:ind w:left="426"/>
      </w:pPr>
      <w:r w:rsidRPr="003B2E0A">
        <w:t>Prosesor dengan kecepatan 1.2 GHz, CPU 4x ARM Cortex-A53, System on a Chip (SoC) berjeniskan chip Broadcom BCM2837R, GPU berupa Broadcom VideoCore IV dangan RAM 1 GB LPDDR2 (900 MHz).</w:t>
      </w:r>
    </w:p>
    <w:p w14:paraId="27AB5E32" w14:textId="77777777" w:rsidR="002052BC" w:rsidRPr="003B2E0A" w:rsidRDefault="002052BC" w:rsidP="00FF2590">
      <w:pPr>
        <w:pStyle w:val="ListParagraph"/>
        <w:numPr>
          <w:ilvl w:val="0"/>
          <w:numId w:val="21"/>
        </w:numPr>
        <w:tabs>
          <w:tab w:val="left" w:pos="993"/>
        </w:tabs>
        <w:spacing w:after="160"/>
        <w:ind w:left="426"/>
      </w:pPr>
      <w:r w:rsidRPr="003B2E0A">
        <w:t>SD Card yang dilengkapi dengan slot SD card sebagai hard drive untuk penyimpanan data</w:t>
      </w:r>
    </w:p>
    <w:p w14:paraId="74497D67" w14:textId="77777777" w:rsidR="002052BC" w:rsidRPr="003B2E0A" w:rsidRDefault="002052BC" w:rsidP="00FF2590">
      <w:pPr>
        <w:pStyle w:val="ListParagraph"/>
        <w:numPr>
          <w:ilvl w:val="0"/>
          <w:numId w:val="21"/>
        </w:numPr>
        <w:tabs>
          <w:tab w:val="left" w:pos="993"/>
        </w:tabs>
        <w:spacing w:after="160"/>
        <w:ind w:left="426"/>
      </w:pPr>
      <w:r w:rsidRPr="003B2E0A">
        <w:t>Port USB yang memiliki 4 port tipe 2.0</w:t>
      </w:r>
    </w:p>
    <w:p w14:paraId="425CBF12" w14:textId="77777777" w:rsidR="002052BC" w:rsidRPr="003B2E0A" w:rsidRDefault="002052BC" w:rsidP="00FF2590">
      <w:pPr>
        <w:pStyle w:val="ListParagraph"/>
        <w:numPr>
          <w:ilvl w:val="0"/>
          <w:numId w:val="21"/>
        </w:numPr>
        <w:tabs>
          <w:tab w:val="left" w:pos="993"/>
        </w:tabs>
        <w:spacing w:after="160"/>
        <w:ind w:left="426"/>
      </w:pPr>
      <w:r w:rsidRPr="003B2E0A">
        <w:lastRenderedPageBreak/>
        <w:t>Bluetooth dengan jenis 4.1 Classic yang berfungsi sebagai media penghubung komunikasi antar perangkat lainnya.</w:t>
      </w:r>
    </w:p>
    <w:p w14:paraId="59F8AAAD" w14:textId="77777777" w:rsidR="002052BC" w:rsidRDefault="002052BC" w:rsidP="00FF2590">
      <w:pPr>
        <w:pStyle w:val="ListParagraph"/>
        <w:numPr>
          <w:ilvl w:val="0"/>
          <w:numId w:val="21"/>
        </w:numPr>
        <w:tabs>
          <w:tab w:val="left" w:pos="993"/>
        </w:tabs>
        <w:spacing w:after="160"/>
        <w:ind w:left="426"/>
      </w:pPr>
      <w:r w:rsidRPr="003B2E0A">
        <w:t>Konektor HDMI dengan port yang digunakan sebagai perantara audio atau video yang akan ditampilkan kedalam layer.</w:t>
      </w:r>
    </w:p>
    <w:p w14:paraId="4A971205" w14:textId="677DDD8A" w:rsidR="002052BC" w:rsidRPr="002052BC" w:rsidRDefault="002052BC" w:rsidP="00FF2590">
      <w:pPr>
        <w:pStyle w:val="ListParagraph"/>
        <w:numPr>
          <w:ilvl w:val="0"/>
          <w:numId w:val="21"/>
        </w:numPr>
        <w:tabs>
          <w:tab w:val="left" w:pos="993"/>
        </w:tabs>
        <w:spacing w:after="160"/>
        <w:ind w:left="426"/>
      </w:pPr>
      <w:r w:rsidRPr="003B2E0A">
        <w:t>Output Audio Analog sebagai penyedia keluaran audio analog untuk disambungkan pada perangkat speaker dengan jack sebesar 3,5 mm</w:t>
      </w:r>
      <w:r w:rsidR="005A36CE">
        <w:t>.</w:t>
      </w:r>
    </w:p>
    <w:p w14:paraId="3D13FC6C" w14:textId="0D0EEC54" w:rsidR="00040376" w:rsidRDefault="00040376" w:rsidP="00C93BF7">
      <w:pPr>
        <w:pStyle w:val="Heading2"/>
        <w:numPr>
          <w:ilvl w:val="0"/>
          <w:numId w:val="3"/>
        </w:numPr>
        <w:ind w:left="709" w:hanging="709"/>
        <w:rPr>
          <w:lang w:val="en-US"/>
        </w:rPr>
      </w:pPr>
      <w:bookmarkStart w:id="167" w:name="_Toc80034228"/>
      <w:bookmarkStart w:id="168" w:name="_Toc83115730"/>
      <w:r>
        <w:rPr>
          <w:lang w:val="en-US"/>
        </w:rPr>
        <w:t xml:space="preserve">Studi </w:t>
      </w:r>
      <w:commentRangeStart w:id="169"/>
      <w:r>
        <w:rPr>
          <w:lang w:val="en-US"/>
        </w:rPr>
        <w:t>Pustaka</w:t>
      </w:r>
      <w:bookmarkEnd w:id="167"/>
      <w:bookmarkEnd w:id="168"/>
      <w:commentRangeEnd w:id="169"/>
      <w:r w:rsidR="00C9617C">
        <w:rPr>
          <w:rStyle w:val="CommentReference"/>
          <w:rFonts w:eastAsia="Times New Roman"/>
          <w:b w:val="0"/>
          <w:lang w:val="en-US"/>
        </w:rPr>
        <w:commentReference w:id="169"/>
      </w:r>
    </w:p>
    <w:p w14:paraId="0484F0F5" w14:textId="4F244487" w:rsidR="00C72689" w:rsidRDefault="009C13CB" w:rsidP="00C72689">
      <w:pPr>
        <w:pStyle w:val="NormalWeb"/>
        <w:spacing w:before="0" w:beforeAutospacing="0" w:after="0" w:afterAutospacing="0" w:line="360" w:lineRule="auto"/>
        <w:ind w:firstLine="709"/>
        <w:jc w:val="both"/>
      </w:pPr>
      <w:r>
        <w:rPr>
          <w:color w:val="000000"/>
        </w:rPr>
        <w:t xml:space="preserve">Untuk </w:t>
      </w:r>
      <w:r w:rsidR="00C72689">
        <w:rPr>
          <w:color w:val="000000"/>
        </w:rPr>
        <w:t xml:space="preserve">melakukan </w:t>
      </w:r>
      <w:r w:rsidR="009931A1">
        <w:rPr>
          <w:color w:val="000000"/>
        </w:rPr>
        <w:t>kerja praktik</w:t>
      </w:r>
      <w:r w:rsidR="00C72689">
        <w:rPr>
          <w:color w:val="000000"/>
        </w:rPr>
        <w:t xml:space="preserve"> </w:t>
      </w:r>
      <w:r>
        <w:rPr>
          <w:color w:val="000000"/>
        </w:rPr>
        <w:t xml:space="preserve">ini </w:t>
      </w:r>
      <w:r w:rsidR="00C72689">
        <w:rPr>
          <w:color w:val="000000"/>
        </w:rPr>
        <w:t xml:space="preserve">dibutuhkan sebuah panduan untuk setiap hasil </w:t>
      </w:r>
      <w:r w:rsidR="009931A1">
        <w:rPr>
          <w:color w:val="000000"/>
        </w:rPr>
        <w:t>kerja praktik</w:t>
      </w:r>
      <w:r w:rsidR="00C72689">
        <w:rPr>
          <w:color w:val="000000"/>
        </w:rPr>
        <w:t xml:space="preserve"> </w:t>
      </w:r>
      <w:r>
        <w:rPr>
          <w:color w:val="000000"/>
        </w:rPr>
        <w:t xml:space="preserve">dari hasil </w:t>
      </w:r>
      <w:r w:rsidR="007870C9">
        <w:rPr>
          <w:color w:val="000000"/>
        </w:rPr>
        <w:t>riset</w:t>
      </w:r>
      <w:r>
        <w:rPr>
          <w:color w:val="000000"/>
        </w:rPr>
        <w:t xml:space="preserve"> sebelumnya </w:t>
      </w:r>
      <w:r w:rsidR="00C72689">
        <w:rPr>
          <w:color w:val="000000"/>
        </w:rPr>
        <w:t xml:space="preserve">yang berkaitan dengan </w:t>
      </w:r>
      <w:r w:rsidR="009931A1">
        <w:rPr>
          <w:color w:val="000000"/>
        </w:rPr>
        <w:t>kerja praktik</w:t>
      </w:r>
      <w:r w:rsidR="00C72689">
        <w:rPr>
          <w:color w:val="000000"/>
        </w:rPr>
        <w:t xml:space="preserve"> yang sedang dilakukan.</w:t>
      </w:r>
    </w:p>
    <w:p w14:paraId="108D0386" w14:textId="390926E5" w:rsidR="00040376" w:rsidRDefault="00C72689" w:rsidP="00040376">
      <w:r>
        <w:tab/>
      </w:r>
      <w:r w:rsidR="001C5C64">
        <w:t xml:space="preserve">Penggunaan teknologi RFID ini telah banyak digunakan </w:t>
      </w:r>
      <w:r w:rsidR="00F200A3">
        <w:t xml:space="preserve">pada berbagai bidang </w:t>
      </w:r>
      <w:r w:rsidR="001C5C64">
        <w:t>karena dengan menggunakan teknologi ini</w:t>
      </w:r>
      <w:r w:rsidR="00284E63">
        <w:t>,</w:t>
      </w:r>
      <w:r w:rsidR="001C5C64">
        <w:t xml:space="preserve"> pengguna dapat melakukan identifikasi kepada obyek tanpa perlu kontak </w:t>
      </w:r>
      <w:r w:rsidR="00284E63">
        <w:t xml:space="preserve">secara </w:t>
      </w:r>
      <w:r w:rsidR="001C5C64">
        <w:t xml:space="preserve">langsung. Seperti halnya pada penelitian </w:t>
      </w:r>
      <w:r w:rsidR="001C5C64">
        <w:fldChar w:fldCharType="begin" w:fldLock="1"/>
      </w:r>
      <w:r w:rsidR="00F200A3">
        <w:instrText>ADDIN CSL_CITATION {"citationItems":[{"id":"ITEM-1","itemData":{"abstract":"Sudah banyak sekali dirancang sistem pengenalan jati diri orang yang diperlukan oleh satu instansi untuk satu keperluan tertentu, seperti misalnya, sensus penduduk dengan KTP-nya, absensi karyawan yang diperlukan untuk segala urusan yang berkait dengan kepegawaian, legalitas kewenangan akses masuk ke ruang kerja ataupun ke pusat data, dan sebagainya. Parameter yang digunakan dalam pengenalan atau identifikasi jati diri tersebut juga bermacam-macam, mulai dari tanda tangan, wajah visual, sidik jari, suara, bahkan kornea mata. Tiga yang terakhir tersebut dikenal sebagai biometri. Terdapat kemudian sistem yang relatif baru, yang tentunya berbeda metoda pengenalannya pada data jati diri tersebut dari sistem-sistem sebelumnya. Metoda baru tersebut dikenal sebagai Radio Frequency Identification atau disingkat RFID. Sistem ini memanfaatkan media frekuensi radio sebagai pembawa segala data yang tersebut menuju unit pembaca yang dikenal sebagai RFID reader. Segala data berada dalam satu chip IC (disebut tag) yang dilekatkan pada target (orang atau barang), dan melalui gelombang radio, data tersebut dibaca oleh RFID reader.","author":[{"dropping-particle":"","family":"Djamal","given":"Hidajanto","non-dropping-particle":"","parse-names":false,"suffix":""}],"container-title":"TESLA: Jurnal Teknik Elektro","id":"ITEM-1","issue":"1","issued":{"date-parts":[["2014"]]},"page":"45-55","title":"Radio Frequency Identification (RFID) Dan Aplikasinya","type":"article-journal","volume":"16"},"uris":["http://www.mendeley.com/documents/?uuid=ce5c90c7-d074-4ab1-ad71-914956015941"]}],"mendeley":{"formattedCitation":"[6]","plainTextFormattedCitation":"[6]","previouslyFormattedCitation":"[6]"},"properties":{"noteIndex":0},"schema":"https://github.com/citation-style-language/schema/raw/master/csl-citation.json"}</w:instrText>
      </w:r>
      <w:r w:rsidR="001C5C64">
        <w:fldChar w:fldCharType="separate"/>
      </w:r>
      <w:r w:rsidR="001C5C64" w:rsidRPr="001C5C64">
        <w:rPr>
          <w:noProof/>
        </w:rPr>
        <w:t>[6]</w:t>
      </w:r>
      <w:r w:rsidR="001C5C64">
        <w:fldChar w:fldCharType="end"/>
      </w:r>
      <w:r w:rsidR="001C5C64">
        <w:t xml:space="preserve"> yang menggunakan teknologi RFID </w:t>
      </w:r>
      <w:r w:rsidR="00F200A3">
        <w:t>dibidang industr</w:t>
      </w:r>
      <w:ins w:id="170" w:author="Rafi Aziizi" w:date="2021-11-12T13:14:00Z">
        <w:r w:rsidR="0004566C">
          <w:t>i</w:t>
        </w:r>
      </w:ins>
      <w:del w:id="171" w:author="Rafi Aziizi" w:date="2021-11-12T13:14:00Z">
        <w:r w:rsidR="00F200A3" w:rsidDel="0004566C">
          <w:delText>y</w:delText>
        </w:r>
      </w:del>
      <w:r w:rsidR="00F200A3">
        <w:t xml:space="preserve"> makanan bahan baku sapi ternak dengan cara memasangkan </w:t>
      </w:r>
      <w:r w:rsidR="00F200A3" w:rsidRPr="00F200A3">
        <w:rPr>
          <w:i/>
          <w:iCs/>
        </w:rPr>
        <w:t>tag</w:t>
      </w:r>
      <w:r w:rsidR="00F200A3">
        <w:t xml:space="preserve"> pada setiap telinga sapi ternak guna untuk menunjukan data masing-masing setiap sapi seperti asal, berat dan umur sapi. Selain itu, teknologi RFID ini dapat digunakan juga sebagai otomasi pada smart home </w:t>
      </w:r>
      <w:r w:rsidR="00F200A3">
        <w:fldChar w:fldCharType="begin" w:fldLock="1"/>
      </w:r>
      <w:r w:rsidR="00941066">
        <w:instrText>ADDIN CSL_CITATION {"citationItems":[{"id":"ITEM-1","itemData":{"author":[{"dropping-particle":"","family":"Febri Zahro Aska, Deni Satria M.Kom","given":"Ir.Werman Kasoep M.Kom","non-dropping-particle":"","parse-names":false,"suffix":""}],"id":"ITEM-1","issued":{"date-parts":[["0"]]},"title":"IMPLEMENTASI RADIO FREQUENCY IDENTIFICATION ( RFID ) SEBAGAI OTOMASI PADA SMART HOME","type":"article-journal"},"uris":["http://www.mendeley.com/documents/?uuid=662c70e4-b939-43e2-9749-65e7dbfb631c"]}],"mendeley":{"formattedCitation":"[10]","plainTextFormattedCitation":"[10]","previouslyFormattedCitation":"[10]"},"properties":{"noteIndex":0},"schema":"https://github.com/citation-style-language/schema/raw/master/csl-citation.json"}</w:instrText>
      </w:r>
      <w:r w:rsidR="00F200A3">
        <w:fldChar w:fldCharType="separate"/>
      </w:r>
      <w:r w:rsidR="00F200A3" w:rsidRPr="00F200A3">
        <w:rPr>
          <w:noProof/>
        </w:rPr>
        <w:t>[10]</w:t>
      </w:r>
      <w:r w:rsidR="00F200A3">
        <w:fldChar w:fldCharType="end"/>
      </w:r>
      <w:r w:rsidR="00284E63">
        <w:t xml:space="preserve"> dimana pada saat RFID tag didekatkan ke RFID reader maka sistem menu pada rumah akan aktif dan jika RFID tag yang digunakan tidak sesuai maka</w:t>
      </w:r>
      <w:r w:rsidR="00284E63" w:rsidRPr="00284E63">
        <w:rPr>
          <w:i/>
          <w:iCs/>
        </w:rPr>
        <w:t xml:space="preserve"> buzzer</w:t>
      </w:r>
      <w:r w:rsidR="00284E63">
        <w:t xml:space="preserve"> akan berbunyi. </w:t>
      </w:r>
    </w:p>
    <w:p w14:paraId="648D0B31" w14:textId="5A5BC517" w:rsidR="00284E63" w:rsidRDefault="00284E63" w:rsidP="00040376">
      <w:r>
        <w:tab/>
        <w:t xml:space="preserve">Penelitian terdahulu mengenai penggunaan teknologi RFID ini juga digunakan pada </w:t>
      </w:r>
      <w:r w:rsidR="00941066">
        <w:t xml:space="preserve">berbagai instansi seperti </w:t>
      </w:r>
      <w:r w:rsidR="00941066">
        <w:fldChar w:fldCharType="begin" w:fldLock="1"/>
      </w:r>
      <w:r w:rsidR="009C13CB">
        <w:instrText>ADDIN CSL_CITATION {"citationItems":[{"id":"ITEM-1","itemData":{"ISSN":"2686-1879","abstract":"Permasalahan yang sering dihadapi oleh perpustakaan pada umumnya adalah belum optimalnya layanan perpustakaan yang diberikan dan belum optimalnya kinerja sumber daya manusia di perpustakaan. Layanan perpustakaan merupakan ujung tombak perpustakaan, karena layanan perpustakaan berkaitan langsung dengan pengguna perpustakaan. Salah satu upaya yang dapat dilakukan untuk meningkatkan layanan perpustakaan dengan bantuan teknologi informasi dan komunikasi adalah dengan menggunakan teknologi Radio Frequency Identification (RFID). Dengan adanya teknologi RFID, pengguna dapat melakukan selfservice yaitu layanan mandiri. Keuntungan melakukan layanan mandiri ini yaitu dapat mempercepat proses sirkulasi peminjaman dan pengembalian, sehingga waktu yang diperlukan efisien. Kemudahan dari implementasi RFID ini perlu memperhatikan pengguna dimana pemanfaatan RFID ini nanti sepenuhnya akan dimanfaatkan oleh pengguna. Oleh karena itu, pengguna perlu diberi pemahaman yang cukup agar proses otomasi di perpustakaan dengan teknologi RFID dapat dilakukan dengan benar","author":[{"dropping-particle":"","family":"Indonesia","given":"Jurnal Pustakawan","non-dropping-particle":"","parse-names":false,"suffix":""}],"container-title":"Jurnal Pustakawan Indonesia","id":"ITEM-1","issue":"2","issued":{"date-parts":[["2017"]]},"title":"Peningkatan Layanan Perpustakaan Melalui Teknologi Rfid","type":"article-journal","volume":"16"},"uris":["http://www.mendeley.com/documents/?uuid=aae48b4b-356b-4964-bd44-6fc072cf775a"]}],"mendeley":{"formattedCitation":"[12]","plainTextFormattedCitation":"[12]","previouslyFormattedCitation":"[12]"},"properties":{"noteIndex":0},"schema":"https://github.com/citation-style-language/schema/raw/master/csl-citation.json"}</w:instrText>
      </w:r>
      <w:r w:rsidR="00941066">
        <w:fldChar w:fldCharType="separate"/>
      </w:r>
      <w:r w:rsidR="00941066" w:rsidRPr="00941066">
        <w:rPr>
          <w:noProof/>
        </w:rPr>
        <w:t>[12]</w:t>
      </w:r>
      <w:r w:rsidR="00941066">
        <w:fldChar w:fldCharType="end"/>
      </w:r>
      <w:r w:rsidR="00941066">
        <w:t xml:space="preserve"> untuk meningkatkan layanan perpustakaan dengan menggunakan teknologi </w:t>
      </w:r>
      <w:r w:rsidR="009C13CB">
        <w:t>RFID</w:t>
      </w:r>
      <w:r w:rsidR="00941066">
        <w:t xml:space="preserve"> </w:t>
      </w:r>
      <w:r w:rsidR="009C13CB">
        <w:t xml:space="preserve">agar pengguna dapat melakukan </w:t>
      </w:r>
      <w:r w:rsidR="009C13CB" w:rsidRPr="009C13CB">
        <w:rPr>
          <w:i/>
          <w:iCs/>
        </w:rPr>
        <w:t xml:space="preserve">self service </w:t>
      </w:r>
      <w:r w:rsidR="009C13CB">
        <w:t>guna untuk mempercepat proses sirkulasi peminjaman dan pengembalian</w:t>
      </w:r>
      <w:r w:rsidR="007870C9">
        <w:t xml:space="preserve"> buku pada perpustakaan</w:t>
      </w:r>
      <w:r w:rsidR="009C13CB">
        <w:t xml:space="preserve">, sehingga waktu yang diperlukan efisien. Penelitian </w:t>
      </w:r>
      <w:r w:rsidR="009C13CB">
        <w:fldChar w:fldCharType="begin" w:fldLock="1"/>
      </w:r>
      <w:r w:rsidR="009C13CB">
        <w:instrText>ADDIN CSL_CITATION {"citationItems":[{"id":"ITEM-1","itemData":{"ISBN":"1098-4275; 0031-4005","ISSN":"1387-3547","abstract":"Fakta bahwa masih banyak perusahaan-perusahaan yang menggunakan pencatatan kehadiran karyawan secara manual, yaitu dengan menggunakan buku pencatatan kehadiran pada saat masuk maupun selesai waktu kerja. Mengurangi efisiensi dan keakurasian perusahaan dalam mengoptimalisasi produktivitas mereka. Tugas akhir ini bertujuan untuk merancang sebuah prototype sistem absensi RFID yang terintegrasi dengan database untuk mendukung program peningkatkan sikap disiplin karyawan sebagai langkah awal dari peningkatkan kinerja kerja perusahaan secara keseluruhan. Prototipe RFID attendance sistem ini terdiri dari beberapa komponen utama, yaitu tag yang akan digunakan sebagai pengganti ID card dan reader yang digunakan untuk membaca informasi menyangkut kehadiran karyawan, integrasi database pada sistem ini akan memungkinkan data untuk langsung disimpan secara otomatis ke dalam database. Hasil dari tugas akhir ini adalah sebuah prototipe dari RFID attendance sistem yang memiliki fungsi untuk menyimpan data kehadiran karyawan, dengan jarak baca maksimum 2 cm dengan peluang keberhasilan 1 dan interval waktu pembacaan minimum 2 detik untuk melakukan fungsinya secara optimal.","author":[{"dropping-particle":"","family":"Adam","given":"Wahyu","non-dropping-particle":"","parse-names":false,"suffix":""},{"dropping-particle":"","family":"Sagala","given":"Lamhot","non-dropping-particle":"","parse-names":false,"suffix":""}],"container-title":"Jurnal LPKIA","id":"ITEM-1","issue":"1","issued":{"date-parts":[["2013"]]},"page":"1-6","title":"Sistem Absensi Pegawai Menggunakan Teknologi RFID","type":"article-journal","volume":"1"},"uris":["http://www.mendeley.com/documents/?uuid=10db3a1b-4fb2-4bf9-bf50-654d6ff2ff60"]}],"mendeley":{"formattedCitation":"[13]","plainTextFormattedCitation":"[13]","previouslyFormattedCitation":"[13]"},"properties":{"noteIndex":0},"schema":"https://github.com/citation-style-language/schema/raw/master/csl-citation.json"}</w:instrText>
      </w:r>
      <w:r w:rsidR="009C13CB">
        <w:fldChar w:fldCharType="separate"/>
      </w:r>
      <w:r w:rsidR="009C13CB" w:rsidRPr="009C13CB">
        <w:rPr>
          <w:noProof/>
        </w:rPr>
        <w:t>[13]</w:t>
      </w:r>
      <w:r w:rsidR="009C13CB">
        <w:fldChar w:fldCharType="end"/>
      </w:r>
      <w:r w:rsidR="009C13CB">
        <w:fldChar w:fldCharType="begin" w:fldLock="1"/>
      </w:r>
      <w:r w:rsidR="009C13CB">
        <w:instrText>ADDIN CSL_CITATION {"citationItems":[{"id":"ITEM-1","itemData":{"DOI":"10.25077/jfu.7.2.186-193.2018","ISSN":"2302-8491","abstract":"Perancangan sebuah prototipe sistem absensi mahasiswa telah dilakukan menggunakan sensor Radio Frequency Identification (RFID). Sistem RFID ini terdiri dari komponen tag dan reader. Tag digunakan sebagai pengganti ID card dan reader digunakan untuk membaca informasi menyangkut kehadiran mahasiswa. Alat yang dirancang terintegrasi dengan database kehadiran mahasiswa pada suatu matakuliah sehingga dapat berperan sebagai pengganti sistem absensi manual. Database kehadiran dibuat dengan MySQL XAMPP. Graphical User Interface (GUI) digunakan untuk interface antara pengguna dan database dengan format yang terdiri dari formportserial, forminputdata dan formdatabase. Sistem yang terintegrasi dengan database memungkinkan data untuk langsung disimpan secara otomatis ke dalam database sehingga memudahkan admin merekap kehadiran mahasiswa. Hasil pengujian terhadap lima kartu RFID menunjukkan bahwa reader memiliki kemampuan jarak baca maksimum 4 cm dengan tegangan keluaran RFID reader ≥ 3,2 V. Interval waktu pembacaan antara satu kartu dengan kartu berikutnya minimal 2 detik. Alat yang dirancang mampu memberikan keterangan hadir dan tidak hadir berdasarkan batas toleransi keterlambatan yang ditentukan. Penggunaan Real Time Clock DS1307 yang dapat bekerja selama maksimum satu jam. Kata kunci: database MySQL XAMPP, Radio Frequency Identification, Visual Basic","author":[{"dropping-particle":"","family":"Azura","given":"Ayu","non-dropping-particle":"","parse-names":false,"suffix":""},{"dropping-particle":"","family":"Wildian","given":"Wildian","non-dropping-particle":"","parse-names":false,"suffix":""}],"container-title":"Jurnal Fisika Unand","id":"ITEM-1","issue":"2","issued":{"date-parts":[["2018"]]},"page":"186-193","title":"Rancang Bangun Sistem Absensi Mahasiswa Menggunakan Sensor RFID dengan Database MySQL XAMPP dan Interface Visual Basic","type":"article-journal","volume":"7"},"uris":["http://www.mendeley.com/documents/?uuid=94b14f2d-cb6f-4433-898b-a1df7a8723ed"]}],"mendeley":{"formattedCitation":"[14]","plainTextFormattedCitation":"[14]"},"properties":{"noteIndex":0},"schema":"https://github.com/citation-style-language/schema/raw/master/csl-citation.json"}</w:instrText>
      </w:r>
      <w:r w:rsidR="009C13CB">
        <w:fldChar w:fldCharType="separate"/>
      </w:r>
      <w:r w:rsidR="009C13CB" w:rsidRPr="009C13CB">
        <w:rPr>
          <w:noProof/>
        </w:rPr>
        <w:t>[14]</w:t>
      </w:r>
      <w:r w:rsidR="009C13CB">
        <w:fldChar w:fldCharType="end"/>
      </w:r>
      <w:r w:rsidR="009C13CB">
        <w:t xml:space="preserve"> yang digunakan untuk melakukan absensi baik tehadap mahasiswa ataupun karyawan dengan menggunakan </w:t>
      </w:r>
      <w:r w:rsidR="007870C9">
        <w:rPr>
          <w:i/>
          <w:iCs/>
        </w:rPr>
        <w:t>t</w:t>
      </w:r>
      <w:r w:rsidR="009C13CB" w:rsidRPr="009C13CB">
        <w:rPr>
          <w:i/>
          <w:iCs/>
        </w:rPr>
        <w:t>ag</w:t>
      </w:r>
      <w:r w:rsidR="009C13CB">
        <w:t xml:space="preserve"> sebagai pengganti </w:t>
      </w:r>
      <w:r w:rsidR="009C13CB" w:rsidRPr="007870C9">
        <w:rPr>
          <w:i/>
          <w:iCs/>
        </w:rPr>
        <w:t>ID card</w:t>
      </w:r>
      <w:r w:rsidR="009C13CB">
        <w:t xml:space="preserve"> dan </w:t>
      </w:r>
      <w:r w:rsidR="009C13CB" w:rsidRPr="007870C9">
        <w:rPr>
          <w:i/>
          <w:iCs/>
        </w:rPr>
        <w:t>reader</w:t>
      </w:r>
      <w:r w:rsidR="009C13CB">
        <w:t xml:space="preserve"> digunakan untuk membaca informasi </w:t>
      </w:r>
      <w:r w:rsidR="007870C9">
        <w:t xml:space="preserve">yang </w:t>
      </w:r>
      <w:r w:rsidR="009C13CB">
        <w:t>menyangkut kehadiran mahasiswa</w:t>
      </w:r>
      <w:r w:rsidR="007870C9">
        <w:t xml:space="preserve"> ataupun karyawan.</w:t>
      </w:r>
    </w:p>
    <w:p w14:paraId="296920EA" w14:textId="412072DF" w:rsidR="00040376" w:rsidRDefault="00040376" w:rsidP="00040376"/>
    <w:p w14:paraId="05C038F5" w14:textId="77777777" w:rsidR="00040376" w:rsidRDefault="00040376" w:rsidP="00040376">
      <w:pPr>
        <w:sectPr w:rsidR="00040376" w:rsidSect="00321933">
          <w:headerReference w:type="default" r:id="rId89"/>
          <w:footerReference w:type="default" r:id="rId90"/>
          <w:type w:val="continuous"/>
          <w:pgSz w:w="11906" w:h="16838"/>
          <w:pgMar w:top="2268" w:right="1701" w:bottom="1701" w:left="2268" w:header="709" w:footer="709" w:gutter="0"/>
          <w:pgNumType w:start="5"/>
          <w:cols w:space="708"/>
          <w:titlePg/>
          <w:docGrid w:linePitch="360"/>
        </w:sectPr>
      </w:pPr>
    </w:p>
    <w:p w14:paraId="14E3A1E4" w14:textId="15D7AEF0" w:rsidR="00746D78" w:rsidRDefault="00746D78" w:rsidP="00040376">
      <w:r>
        <w:br w:type="page"/>
      </w:r>
    </w:p>
    <w:p w14:paraId="0F5EE1C2" w14:textId="5E90D144" w:rsidR="00746D78" w:rsidRDefault="00746D78" w:rsidP="00746D78">
      <w:pPr>
        <w:pStyle w:val="Heading1"/>
        <w:numPr>
          <w:ilvl w:val="0"/>
          <w:numId w:val="0"/>
        </w:numPr>
        <w:rPr>
          <w:szCs w:val="22"/>
          <w:lang w:val="en-US"/>
        </w:rPr>
      </w:pPr>
      <w:bookmarkStart w:id="172" w:name="_Toc80034229"/>
      <w:bookmarkStart w:id="173" w:name="_Toc83115731"/>
      <w:r w:rsidRPr="00AA549F">
        <w:rPr>
          <w:szCs w:val="22"/>
        </w:rPr>
        <w:lastRenderedPageBreak/>
        <w:t xml:space="preserve">BAB </w:t>
      </w:r>
      <w:r>
        <w:rPr>
          <w:szCs w:val="22"/>
          <w:lang w:val="en-US"/>
        </w:rPr>
        <w:t>I</w:t>
      </w:r>
      <w:r w:rsidRPr="00AA549F">
        <w:rPr>
          <w:szCs w:val="22"/>
        </w:rPr>
        <w:t>I</w:t>
      </w:r>
      <w:r>
        <w:rPr>
          <w:szCs w:val="22"/>
          <w:lang w:val="en-US"/>
        </w:rPr>
        <w:t>I</w:t>
      </w:r>
      <w:r w:rsidRPr="00AA549F">
        <w:rPr>
          <w:szCs w:val="22"/>
        </w:rPr>
        <w:t xml:space="preserve"> </w:t>
      </w:r>
      <w:r w:rsidRPr="00AA549F">
        <w:rPr>
          <w:szCs w:val="22"/>
        </w:rPr>
        <w:br w:type="textWrapping" w:clear="all"/>
      </w:r>
      <w:r>
        <w:rPr>
          <w:szCs w:val="22"/>
          <w:lang w:val="en-US"/>
        </w:rPr>
        <w:t>ANALISA DAN PERANCANGAN</w:t>
      </w:r>
      <w:bookmarkEnd w:id="172"/>
      <w:bookmarkEnd w:id="173"/>
    </w:p>
    <w:p w14:paraId="2A41D854" w14:textId="13B768E1" w:rsidR="00746D78" w:rsidRDefault="00746D78" w:rsidP="00C93BF7">
      <w:pPr>
        <w:pStyle w:val="Heading2"/>
        <w:numPr>
          <w:ilvl w:val="1"/>
          <w:numId w:val="4"/>
        </w:numPr>
        <w:ind w:left="709" w:hanging="709"/>
        <w:rPr>
          <w:lang w:val="en-US"/>
        </w:rPr>
      </w:pPr>
      <w:bookmarkStart w:id="174" w:name="_Toc80034230"/>
      <w:bookmarkStart w:id="175" w:name="_Toc83115732"/>
      <w:r>
        <w:rPr>
          <w:lang w:val="en-US"/>
        </w:rPr>
        <w:t>Latar Belakang Sekolah</w:t>
      </w:r>
      <w:bookmarkEnd w:id="174"/>
      <w:bookmarkEnd w:id="175"/>
    </w:p>
    <w:p w14:paraId="287F90E0" w14:textId="24950C92" w:rsidR="00C80ED5" w:rsidRPr="00C80ED5" w:rsidRDefault="00C80ED5" w:rsidP="001E05E1">
      <w:pPr>
        <w:ind w:firstLine="709"/>
      </w:pPr>
      <w:r w:rsidRPr="00C80ED5">
        <w:t>SMK Cendekia adalah sebuah sekolah yang berada di bawah naungan Yayasan Putra Cendikia yang didirikan atas prakarsa keluarga besar bapak Agus Supratman. SMK Cendekia berada pada lahan seluas kurang lebih 6000 m2 dengan hak milik pribadi yang berlokasi di Jl. Raya Batujajar Rt.03/04 Desa Batujajar Timur, Kecamatan Batujajar, Kabupaten Bandung Barat. Setelah bangunan sekolah berdiri, lahan dihibahkan pada Yayasan Putra Cendikia.</w:t>
      </w:r>
    </w:p>
    <w:p w14:paraId="743EB483" w14:textId="25E2BEF8" w:rsidR="00C80ED5" w:rsidRPr="00C80ED5" w:rsidRDefault="00C80ED5" w:rsidP="001E05E1">
      <w:pPr>
        <w:ind w:firstLine="709"/>
      </w:pPr>
      <w:r w:rsidRPr="00C80ED5">
        <w:t>Sejak berdiri pada tahun 2015 SMK Cendekia  telah mendapatkan Surat Ijin dari Pemerintah Kabupaten Bandung Barat Dinas Pendidikan Pemuda dan Olahraga dengan Nomor: 421/2075/Disdikpora 2016 tentang Pendirian dan Penyelenggaraan Sekolah Swasta Kabupaten Bandung Barat Tahun 2016.</w:t>
      </w:r>
    </w:p>
    <w:p w14:paraId="24A00186" w14:textId="78B95541" w:rsidR="00C80ED5" w:rsidRPr="00C80ED5" w:rsidRDefault="00C80ED5" w:rsidP="001E05E1">
      <w:pPr>
        <w:ind w:firstLine="709"/>
      </w:pPr>
      <w:r w:rsidRPr="00C80ED5">
        <w:t>Nama Sekolah Cendekia terinspirasi dari makna yang sangat dalam, yaitu orang yang pandai dan cerdas. Dengan nama tersebut diharapkan bahwa peserta didik yang menimba ilmu di SMK Cendekia Batujajar menjadi generasi yang cerdas dan pandai. Baik cerdas secara emosional, cerdas spiritual dan cerdas dalam ilmu pengetahuan dan teknologi.</w:t>
      </w:r>
    </w:p>
    <w:p w14:paraId="45E52EC6" w14:textId="40100712" w:rsidR="00C80ED5" w:rsidRDefault="00C80ED5" w:rsidP="001E05E1">
      <w:pPr>
        <w:ind w:firstLine="567"/>
      </w:pPr>
      <w:r w:rsidRPr="00C80ED5">
        <w:t>Seiring berjalannya waktu, jumlah siswa yang terdaftar di SMK Cendekia Batujajar meningkat secara signifikan. Siswa siswi angkatan pertama pada tahun ajaran 2015-2016 hanya berjumlah 25 orang. Angkatan ke 2 Tahun ajaran 2016 -2017 berjumlah 177 orang. Angkatan ke 3 Tahun ajaran 2017-2018 berjumlah 214 orang. Angkatan ke 4 Tahun ajaran 2018/2019 berjumlah 290 orang. Dan angkatan ke 5 Tahun ajaran 2019/2020 berjumlah 303 orang</w:t>
      </w:r>
    </w:p>
    <w:p w14:paraId="1C344A3E" w14:textId="7BD8CEFA" w:rsidR="005C75DF" w:rsidRDefault="00356EC8" w:rsidP="00C93BF7">
      <w:pPr>
        <w:pStyle w:val="Heading3"/>
        <w:numPr>
          <w:ilvl w:val="2"/>
          <w:numId w:val="6"/>
        </w:numPr>
        <w:ind w:left="709" w:hanging="142"/>
        <w:rPr>
          <w:lang w:val="en-US"/>
        </w:rPr>
      </w:pPr>
      <w:bookmarkStart w:id="176" w:name="_Toc80034231"/>
      <w:bookmarkStart w:id="177" w:name="_Toc83115733"/>
      <w:r>
        <w:rPr>
          <w:noProof/>
        </w:rPr>
        <w:drawing>
          <wp:anchor distT="0" distB="0" distL="114300" distR="114300" simplePos="0" relativeHeight="251660800" behindDoc="1" locked="0" layoutInCell="1" allowOverlap="1" wp14:anchorId="23B439FD" wp14:editId="57ADFD17">
            <wp:simplePos x="0" y="0"/>
            <wp:positionH relativeFrom="margin">
              <wp:posOffset>1798320</wp:posOffset>
            </wp:positionH>
            <wp:positionV relativeFrom="paragraph">
              <wp:posOffset>234579</wp:posOffset>
            </wp:positionV>
            <wp:extent cx="1323975" cy="1316990"/>
            <wp:effectExtent l="0" t="0" r="9525"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91" cstate="print">
                      <a:extLst>
                        <a:ext uri="{28A0092B-C50C-407E-A947-70E740481C1C}">
                          <a14:useLocalDpi xmlns:a14="http://schemas.microsoft.com/office/drawing/2010/main" val="0"/>
                        </a:ext>
                      </a:extLst>
                    </a:blip>
                    <a:srcRect l="11717" t="14551" r="13065" b="10609"/>
                    <a:stretch/>
                  </pic:blipFill>
                  <pic:spPr bwMode="auto">
                    <a:xfrm>
                      <a:off x="0" y="0"/>
                      <a:ext cx="1323975" cy="13169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C75DF">
        <w:rPr>
          <w:lang w:val="en-US"/>
        </w:rPr>
        <w:t>Profile Sekolah</w:t>
      </w:r>
      <w:bookmarkEnd w:id="176"/>
      <w:bookmarkEnd w:id="177"/>
    </w:p>
    <w:p w14:paraId="7DD12D02" w14:textId="2813B95E" w:rsidR="00E3575F" w:rsidRDefault="00E3575F" w:rsidP="00C80ED5"/>
    <w:p w14:paraId="3477598D" w14:textId="648D1863" w:rsidR="00E3575F" w:rsidRDefault="00E3575F" w:rsidP="00C80ED5"/>
    <w:p w14:paraId="362A71F6" w14:textId="77777777" w:rsidR="00E3575F" w:rsidRDefault="00E3575F" w:rsidP="00C80ED5"/>
    <w:p w14:paraId="0744EB7E" w14:textId="77777777" w:rsidR="00E3575F" w:rsidRDefault="00E3575F" w:rsidP="00C80ED5"/>
    <w:p w14:paraId="1992C3A5" w14:textId="47894E39" w:rsidR="00C80ED5" w:rsidRDefault="00832EA1" w:rsidP="00C80ED5">
      <w:r>
        <w:rPr>
          <w:noProof/>
        </w:rPr>
        <mc:AlternateContent>
          <mc:Choice Requires="wps">
            <w:drawing>
              <wp:anchor distT="0" distB="0" distL="114300" distR="114300" simplePos="0" relativeHeight="251702784" behindDoc="1" locked="0" layoutInCell="1" allowOverlap="1" wp14:anchorId="5084941C" wp14:editId="48D344A1">
                <wp:simplePos x="0" y="0"/>
                <wp:positionH relativeFrom="margin">
                  <wp:posOffset>1433830</wp:posOffset>
                </wp:positionH>
                <wp:positionV relativeFrom="paragraph">
                  <wp:posOffset>291938</wp:posOffset>
                </wp:positionV>
                <wp:extent cx="2168569" cy="635"/>
                <wp:effectExtent l="0" t="0" r="3175" b="8255"/>
                <wp:wrapNone/>
                <wp:docPr id="42" name="Text Box 42"/>
                <wp:cNvGraphicFramePr/>
                <a:graphic xmlns:a="http://schemas.openxmlformats.org/drawingml/2006/main">
                  <a:graphicData uri="http://schemas.microsoft.com/office/word/2010/wordprocessingShape">
                    <wps:wsp>
                      <wps:cNvSpPr txBox="1"/>
                      <wps:spPr>
                        <a:xfrm>
                          <a:off x="0" y="0"/>
                          <a:ext cx="2168569" cy="635"/>
                        </a:xfrm>
                        <a:prstGeom prst="rect">
                          <a:avLst/>
                        </a:prstGeom>
                        <a:solidFill>
                          <a:prstClr val="white"/>
                        </a:solidFill>
                        <a:ln>
                          <a:noFill/>
                        </a:ln>
                      </wps:spPr>
                      <wps:txbx>
                        <w:txbxContent>
                          <w:p w14:paraId="55684114" w14:textId="6EF7515D" w:rsidR="001F2641" w:rsidRPr="00630A6E" w:rsidRDefault="001F2641" w:rsidP="00832EA1">
                            <w:pPr>
                              <w:pStyle w:val="Caption"/>
                              <w:rPr>
                                <w:b/>
                                <w:noProof/>
                                <w:color w:val="auto"/>
                                <w:lang w:val="id-ID"/>
                              </w:rPr>
                            </w:pPr>
                            <w:bookmarkStart w:id="178" w:name="_Toc83115814"/>
                            <w:r>
                              <w:t xml:space="preserve">Gambar 3. </w:t>
                            </w:r>
                            <w:r>
                              <w:fldChar w:fldCharType="begin"/>
                            </w:r>
                            <w:r>
                              <w:instrText xml:space="preserve"> SEQ Gambar_3. \* ARABIC </w:instrText>
                            </w:r>
                            <w:r>
                              <w:fldChar w:fldCharType="separate"/>
                            </w:r>
                            <w:r>
                              <w:rPr>
                                <w:noProof/>
                              </w:rPr>
                              <w:t>1</w:t>
                            </w:r>
                            <w:r>
                              <w:fldChar w:fldCharType="end"/>
                            </w:r>
                            <w:r>
                              <w:t xml:space="preserve"> Logo SMK Cendekia Batujajar</w:t>
                            </w:r>
                            <w:bookmarkEnd w:id="1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5084941C" id="_x0000_t202" coordsize="21600,21600" o:spt="202" path="m,l,21600r21600,l21600,xe">
                <v:stroke joinstyle="miter"/>
                <v:path gradientshapeok="t" o:connecttype="rect"/>
              </v:shapetype>
              <v:shape id="Text Box 42" o:spid="_x0000_s1031" type="#_x0000_t202" style="position:absolute;left:0;text-align:left;margin-left:112.9pt;margin-top:23pt;width:170.75pt;height:.05pt;z-index:-25161369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" stroked="f">
                <v:textbox style="mso-fit-shape-to-text:t" inset="0,0,0,0">
                  <w:txbxContent>
                    <w:p w14:paraId="55684114" w14:textId="6EF7515D" w:rsidR="001F2641" w:rsidRPr="00630A6E" w:rsidRDefault="001F2641" w:rsidP="00832EA1">
                      <w:pPr>
                        <w:pStyle w:val="Caption"/>
                        <w:rPr>
                          <w:b/>
                          <w:noProof/>
                          <w:color w:val="auto"/>
                          <w:lang w:val="id-ID"/>
                        </w:rPr>
                      </w:pPr>
                      <w:bookmarkStart w:id="179" w:name="_Toc83115814"/>
                      <w:r>
                        <w:t xml:space="preserve">Gambar 3. </w:t>
                      </w:r>
                      <w:r>
                        <w:fldChar w:fldCharType="begin"/>
                      </w:r>
                      <w:r>
                        <w:instrText xml:space="preserve"> SEQ Gambar_3. \* ARABIC </w:instrText>
                      </w:r>
                      <w:r>
                        <w:fldChar w:fldCharType="separate"/>
                      </w:r>
                      <w:r>
                        <w:rPr>
                          <w:noProof/>
                        </w:rPr>
                        <w:t>1</w:t>
                      </w:r>
                      <w:r>
                        <w:fldChar w:fldCharType="end"/>
                      </w:r>
                      <w:r>
                        <w:t xml:space="preserve"> Logo SMK Cendekia Batujajar</w:t>
                      </w:r>
                      <w:bookmarkEnd w:id="179"/>
                    </w:p>
                  </w:txbxContent>
                </v:textbox>
                <w10:wrap anchorx="margin"/>
              </v:shape>
            </w:pict>
          </mc:Fallback>
        </mc:AlternateContent>
      </w:r>
    </w:p>
    <w:p w14:paraId="0CBAE782" w14:textId="4E6C559D" w:rsidR="00E3575F" w:rsidRDefault="00F42D27" w:rsidP="00805759">
      <w:pPr>
        <w:tabs>
          <w:tab w:val="left" w:pos="709"/>
        </w:tabs>
      </w:pPr>
      <w:r>
        <w:lastRenderedPageBreak/>
        <w:tab/>
        <w:t xml:space="preserve">SMK </w:t>
      </w:r>
      <w:r w:rsidR="008B4D81">
        <w:t xml:space="preserve">Cendekia Batujajar merupakan sekolah kejuruan </w:t>
      </w:r>
      <w:r w:rsidR="00D2448E">
        <w:t xml:space="preserve">berakreditasi A </w:t>
      </w:r>
      <w:r w:rsidR="008B4D81">
        <w:t xml:space="preserve">dengan alamat di Jalan Raya Batujajar RT.04 Rw.03 Desa Bajujajar Kec. Batujajar Kab. Badung Barat 40561 yang menawarkan </w:t>
      </w:r>
      <w:r w:rsidR="00D2448E">
        <w:t>beberapa program keahlian untuk para siswa</w:t>
      </w:r>
      <w:r w:rsidR="008B4D81">
        <w:t xml:space="preserve"> </w:t>
      </w:r>
      <w:r w:rsidR="00D2448E">
        <w:t>yaitu Otomatisasi dan Tata Kelola Perkantoran (OTK), Bisnis Daring dan Pemasaran (BDP), serta Teknik Instalasi Tenaga Listrik (TITL). Pada masing-masing kejuruan sendiri terdiri dari beberapa jumlah kelas yang tentunya jumlah kelas tersebut semakin tahun semakin bertambah. SMK Cendekia ini memiliki 26 ruang kelas dan 1 perpustakaan</w:t>
      </w:r>
      <w:r w:rsidR="00805759">
        <w:t xml:space="preserve"> serta beberapa fasilitas pendukung belajar lainnya yang lengkap.</w:t>
      </w:r>
    </w:p>
    <w:p w14:paraId="5EE9D224" w14:textId="4BD0AB28" w:rsidR="00746D78" w:rsidRDefault="00746D78" w:rsidP="00C93BF7">
      <w:pPr>
        <w:pStyle w:val="Heading3"/>
        <w:numPr>
          <w:ilvl w:val="2"/>
          <w:numId w:val="6"/>
        </w:numPr>
        <w:ind w:left="709" w:hanging="142"/>
        <w:rPr>
          <w:lang w:val="en-US"/>
        </w:rPr>
      </w:pPr>
      <w:bookmarkStart w:id="180" w:name="_Toc80034232"/>
      <w:bookmarkStart w:id="181" w:name="_Toc83115734"/>
      <w:r>
        <w:rPr>
          <w:lang w:val="en-US"/>
        </w:rPr>
        <w:t>Visi dan Misi Sekolah</w:t>
      </w:r>
      <w:bookmarkEnd w:id="180"/>
      <w:bookmarkEnd w:id="181"/>
    </w:p>
    <w:p w14:paraId="1F430AB4" w14:textId="64EAC988" w:rsidR="00805759" w:rsidRDefault="00805759" w:rsidP="00805759">
      <w:pPr>
        <w:ind w:firstLine="709"/>
      </w:pPr>
      <w:r>
        <w:t xml:space="preserve">Sebagai salah satu instansi pendidikan tentu saja SMK Cendekia Batujajar ini memiliki visi dan misi. Adapun Visi dan Misi SMK Cendekia Batujajar yaitu, </w:t>
      </w:r>
    </w:p>
    <w:p w14:paraId="6FE97412" w14:textId="77777777" w:rsidR="00805759" w:rsidRPr="00D657B8" w:rsidRDefault="00805759" w:rsidP="00805759">
      <w:pPr>
        <w:jc w:val="center"/>
        <w:rPr>
          <w:b/>
          <w:lang w:val="id-ID"/>
        </w:rPr>
      </w:pPr>
      <w:r w:rsidRPr="00D657B8">
        <w:rPr>
          <w:b/>
          <w:lang w:val="id-ID"/>
        </w:rPr>
        <w:t>VISI</w:t>
      </w:r>
    </w:p>
    <w:p w14:paraId="6A16D517" w14:textId="1295218B" w:rsidR="00805759" w:rsidRPr="00805759" w:rsidRDefault="00805759" w:rsidP="00805759">
      <w:pPr>
        <w:ind w:firstLine="720"/>
      </w:pPr>
      <w:r>
        <w:t>‘Terbentuknya insan religius, berakhlak mulia, berprestasi dan memiliki kompetensi di bidang bisnis dan manajemen serta bidang kelistrikan”</w:t>
      </w:r>
    </w:p>
    <w:p w14:paraId="08F9CB9E" w14:textId="77777777" w:rsidR="00805759" w:rsidRDefault="00805759" w:rsidP="00805759">
      <w:pPr>
        <w:jc w:val="center"/>
        <w:rPr>
          <w:b/>
          <w:lang w:val="id-ID"/>
        </w:rPr>
      </w:pPr>
      <w:r w:rsidRPr="00D657B8">
        <w:rPr>
          <w:b/>
          <w:lang w:val="id-ID"/>
        </w:rPr>
        <w:t>MISI</w:t>
      </w:r>
    </w:p>
    <w:p w14:paraId="4238277F" w14:textId="77777777" w:rsidR="00805759" w:rsidRDefault="00805759" w:rsidP="00FF2590">
      <w:pPr>
        <w:numPr>
          <w:ilvl w:val="0"/>
          <w:numId w:val="15"/>
        </w:numPr>
        <w:pBdr>
          <w:top w:val="nil"/>
          <w:left w:val="nil"/>
          <w:bottom w:val="nil"/>
          <w:right w:val="nil"/>
          <w:between w:val="nil"/>
        </w:pBdr>
        <w:ind w:left="284" w:hanging="284"/>
      </w:pPr>
      <w:r>
        <w:rPr>
          <w:color w:val="000000"/>
        </w:rPr>
        <w:t>Membekali dan mengembangkan pengetahuan yang didasari oleh keimanan dan ketaqwaan kepada Tuhan Yang Maha Esa.</w:t>
      </w:r>
    </w:p>
    <w:p w14:paraId="7F500149" w14:textId="77777777" w:rsidR="00805759" w:rsidRDefault="00805759" w:rsidP="00FF2590">
      <w:pPr>
        <w:numPr>
          <w:ilvl w:val="0"/>
          <w:numId w:val="15"/>
        </w:numPr>
        <w:pBdr>
          <w:top w:val="nil"/>
          <w:left w:val="nil"/>
          <w:bottom w:val="nil"/>
          <w:right w:val="nil"/>
          <w:between w:val="nil"/>
        </w:pBdr>
        <w:ind w:left="284" w:hanging="284"/>
      </w:pPr>
      <w:r>
        <w:rPr>
          <w:color w:val="000000"/>
        </w:rPr>
        <w:t>Melaksanakan pendidikan kejuruan yang berkarakter kebangsaan, kewirausahaan, dan berbudaya lingkungan yang relevan dengan kebutuhan dunia usaha atau industri dan masyarakat.</w:t>
      </w:r>
    </w:p>
    <w:p w14:paraId="3B4E38AB" w14:textId="77777777" w:rsidR="00805759" w:rsidRDefault="00805759" w:rsidP="00FF2590">
      <w:pPr>
        <w:numPr>
          <w:ilvl w:val="0"/>
          <w:numId w:val="15"/>
        </w:numPr>
        <w:pBdr>
          <w:top w:val="nil"/>
          <w:left w:val="nil"/>
          <w:bottom w:val="nil"/>
          <w:right w:val="nil"/>
          <w:between w:val="nil"/>
        </w:pBdr>
        <w:ind w:left="284" w:hanging="284"/>
      </w:pPr>
      <w:r>
        <w:rPr>
          <w:color w:val="000000"/>
        </w:rPr>
        <w:t>Membina kerjasama dengan potensi pengembangan sumber daya manusia, inovasi tepat guna dan kemajuan dunia usaha dan industri.</w:t>
      </w:r>
    </w:p>
    <w:p w14:paraId="42E0C85F" w14:textId="77777777" w:rsidR="00805759" w:rsidRDefault="00805759" w:rsidP="00FF2590">
      <w:pPr>
        <w:numPr>
          <w:ilvl w:val="0"/>
          <w:numId w:val="15"/>
        </w:numPr>
        <w:pBdr>
          <w:top w:val="nil"/>
          <w:left w:val="nil"/>
          <w:bottom w:val="nil"/>
          <w:right w:val="nil"/>
          <w:between w:val="nil"/>
        </w:pBdr>
        <w:ind w:left="284" w:hanging="284"/>
      </w:pPr>
      <w:r>
        <w:rPr>
          <w:color w:val="000000"/>
        </w:rPr>
        <w:t>Meningkatkan kompetensi guru sesuai sesuai dengan bidang tugasnya.</w:t>
      </w:r>
    </w:p>
    <w:p w14:paraId="4473AC98" w14:textId="77777777" w:rsidR="00805759" w:rsidRDefault="00805759" w:rsidP="00FF2590">
      <w:pPr>
        <w:numPr>
          <w:ilvl w:val="0"/>
          <w:numId w:val="15"/>
        </w:numPr>
        <w:pBdr>
          <w:top w:val="nil"/>
          <w:left w:val="nil"/>
          <w:bottom w:val="nil"/>
          <w:right w:val="nil"/>
          <w:between w:val="nil"/>
        </w:pBdr>
        <w:ind w:left="284" w:hanging="284"/>
      </w:pPr>
      <w:r>
        <w:rPr>
          <w:color w:val="000000"/>
        </w:rPr>
        <w:t>Melengkapi sekolah dengan saranan dan prasarana yang memadai.</w:t>
      </w:r>
    </w:p>
    <w:p w14:paraId="24B11305" w14:textId="77777777" w:rsidR="00805759" w:rsidRDefault="00805759" w:rsidP="00FF2590">
      <w:pPr>
        <w:numPr>
          <w:ilvl w:val="0"/>
          <w:numId w:val="15"/>
        </w:numPr>
        <w:pBdr>
          <w:top w:val="nil"/>
          <w:left w:val="nil"/>
          <w:bottom w:val="nil"/>
          <w:right w:val="nil"/>
          <w:between w:val="nil"/>
        </w:pBdr>
        <w:spacing w:after="200"/>
        <w:ind w:left="284" w:hanging="284"/>
      </w:pPr>
      <w:r>
        <w:rPr>
          <w:color w:val="000000"/>
        </w:rPr>
        <w:t>Menciptakan suasana sekolah yang Harmonis, Indah, Bersih, Agamis, Aman dan Rindang (HIBAAR).</w:t>
      </w:r>
    </w:p>
    <w:p w14:paraId="30C93776" w14:textId="700CDB1A" w:rsidR="00746D78" w:rsidRDefault="00746D78" w:rsidP="00C93BF7">
      <w:pPr>
        <w:pStyle w:val="Heading3"/>
        <w:numPr>
          <w:ilvl w:val="2"/>
          <w:numId w:val="6"/>
        </w:numPr>
        <w:ind w:left="709" w:hanging="142"/>
        <w:rPr>
          <w:lang w:val="en-US"/>
        </w:rPr>
      </w:pPr>
      <w:bookmarkStart w:id="182" w:name="_Toc80034233"/>
      <w:bookmarkStart w:id="183" w:name="_Toc83115735"/>
      <w:r>
        <w:rPr>
          <w:lang w:val="en-US"/>
        </w:rPr>
        <w:t>Struktur Organisasi</w:t>
      </w:r>
      <w:bookmarkEnd w:id="182"/>
      <w:bookmarkEnd w:id="183"/>
    </w:p>
    <w:p w14:paraId="383E5A80" w14:textId="3AF18EC0" w:rsidR="00470B8A" w:rsidRDefault="00C64817" w:rsidP="00C64817">
      <w:pPr>
        <w:ind w:firstLine="709"/>
      </w:pPr>
      <w:r>
        <w:t>Struktur</w:t>
      </w:r>
      <w:r w:rsidRPr="00C64817">
        <w:t xml:space="preserve"> </w:t>
      </w:r>
      <w:r w:rsidRPr="00367FF7">
        <w:t>organisasi adalah gambaran bagaimana suatu pekerjaan dibagi, dikelompokkan, serta dikoordinasikan secara formal</w:t>
      </w:r>
      <w:r>
        <w:rPr>
          <w:lang w:val="id-ID"/>
        </w:rPr>
        <w:t xml:space="preserve">. Adapun bentuk struktur </w:t>
      </w:r>
      <w:r>
        <w:t>organisasi pada SMK Cendekia Batujajar dapat dilihat pada gambar berikut:</w:t>
      </w:r>
    </w:p>
    <w:p w14:paraId="009F0B9C" w14:textId="25EB5D58" w:rsidR="00C64817" w:rsidRDefault="00832EA1" w:rsidP="00C64817">
      <w:pPr>
        <w:ind w:left="709"/>
      </w:pPr>
      <w:r>
        <w:rPr>
          <w:noProof/>
        </w:rPr>
        <w:lastRenderedPageBreak/>
        <mc:AlternateContent>
          <mc:Choice Requires="wps">
            <w:drawing>
              <wp:anchor distT="0" distB="0" distL="114300" distR="114300" simplePos="0" relativeHeight="251704832" behindDoc="1" locked="0" layoutInCell="1" allowOverlap="1" wp14:anchorId="5168B8BB" wp14:editId="6BFCB631">
                <wp:simplePos x="0" y="0"/>
                <wp:positionH relativeFrom="column">
                  <wp:posOffset>19050</wp:posOffset>
                </wp:positionH>
                <wp:positionV relativeFrom="paragraph">
                  <wp:posOffset>2972435</wp:posOffset>
                </wp:positionV>
                <wp:extent cx="5034915" cy="635"/>
                <wp:effectExtent l="0" t="0" r="0" b="0"/>
                <wp:wrapNone/>
                <wp:docPr id="1" name="Text Box 1"/>
                <wp:cNvGraphicFramePr/>
                <a:graphic xmlns:a="http://schemas.openxmlformats.org/drawingml/2006/main">
                  <a:graphicData uri="http://schemas.microsoft.com/office/word/2010/wordprocessingShape">
                    <wps:wsp>
                      <wps:cNvSpPr txBox="1"/>
                      <wps:spPr>
                        <a:xfrm>
                          <a:off x="0" y="0"/>
                          <a:ext cx="5034915" cy="635"/>
                        </a:xfrm>
                        <a:prstGeom prst="rect">
                          <a:avLst/>
                        </a:prstGeom>
                        <a:solidFill>
                          <a:prstClr val="white"/>
                        </a:solidFill>
                        <a:ln>
                          <a:noFill/>
                        </a:ln>
                      </wps:spPr>
                      <wps:txbx>
                        <w:txbxContent>
                          <w:p w14:paraId="6E89576A" w14:textId="2D4972E7" w:rsidR="001F2641" w:rsidRPr="00B90116" w:rsidRDefault="001F2641" w:rsidP="00832EA1">
                            <w:pPr>
                              <w:pStyle w:val="Caption"/>
                              <w:jc w:val="center"/>
                              <w:rPr>
                                <w:noProof/>
                                <w:sz w:val="24"/>
                                <w:szCs w:val="24"/>
                              </w:rPr>
                            </w:pPr>
                            <w:bookmarkStart w:id="184" w:name="_Toc83115815"/>
                            <w:r>
                              <w:t xml:space="preserve">Gambar 3. </w:t>
                            </w:r>
                            <w:r>
                              <w:fldChar w:fldCharType="begin"/>
                            </w:r>
                            <w:r>
                              <w:instrText xml:space="preserve"> SEQ Gambar_3. \* ARABIC </w:instrText>
                            </w:r>
                            <w:r>
                              <w:fldChar w:fldCharType="separate"/>
                            </w:r>
                            <w:r>
                              <w:rPr>
                                <w:noProof/>
                              </w:rPr>
                              <w:t>2</w:t>
                            </w:r>
                            <w:r>
                              <w:fldChar w:fldCharType="end"/>
                            </w:r>
                            <w:r>
                              <w:t xml:space="preserve"> Struktur Ogranisasi pada SMK Cendekia Batujajar</w:t>
                            </w:r>
                            <w:bookmarkEnd w:id="1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68B8BB" id="Text Box 1" o:spid="_x0000_s1032" type="#_x0000_t202" style="position:absolute;left:0;text-align:left;margin-left:1.5pt;margin-top:234.05pt;width:396.45pt;height:.05pt;z-index:-251611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" stroked="f">
                <v:textbox style="mso-fit-shape-to-text:t" inset="0,0,0,0">
                  <w:txbxContent>
                    <w:p w14:paraId="6E89576A" w14:textId="2D4972E7" w:rsidR="001F2641" w:rsidRPr="00B90116" w:rsidRDefault="001F2641" w:rsidP="00832EA1">
                      <w:pPr>
                        <w:pStyle w:val="Caption"/>
                        <w:jc w:val="center"/>
                        <w:rPr>
                          <w:noProof/>
                          <w:sz w:val="24"/>
                          <w:szCs w:val="24"/>
                        </w:rPr>
                      </w:pPr>
                      <w:bookmarkStart w:id="185" w:name="_Toc83115815"/>
                      <w:r>
                        <w:t xml:space="preserve">Gambar 3. </w:t>
                      </w:r>
                      <w:r>
                        <w:fldChar w:fldCharType="begin"/>
                      </w:r>
                      <w:r>
                        <w:instrText xml:space="preserve"> SEQ Gambar_3. \* ARABIC </w:instrText>
                      </w:r>
                      <w:r>
                        <w:fldChar w:fldCharType="separate"/>
                      </w:r>
                      <w:r>
                        <w:rPr>
                          <w:noProof/>
                        </w:rPr>
                        <w:t>2</w:t>
                      </w:r>
                      <w:r>
                        <w:fldChar w:fldCharType="end"/>
                      </w:r>
                      <w:r>
                        <w:t xml:space="preserve"> Struktur Ogranisasi pada SMK Cendekia Batujajar</w:t>
                      </w:r>
                      <w:bookmarkEnd w:id="185"/>
                    </w:p>
                  </w:txbxContent>
                </v:textbox>
              </v:shape>
            </w:pict>
          </mc:Fallback>
        </mc:AlternateContent>
      </w:r>
      <w:r w:rsidR="00C64817">
        <w:rPr>
          <w:noProof/>
        </w:rPr>
        <w:drawing>
          <wp:anchor distT="0" distB="0" distL="114300" distR="114300" simplePos="0" relativeHeight="251661824" behindDoc="1" locked="0" layoutInCell="1" allowOverlap="1" wp14:anchorId="63323DF7" wp14:editId="58E6709B">
            <wp:simplePos x="0" y="0"/>
            <wp:positionH relativeFrom="margin">
              <wp:align>left</wp:align>
            </wp:positionH>
            <wp:positionV relativeFrom="paragraph">
              <wp:posOffset>101550</wp:posOffset>
            </wp:positionV>
            <wp:extent cx="5035137" cy="2814452"/>
            <wp:effectExtent l="19050" t="19050" r="13335" b="24130"/>
            <wp:wrapNone/>
            <wp:docPr id="29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92">
                      <a:extLst>
                        <a:ext uri="{28A0092B-C50C-407E-A947-70E740481C1C}">
                          <a14:useLocalDpi xmlns:a14="http://schemas.microsoft.com/office/drawing/2010/main" val="0"/>
                        </a:ext>
                      </a:extLst>
                    </a:blip>
                    <a:srcRect/>
                    <a:stretch>
                      <a:fillRect/>
                    </a:stretch>
                  </pic:blipFill>
                  <pic:spPr>
                    <a:xfrm>
                      <a:off x="0" y="0"/>
                      <a:ext cx="5035137" cy="2814452"/>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6FFEE0A5" w14:textId="3380245F" w:rsidR="00C64817" w:rsidRDefault="00C64817" w:rsidP="00C64817">
      <w:pPr>
        <w:ind w:left="709"/>
      </w:pPr>
    </w:p>
    <w:p w14:paraId="4C98C6E9" w14:textId="3116C6E4" w:rsidR="00C64817" w:rsidRDefault="00C64817" w:rsidP="00C64817">
      <w:pPr>
        <w:ind w:left="709"/>
      </w:pPr>
    </w:p>
    <w:p w14:paraId="51D8E3FB" w14:textId="77777777" w:rsidR="00C64817" w:rsidRDefault="00C64817" w:rsidP="00C64817">
      <w:pPr>
        <w:ind w:left="709"/>
      </w:pPr>
    </w:p>
    <w:p w14:paraId="4AF88420" w14:textId="66AC35E4" w:rsidR="00C64817" w:rsidRDefault="00C64817" w:rsidP="00C64817">
      <w:pPr>
        <w:ind w:left="709"/>
      </w:pPr>
    </w:p>
    <w:p w14:paraId="779C4E5B" w14:textId="31334734" w:rsidR="00356EC8" w:rsidRDefault="00356EC8" w:rsidP="00C64817">
      <w:pPr>
        <w:ind w:left="709"/>
      </w:pPr>
    </w:p>
    <w:p w14:paraId="173F66E4" w14:textId="2FA88A67" w:rsidR="00356EC8" w:rsidRDefault="00356EC8" w:rsidP="00C64817">
      <w:pPr>
        <w:ind w:left="709"/>
      </w:pPr>
    </w:p>
    <w:p w14:paraId="6FD25DB1" w14:textId="13890F23" w:rsidR="00356EC8" w:rsidRDefault="00356EC8" w:rsidP="00C64817">
      <w:pPr>
        <w:ind w:left="709"/>
      </w:pPr>
    </w:p>
    <w:p w14:paraId="0C16718F" w14:textId="653E2F03" w:rsidR="00356EC8" w:rsidRDefault="00356EC8" w:rsidP="00C64817">
      <w:pPr>
        <w:ind w:left="709"/>
      </w:pPr>
    </w:p>
    <w:p w14:paraId="1D9E7297" w14:textId="139B0DBE" w:rsidR="00356EC8" w:rsidRDefault="00356EC8" w:rsidP="00C64817">
      <w:pPr>
        <w:ind w:left="709"/>
      </w:pPr>
    </w:p>
    <w:p w14:paraId="3E6ADCF5" w14:textId="4213FFFC" w:rsidR="00356EC8" w:rsidRDefault="00356EC8" w:rsidP="00C64817">
      <w:pPr>
        <w:ind w:left="709"/>
      </w:pPr>
    </w:p>
    <w:p w14:paraId="14504423" w14:textId="488C7FAC" w:rsidR="00356EC8" w:rsidRDefault="00356EC8" w:rsidP="00C64817">
      <w:pPr>
        <w:ind w:left="709"/>
      </w:pPr>
    </w:p>
    <w:p w14:paraId="0C232732" w14:textId="30E524BE" w:rsidR="00356EC8" w:rsidRDefault="00117601" w:rsidP="00356EC8">
      <w:pPr>
        <w:jc w:val="center"/>
      </w:pPr>
      <w:r>
        <w:rPr>
          <w:b/>
        </w:rPr>
        <w:t>(</w:t>
      </w:r>
      <w:r w:rsidR="00356EC8">
        <w:rPr>
          <w:b/>
        </w:rPr>
        <w:t>Sumber:</w:t>
      </w:r>
      <w:r w:rsidR="00356EC8">
        <w:t xml:space="preserve"> SMK Cendekia Batujajar</w:t>
      </w:r>
      <w:r>
        <w:t>)</w:t>
      </w:r>
    </w:p>
    <w:p w14:paraId="086A6CAE" w14:textId="70C05497" w:rsidR="00746D78" w:rsidRDefault="00746D78" w:rsidP="00C93BF7">
      <w:pPr>
        <w:pStyle w:val="Heading2"/>
        <w:numPr>
          <w:ilvl w:val="1"/>
          <w:numId w:val="4"/>
        </w:numPr>
        <w:ind w:left="709" w:hanging="709"/>
        <w:rPr>
          <w:lang w:val="en-US"/>
        </w:rPr>
      </w:pPr>
      <w:bookmarkStart w:id="186" w:name="_Toc80034234"/>
      <w:bookmarkStart w:id="187" w:name="_Toc83115736"/>
      <w:r>
        <w:rPr>
          <w:lang w:val="en-US"/>
        </w:rPr>
        <w:t>Sistem yang sedang Berjalan</w:t>
      </w:r>
      <w:bookmarkEnd w:id="186"/>
      <w:bookmarkEnd w:id="187"/>
    </w:p>
    <w:p w14:paraId="1D7A1A7F" w14:textId="0E58F8EB" w:rsidR="00B0071F" w:rsidRPr="00B0071F" w:rsidRDefault="0093375E" w:rsidP="000F1488">
      <w:pPr>
        <w:ind w:firstLine="709"/>
      </w:pPr>
      <w:ins w:id="188" w:author="Rafi Aziizi" w:date="2021-11-12T13:27:00Z">
        <w:r>
          <w:t>Sistem yang sedang berjalan di SMK Cendekia Batujajar</w:t>
        </w:r>
      </w:ins>
      <w:ins w:id="189" w:author="Rafi Aziizi" w:date="2021-11-12T13:28:00Z">
        <w:r>
          <w:t xml:space="preserve"> saat ini masih berjalan secara manual dalam hal proses absensi dan rekapitulasi absensi, </w:t>
        </w:r>
      </w:ins>
      <w:ins w:id="190" w:author="Rafi Aziizi" w:date="2021-11-12T13:29:00Z">
        <w:r>
          <w:t>salah satu pihak sekolah yaitu guru BK perlu berkeliling disetiap kelas untuk melakukan absensi dan di akhir se</w:t>
        </w:r>
      </w:ins>
      <w:ins w:id="191" w:author="Rafi Aziizi" w:date="2021-11-12T13:30:00Z">
        <w:r>
          <w:t>mester dilakukan rekapitulasi absensi secara manual menggunakan mesin pengolah kata. Untuk proses sistem yang sedang berjalan dijelaskan pada sub bab</w:t>
        </w:r>
      </w:ins>
      <w:ins w:id="192" w:author="Rafi Aziizi" w:date="2021-11-12T13:31:00Z">
        <w:r>
          <w:t xml:space="preserve"> 3.2.1 sampai 3.2.4.</w:t>
        </w:r>
      </w:ins>
      <w:del w:id="193" w:author="Rafi Aziizi" w:date="2021-11-12T13:26:00Z">
        <w:r w:rsidR="006B13A5" w:rsidDel="0093375E">
          <w:delText xml:space="preserve">SMK Cendekia Batujajar merupakan salah satu dari banyak sekolah yang memiliki sistem absensi secara manual. </w:delText>
        </w:r>
        <w:r w:rsidR="003D3CC2" w:rsidDel="0093375E">
          <w:delText>Proses</w:delText>
        </w:r>
        <w:r w:rsidR="00C73111" w:rsidDel="0093375E">
          <w:delText xml:space="preserve"> absensi dimulai dengan cara guru BK berkeliling </w:delText>
        </w:r>
        <w:r w:rsidR="003D3CC2" w:rsidDel="0093375E">
          <w:delText>pada</w:delText>
        </w:r>
        <w:r w:rsidR="00C73111" w:rsidDel="0093375E">
          <w:delText xml:space="preserve"> setiap kelas untuk mengetahui kehadiran</w:delText>
        </w:r>
        <w:r w:rsidR="003D3CC2" w:rsidDel="0093375E">
          <w:delText xml:space="preserve"> masing-masing</w:delText>
        </w:r>
        <w:r w:rsidR="00C73111" w:rsidDel="0093375E">
          <w:delText xml:space="preserve"> </w:delText>
        </w:r>
        <w:r w:rsidR="00C47083" w:rsidDel="0093375E">
          <w:delText xml:space="preserve">siswa </w:delText>
        </w:r>
        <w:r w:rsidR="00C73111" w:rsidDel="0093375E">
          <w:delText xml:space="preserve">yang </w:delText>
        </w:r>
        <w:r w:rsidR="003D3CC2" w:rsidDel="0093375E">
          <w:delText xml:space="preserve">nantinya </w:delText>
        </w:r>
        <w:r w:rsidR="00C73111" w:rsidDel="0093375E">
          <w:delText>akan dimasukan dalam sebuah buku besar. Buku besar tersebut berisikan daftar siswa yang tidak hadir baik izin, sakit maupun alp</w:delText>
        </w:r>
        <w:r w:rsidR="001807FF" w:rsidDel="0093375E">
          <w:delText>h</w:delText>
        </w:r>
        <w:r w:rsidR="00C73111" w:rsidDel="0093375E">
          <w:delText xml:space="preserve">a. Sistem pencatatan dilakukan hingga </w:delText>
        </w:r>
        <w:r w:rsidR="00C47083" w:rsidDel="0093375E">
          <w:delText>semester berakhir. Apabila semester telah berakhir maka guru BK akan memasukan kembali data yang berasal dari buku besar</w:delText>
        </w:r>
        <w:r w:rsidR="00880D9D" w:rsidDel="0093375E">
          <w:delText xml:space="preserve"> tersebut</w:delText>
        </w:r>
        <w:r w:rsidR="00C47083" w:rsidDel="0093375E">
          <w:delText xml:space="preserve"> kedalam mesin pengelola angka secara manual untuk rekapitulasi absensi per semester yang akan diberikan kepada wali</w:delText>
        </w:r>
        <w:r w:rsidR="00BC49F6" w:rsidDel="0093375E">
          <w:delText xml:space="preserve"> </w:delText>
        </w:r>
        <w:r w:rsidR="00C47083" w:rsidDel="0093375E">
          <w:delText>kelas masing-masing siswa sebagai pertimbangan kenaikan kelas. Dalam proses absensi pada SMK ini</w:delText>
        </w:r>
        <w:r w:rsidR="003D3CC2" w:rsidDel="0093375E">
          <w:delText xml:space="preserve"> juga</w:delText>
        </w:r>
        <w:r w:rsidR="00C47083" w:rsidDel="0093375E">
          <w:delText xml:space="preserve"> tentu saja terdapat beberapa peraturan dimana apabila setiap siswa tidak hadir kesekolah atau dengan kata lain alp</w:delText>
        </w:r>
        <w:r w:rsidR="001E05E1" w:rsidDel="0093375E">
          <w:delText>h</w:delText>
        </w:r>
        <w:r w:rsidR="00C47083" w:rsidDel="0093375E">
          <w:delText>a</w:delText>
        </w:r>
        <w:r w:rsidR="00880D9D" w:rsidDel="0093375E">
          <w:delText xml:space="preserve"> tiga kali</w:delText>
        </w:r>
        <w:r w:rsidR="00C47083" w:rsidDel="0093375E">
          <w:delText xml:space="preserve"> sec</w:delText>
        </w:r>
        <w:r w:rsidR="00880D9D" w:rsidDel="0093375E">
          <w:delText>a</w:delText>
        </w:r>
        <w:r w:rsidR="00C47083" w:rsidDel="0093375E">
          <w:delText xml:space="preserve">ra berturut-turut dalam </w:delText>
        </w:r>
        <w:r w:rsidR="00880D9D" w:rsidDel="0093375E">
          <w:delText xml:space="preserve">kurun waktu </w:delText>
        </w:r>
        <w:r w:rsidR="00C47083" w:rsidDel="0093375E">
          <w:delText xml:space="preserve">satu </w:delText>
        </w:r>
      </w:del>
      <w:del w:id="194" w:author="Rafi Aziizi" w:date="2021-11-12T13:20:00Z">
        <w:r w:rsidR="00C47083" w:rsidDel="0004566C">
          <w:delText>minggu</w:delText>
        </w:r>
      </w:del>
      <w:del w:id="195" w:author="Rafi Aziizi" w:date="2021-11-12T13:26:00Z">
        <w:r w:rsidR="00880D9D" w:rsidDel="0093375E">
          <w:delText xml:space="preserve">, </w:delText>
        </w:r>
        <w:r w:rsidR="00C47083" w:rsidDel="0093375E">
          <w:delText xml:space="preserve">maka siswa tersebut akan dilakukan pemanggilan kedalam ruang BK untuk diberikan peringatan atau langsung mengunjungi rumah siswa yang bersangkutan. </w:delText>
        </w:r>
        <w:r w:rsidR="00880D9D" w:rsidDel="0093375E">
          <w:delText xml:space="preserve">Sedangkan untuk izin </w:delText>
        </w:r>
        <w:r w:rsidR="003D3CC2" w:rsidDel="0093375E">
          <w:delText>dan</w:delText>
        </w:r>
        <w:r w:rsidR="00880D9D" w:rsidDel="0093375E">
          <w:delText xml:space="preserve"> sakit maka siswa yang bersangkutan perlu mengirim tanda bukti seperti surat ataupun menghubungi langsung pihak sekolah baik guru BK atau wali</w:delText>
        </w:r>
        <w:r w:rsidR="00BC49F6" w:rsidDel="0093375E">
          <w:delText xml:space="preserve"> </w:delText>
        </w:r>
        <w:r w:rsidR="00880D9D" w:rsidDel="0093375E">
          <w:delText>kelas siswa tersebut</w:delText>
        </w:r>
        <w:r w:rsidR="001E05E1" w:rsidDel="0093375E">
          <w:delText>. T</w:delText>
        </w:r>
        <w:r w:rsidR="00880D9D" w:rsidDel="0093375E">
          <w:delText>anpa adanya bukti ketidakhadiran</w:delText>
        </w:r>
        <w:r w:rsidR="003D3CC2" w:rsidDel="0093375E">
          <w:delText>,</w:delText>
        </w:r>
        <w:r w:rsidR="00880D9D" w:rsidDel="0093375E">
          <w:delText xml:space="preserve"> maka secara otomatis siswa yang bersangkutan akan dianggap alp</w:delText>
        </w:r>
        <w:r w:rsidR="001807FF" w:rsidDel="0093375E">
          <w:delText>h</w:delText>
        </w:r>
        <w:r w:rsidR="00880D9D" w:rsidDel="0093375E">
          <w:delText>a.</w:delText>
        </w:r>
      </w:del>
    </w:p>
    <w:p w14:paraId="7766A27B" w14:textId="4D79A78D" w:rsidR="00C2066A" w:rsidRDefault="00C2066A" w:rsidP="00C93BF7">
      <w:pPr>
        <w:pStyle w:val="Heading3"/>
        <w:numPr>
          <w:ilvl w:val="0"/>
          <w:numId w:val="7"/>
        </w:numPr>
        <w:ind w:left="709" w:hanging="142"/>
        <w:rPr>
          <w:lang w:val="en-US"/>
        </w:rPr>
      </w:pPr>
      <w:bookmarkStart w:id="196" w:name="_Toc80034235"/>
      <w:bookmarkStart w:id="197" w:name="_Toc83115737"/>
      <w:r>
        <w:rPr>
          <w:lang w:val="en-US"/>
        </w:rPr>
        <w:t>Proses Bisnis</w:t>
      </w:r>
      <w:del w:id="198" w:author="Rafi Aziizi" w:date="2021-11-12T13:24:00Z">
        <w:r w:rsidDel="0093375E">
          <w:rPr>
            <w:lang w:val="en-US"/>
          </w:rPr>
          <w:delText xml:space="preserve"> Data Absen </w:delText>
        </w:r>
        <w:commentRangeStart w:id="199"/>
        <w:r w:rsidDel="0093375E">
          <w:rPr>
            <w:lang w:val="en-US"/>
          </w:rPr>
          <w:delText>Siswa</w:delText>
        </w:r>
        <w:bookmarkEnd w:id="196"/>
        <w:bookmarkEnd w:id="197"/>
        <w:commentRangeEnd w:id="199"/>
        <w:r w:rsidR="00C9617C" w:rsidDel="0093375E">
          <w:rPr>
            <w:rStyle w:val="CommentReference"/>
            <w:rFonts w:eastAsia="Times New Roman"/>
            <w:b w:val="0"/>
            <w:lang w:val="en-US"/>
          </w:rPr>
          <w:commentReference w:id="199"/>
        </w:r>
      </w:del>
    </w:p>
    <w:p w14:paraId="63CBC17C" w14:textId="60FAFE86" w:rsidR="0093375E" w:rsidRDefault="0093375E" w:rsidP="0093375E">
      <w:pPr>
        <w:ind w:firstLine="567"/>
        <w:rPr>
          <w:ins w:id="200" w:author="Rafi Aziizi" w:date="2021-11-12T13:23:00Z"/>
        </w:rPr>
        <w:pPrChange w:id="201" w:author="Rafi Aziizi" w:date="2021-11-12T13:23:00Z">
          <w:pPr>
            <w:ind w:firstLine="360"/>
          </w:pPr>
        </w:pPrChange>
      </w:pPr>
      <w:ins w:id="202" w:author="Rafi Aziizi" w:date="2021-11-12T13:23:00Z">
        <w:r>
          <w:t>Dibawah ini merupakan sebuah activity diagram yang digunakan untuk menggambarkan proses bisnis absensi siswa SMK Cendekia Batujajar yang dilakukan secara manual mulai dari absen siswa hingga pelaporan kepada masing-masing wali kelas.</w:t>
        </w:r>
      </w:ins>
    </w:p>
    <w:p w14:paraId="1ACAA55B" w14:textId="77777777" w:rsidR="0093375E" w:rsidRDefault="0093375E" w:rsidP="0093375E">
      <w:pPr>
        <w:ind w:firstLine="709"/>
        <w:rPr>
          <w:ins w:id="203" w:author="Rafi Aziizi" w:date="2021-11-12T13:23:00Z"/>
        </w:rPr>
      </w:pPr>
      <w:ins w:id="204" w:author="Rafi Aziizi" w:date="2021-11-12T13:23:00Z">
        <w:r>
          <w:rPr>
            <w:noProof/>
          </w:rPr>
          <w:lastRenderedPageBreak/>
          <w:drawing>
            <wp:inline distT="0" distB="0" distL="0" distR="0" wp14:anchorId="2F69085B" wp14:editId="6B72571C">
              <wp:extent cx="4612158" cy="3188473"/>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4628266" cy="3199608"/>
                      </a:xfrm>
                      <a:prstGeom prst="rect">
                        <a:avLst/>
                      </a:prstGeom>
                      <a:noFill/>
                      <a:ln>
                        <a:noFill/>
                      </a:ln>
                    </pic:spPr>
                  </pic:pic>
                </a:graphicData>
              </a:graphic>
            </wp:inline>
          </w:drawing>
        </w:r>
      </w:ins>
    </w:p>
    <w:p w14:paraId="6B364D27" w14:textId="77777777" w:rsidR="0093375E" w:rsidRDefault="0093375E" w:rsidP="0093375E">
      <w:pPr>
        <w:pStyle w:val="Caption"/>
        <w:jc w:val="center"/>
        <w:rPr>
          <w:ins w:id="205" w:author="Rafi Aziizi" w:date="2021-11-12T13:23:00Z"/>
        </w:rPr>
      </w:pPr>
      <w:ins w:id="206" w:author="Rafi Aziizi" w:date="2021-11-12T13:23:00Z">
        <w:r>
          <w:t xml:space="preserve">Gambar 3. </w:t>
        </w:r>
        <w:r>
          <w:fldChar w:fldCharType="begin"/>
        </w:r>
        <w:r>
          <w:instrText xml:space="preserve"> SEQ Gambar_3. \* ARABIC </w:instrText>
        </w:r>
        <w:r>
          <w:fldChar w:fldCharType="separate"/>
        </w:r>
        <w:r>
          <w:rPr>
            <w:noProof/>
          </w:rPr>
          <w:t>3</w:t>
        </w:r>
        <w:r>
          <w:fldChar w:fldCharType="end"/>
        </w:r>
        <w:r>
          <w:t xml:space="preserve"> Proses Bisnis Data Absen Siswa</w:t>
        </w:r>
      </w:ins>
    </w:p>
    <w:p w14:paraId="6BDC8828" w14:textId="67CCE333" w:rsidR="00880D9D" w:rsidDel="0093375E" w:rsidRDefault="0093375E" w:rsidP="0093375E">
      <w:pPr>
        <w:jc w:val="center"/>
        <w:rPr>
          <w:del w:id="207" w:author="Rafi Aziizi" w:date="2021-11-12T13:22:00Z"/>
        </w:rPr>
        <w:pPrChange w:id="208" w:author="Rafi Aziizi" w:date="2021-11-12T13:26:00Z">
          <w:pPr>
            <w:ind w:firstLine="709"/>
          </w:pPr>
        </w:pPrChange>
      </w:pPr>
      <w:ins w:id="209" w:author="Rafi Aziizi" w:date="2021-11-12T13:23:00Z">
        <w:r>
          <w:rPr>
            <w:b/>
          </w:rPr>
          <w:t>(Sumber:</w:t>
        </w:r>
        <w:r>
          <w:t xml:space="preserve"> Penyusun)</w:t>
        </w:r>
      </w:ins>
      <w:del w:id="210" w:author="Rafi Aziizi" w:date="2021-11-12T13:22:00Z">
        <w:r w:rsidR="00B67D3D" w:rsidDel="0093375E">
          <w:delText xml:space="preserve">Dibawah ini merupakan </w:delText>
        </w:r>
        <w:r w:rsidR="00316180" w:rsidDel="0093375E">
          <w:delText xml:space="preserve">sebuah activity diagram yang digunakan untuk menggambarkan </w:delText>
        </w:r>
        <w:r w:rsidR="00B67D3D" w:rsidDel="0093375E">
          <w:delText>proses bisnis abse</w:delText>
        </w:r>
        <w:r w:rsidR="003D3CC2" w:rsidDel="0093375E">
          <w:delText>n</w:delText>
        </w:r>
        <w:r w:rsidR="00B67D3D" w:rsidDel="0093375E">
          <w:delText>si siswa SMK Cendekia Batujajar yang dilakukan secara manual mulai dari absen siswa hingga pelaporan kepada masing-masing wali kelas.</w:delText>
        </w:r>
      </w:del>
    </w:p>
    <w:p w14:paraId="631BE28F" w14:textId="01A5F597" w:rsidR="00305A2E" w:rsidDel="0093375E" w:rsidRDefault="00305A2E" w:rsidP="0093375E">
      <w:pPr>
        <w:jc w:val="center"/>
        <w:rPr>
          <w:moveFrom w:id="211" w:author="Rafi Aziizi" w:date="2021-11-12T13:21:00Z"/>
        </w:rPr>
        <w:pPrChange w:id="212" w:author="Rafi Aziizi" w:date="2021-11-12T13:26:00Z">
          <w:pPr>
            <w:ind w:firstLine="709"/>
          </w:pPr>
        </w:pPrChange>
      </w:pPr>
      <w:moveFromRangeStart w:id="213" w:author="Rafi Aziizi" w:date="2021-11-12T13:21:00Z" w:name="move87615713"/>
      <w:moveFrom w:id="214" w:author="Rafi Aziizi" w:date="2021-11-12T13:21:00Z">
        <w:r w:rsidDel="0093375E">
          <w:t>Beberapa aturan terkait mengenai proses bisnis data absen siswa yaitu :</w:t>
        </w:r>
      </w:moveFrom>
    </w:p>
    <w:p w14:paraId="212F3C8A" w14:textId="512CDA38" w:rsidR="00305A2E" w:rsidDel="0093375E" w:rsidRDefault="00305A2E" w:rsidP="0093375E">
      <w:pPr>
        <w:jc w:val="center"/>
        <w:rPr>
          <w:moveFrom w:id="215" w:author="Rafi Aziizi" w:date="2021-11-12T13:21:00Z"/>
        </w:rPr>
        <w:pPrChange w:id="216" w:author="Rafi Aziizi" w:date="2021-11-12T13:26:00Z">
          <w:pPr>
            <w:pStyle w:val="ListParagraph"/>
            <w:numPr>
              <w:numId w:val="75"/>
            </w:numPr>
            <w:ind w:hanging="360"/>
          </w:pPr>
        </w:pPrChange>
      </w:pPr>
      <w:moveFrom w:id="217" w:author="Rafi Aziizi" w:date="2021-11-12T13:21:00Z">
        <w:r w:rsidDel="0093375E">
          <w:t>Siswa harus masuk sekolah sebelum jam 07:15:00, apabila lebih dari jam tersebut dianggap terlambat/alpha.</w:t>
        </w:r>
      </w:moveFrom>
    </w:p>
    <w:p w14:paraId="0124CCD9" w14:textId="00017B25" w:rsidR="00305A2E" w:rsidDel="0093375E" w:rsidRDefault="00305A2E" w:rsidP="0093375E">
      <w:pPr>
        <w:jc w:val="center"/>
        <w:rPr>
          <w:moveFrom w:id="218" w:author="Rafi Aziizi" w:date="2021-11-12T13:21:00Z"/>
        </w:rPr>
        <w:pPrChange w:id="219" w:author="Rafi Aziizi" w:date="2021-11-12T13:26:00Z">
          <w:pPr>
            <w:pStyle w:val="ListParagraph"/>
            <w:numPr>
              <w:numId w:val="75"/>
            </w:numPr>
            <w:ind w:hanging="360"/>
          </w:pPr>
        </w:pPrChange>
      </w:pPr>
      <w:moveFrom w:id="220" w:author="Rafi Aziizi" w:date="2021-11-12T13:21:00Z">
        <w:r w:rsidDel="0093375E">
          <w:t>Apabila siswa mempunyai status izin, dan sakit harus dilengkapi surat yang diberikan secara langsung kepada pihak sekolah</w:t>
        </w:r>
      </w:moveFrom>
    </w:p>
    <w:p w14:paraId="6B4B5A66" w14:textId="0D28000B" w:rsidR="00305A2E" w:rsidDel="0093375E" w:rsidRDefault="00305A2E" w:rsidP="0093375E">
      <w:pPr>
        <w:jc w:val="center"/>
        <w:rPr>
          <w:moveFrom w:id="221" w:author="Rafi Aziizi" w:date="2021-11-12T13:21:00Z"/>
        </w:rPr>
        <w:pPrChange w:id="222" w:author="Rafi Aziizi" w:date="2021-11-12T13:26:00Z">
          <w:pPr>
            <w:pStyle w:val="ListParagraph"/>
            <w:numPr>
              <w:numId w:val="75"/>
            </w:numPr>
            <w:ind w:hanging="360"/>
          </w:pPr>
        </w:pPrChange>
      </w:pPr>
      <w:moveFrom w:id="223" w:author="Rafi Aziizi" w:date="2021-11-12T13:21:00Z">
        <w:r w:rsidDel="0093375E">
          <w:t>Apabila siswa memiliki status kehadiran alpha sebanyak lebih dari sama dengan 3 kali maka akan diberikan surat peringatan 1, alpha lebih dari sama dengan 6 kali maka akan diberikan surat peringatan 2 dan alpha lebih dari sama dengan 9 kali maka akan diberikan surat peringatan 3 dan dilakukan home visit.</w:t>
        </w:r>
      </w:moveFrom>
    </w:p>
    <w:moveFromRangeEnd w:id="213"/>
    <w:p w14:paraId="11B90FB5" w14:textId="06A3B856" w:rsidR="00111278" w:rsidRDefault="00A2766B" w:rsidP="0093375E">
      <w:pPr>
        <w:jc w:val="center"/>
        <w:pPrChange w:id="224" w:author="Rafi Aziizi" w:date="2021-11-12T13:26:00Z">
          <w:pPr>
            <w:keepNext/>
            <w:jc w:val="center"/>
          </w:pPr>
        </w:pPrChange>
      </w:pPr>
      <w:del w:id="225" w:author="Rafi Aziizi" w:date="2021-11-12T13:21:00Z">
        <w:r w:rsidDel="0093375E">
          <w:rPr>
            <w:noProof/>
          </w:rPr>
          <w:drawing>
            <wp:inline distT="0" distB="0" distL="0" distR="0" wp14:anchorId="6B498C38" wp14:editId="51E37011">
              <wp:extent cx="4612158" cy="318847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4628266" cy="3199608"/>
                      </a:xfrm>
                      <a:prstGeom prst="rect">
                        <a:avLst/>
                      </a:prstGeom>
                      <a:noFill/>
                      <a:ln>
                        <a:noFill/>
                      </a:ln>
                    </pic:spPr>
                  </pic:pic>
                </a:graphicData>
              </a:graphic>
            </wp:inline>
          </w:drawing>
        </w:r>
      </w:del>
    </w:p>
    <w:p w14:paraId="6B63B090" w14:textId="150E044C" w:rsidR="00111278" w:rsidDel="0093375E" w:rsidRDefault="00111278" w:rsidP="00111278">
      <w:pPr>
        <w:pStyle w:val="Caption"/>
        <w:jc w:val="center"/>
        <w:rPr>
          <w:moveFrom w:id="226" w:author="Rafi Aziizi" w:date="2021-11-12T13:22:00Z"/>
        </w:rPr>
      </w:pPr>
      <w:bookmarkStart w:id="227" w:name="_Toc83115816"/>
      <w:moveFromRangeStart w:id="228" w:author="Rafi Aziizi" w:date="2021-11-12T13:22:00Z" w:name="move87615748"/>
      <w:moveFrom w:id="229" w:author="Rafi Aziizi" w:date="2021-11-12T13:22:00Z">
        <w:r w:rsidDel="0093375E">
          <w:t xml:space="preserve">Gambar 3. </w:t>
        </w:r>
        <w:r w:rsidDel="0093375E">
          <w:fldChar w:fldCharType="begin"/>
        </w:r>
        <w:r w:rsidRPr="00357EFF" w:rsidDel="0093375E">
          <w:rPr>
            <w:rPrChange w:id="230" w:author="Rafi Aziizi" w:date="2021-11-12T13:39:00Z">
              <w:rPr/>
            </w:rPrChange>
          </w:rPr>
          <w:instrText xml:space="preserve"> SEQ Gambar_3. \* ARABIC </w:instrText>
        </w:r>
        <w:r w:rsidDel="0093375E">
          <w:fldChar w:fldCharType="separate"/>
        </w:r>
        <w:r w:rsidR="003748F7" w:rsidDel="0093375E">
          <w:rPr>
            <w:noProof/>
          </w:rPr>
          <w:t>3</w:t>
        </w:r>
        <w:r w:rsidDel="0093375E">
          <w:fldChar w:fldCharType="end"/>
        </w:r>
        <w:r w:rsidDel="0093375E">
          <w:t xml:space="preserve"> Proses Bisnis Data Absen Siswa</w:t>
        </w:r>
        <w:bookmarkEnd w:id="227"/>
      </w:moveFrom>
    </w:p>
    <w:p w14:paraId="717F137C" w14:textId="188428F9" w:rsidR="00111278" w:rsidDel="0093375E" w:rsidRDefault="00111278" w:rsidP="00111278">
      <w:pPr>
        <w:jc w:val="center"/>
        <w:rPr>
          <w:moveFrom w:id="231" w:author="Rafi Aziizi" w:date="2021-11-12T13:22:00Z"/>
        </w:rPr>
      </w:pPr>
      <w:moveFrom w:id="232" w:author="Rafi Aziizi" w:date="2021-11-12T13:22:00Z">
        <w:r w:rsidDel="0093375E">
          <w:rPr>
            <w:b/>
          </w:rPr>
          <w:t>(Sumber:</w:t>
        </w:r>
        <w:r w:rsidDel="0093375E">
          <w:t xml:space="preserve"> Penyusun)</w:t>
        </w:r>
      </w:moveFrom>
    </w:p>
    <w:p w14:paraId="6C52D6F9" w14:textId="6E2A9AB4" w:rsidR="00C2066A" w:rsidRDefault="00C2066A" w:rsidP="00C93BF7">
      <w:pPr>
        <w:pStyle w:val="Heading3"/>
        <w:numPr>
          <w:ilvl w:val="0"/>
          <w:numId w:val="7"/>
        </w:numPr>
        <w:ind w:left="709" w:hanging="142"/>
        <w:rPr>
          <w:lang w:val="en-US"/>
        </w:rPr>
      </w:pPr>
      <w:bookmarkStart w:id="233" w:name="_Toc80034236"/>
      <w:bookmarkStart w:id="234" w:name="_Toc83115738"/>
      <w:moveFromRangeEnd w:id="228"/>
      <w:r>
        <w:rPr>
          <w:lang w:val="en-US"/>
        </w:rPr>
        <w:t xml:space="preserve">Analisis Sistem </w:t>
      </w:r>
      <w:commentRangeStart w:id="235"/>
      <w:r>
        <w:rPr>
          <w:lang w:val="en-US"/>
        </w:rPr>
        <w:t>Berjalan</w:t>
      </w:r>
      <w:bookmarkEnd w:id="233"/>
      <w:bookmarkEnd w:id="234"/>
      <w:commentRangeEnd w:id="235"/>
      <w:r w:rsidR="00494C80">
        <w:rPr>
          <w:rStyle w:val="CommentReference"/>
          <w:rFonts w:eastAsia="Times New Roman"/>
          <w:b w:val="0"/>
          <w:lang w:val="en-US"/>
        </w:rPr>
        <w:commentReference w:id="235"/>
      </w:r>
    </w:p>
    <w:p w14:paraId="35A129EF" w14:textId="5EB3B703" w:rsidR="00BC49F6" w:rsidDel="00357EFF" w:rsidRDefault="00B67D3D" w:rsidP="003D3CC2">
      <w:pPr>
        <w:ind w:firstLine="709"/>
        <w:rPr>
          <w:del w:id="236" w:author="Rafi Aziizi" w:date="2021-11-12T13:33:00Z"/>
        </w:rPr>
      </w:pPr>
      <w:del w:id="237" w:author="Rafi Aziizi" w:date="2021-11-12T13:33:00Z">
        <w:r w:rsidDel="00357EFF">
          <w:delText>Sistem yang sedang berjalan dalam absen</w:delText>
        </w:r>
        <w:r w:rsidR="003D3CC2" w:rsidDel="00357EFF">
          <w:delText>s</w:delText>
        </w:r>
        <w:r w:rsidDel="00357EFF">
          <w:delText>i siswa ini masih dilakukan secara manual dan masih menggunakan kertas atau buku besar sehingga sistem yang berjalan dirasa tidak efektif dan efisien</w:delText>
        </w:r>
        <w:r w:rsidR="00B74DD3" w:rsidDel="00357EFF">
          <w:delText xml:space="preserve">. </w:delText>
        </w:r>
        <w:r w:rsidR="00D438FB" w:rsidDel="00357EFF">
          <w:delText xml:space="preserve">Semua pelaporan dilakukan oleh satu orang </w:delText>
        </w:r>
        <w:r w:rsidR="001A5C47" w:rsidDel="00357EFF">
          <w:delText xml:space="preserve">dari mulai pencatatan </w:delText>
        </w:r>
        <w:r w:rsidR="001807FF" w:rsidDel="00357EFF">
          <w:delText>sakit,</w:delText>
        </w:r>
        <w:r w:rsidR="0038556B" w:rsidDel="00357EFF">
          <w:delText xml:space="preserve"> </w:delText>
        </w:r>
        <w:r w:rsidR="001807FF" w:rsidDel="00357EFF">
          <w:delText xml:space="preserve">izin, alpha </w:delText>
        </w:r>
        <w:r w:rsidR="001A5C47" w:rsidDel="00357EFF">
          <w:delText>hingga pelaporan</w:delText>
        </w:r>
        <w:r w:rsidR="001807FF" w:rsidDel="00357EFF">
          <w:delText xml:space="preserve">. </w:delText>
        </w:r>
        <w:r w:rsidR="002F7F36" w:rsidDel="00357EFF">
          <w:delText>Untuk pengelolaan keterangan kehadiran siswa yang sakit ataupun izin diperlukan sebuah surat sebagai tanda bukti fisik, apabila tidak terdapat surat yang dimaksud maka siswa dianggap alpha.</w:delText>
        </w:r>
        <w:r w:rsidR="005D1F9E" w:rsidDel="00357EFF">
          <w:delText xml:space="preserve"> </w:delText>
        </w:r>
        <w:r w:rsidR="001807FF" w:rsidDel="00357EFF">
          <w:delText>Laporan diberikan kepada wali</w:delText>
        </w:r>
        <w:r w:rsidR="00BC49F6" w:rsidDel="00357EFF">
          <w:delText xml:space="preserve"> </w:delText>
        </w:r>
        <w:r w:rsidR="001807FF" w:rsidDel="00357EFF">
          <w:delText>kelas setiap akhir semester sedangkan pencatatan masih dilakukan secara manual</w:delText>
        </w:r>
        <w:r w:rsidR="001E05E1" w:rsidDel="00357EFF">
          <w:delText>.</w:delText>
        </w:r>
        <w:r w:rsidR="001807FF" w:rsidDel="00357EFF">
          <w:delText xml:space="preserve"> </w:delText>
        </w:r>
      </w:del>
      <w:del w:id="238" w:author="Rafi Aziizi" w:date="2021-11-12T13:32:00Z">
        <w:r w:rsidR="001807FF" w:rsidDel="00357EFF">
          <w:delText>l</w:delText>
        </w:r>
      </w:del>
      <w:del w:id="239" w:author="Rafi Aziizi" w:date="2021-11-12T13:33:00Z">
        <w:r w:rsidR="001807FF" w:rsidDel="00357EFF">
          <w:delText>ain dari itu</w:delText>
        </w:r>
        <w:r w:rsidR="001E05E1" w:rsidDel="00357EFF">
          <w:delText>,</w:delText>
        </w:r>
        <w:r w:rsidR="001807FF" w:rsidDel="00357EFF">
          <w:delText xml:space="preserve"> proses rekapitulasi absensi siswa yang dilakukan oleh pihak sekolah </w:delText>
        </w:r>
        <w:r w:rsidR="0038556B" w:rsidDel="00357EFF">
          <w:delText xml:space="preserve">atau guru BK </w:delText>
        </w:r>
        <w:r w:rsidR="001807FF" w:rsidDel="00357EFF">
          <w:delText>yang menggunakan buku besar tersebut dapat</w:delText>
        </w:r>
        <w:r w:rsidR="001E05E1" w:rsidDel="00357EFF">
          <w:delText xml:space="preserve"> mengakibatkan beberapa kemungkinan seperti</w:delText>
        </w:r>
        <w:r w:rsidR="001807FF" w:rsidDel="00357EFF">
          <w:delText xml:space="preserve"> terjadi kehilangan sebuah data absensi </w:delText>
        </w:r>
        <w:r w:rsidR="001E05E1" w:rsidDel="00357EFF">
          <w:delText>apabila terdapat</w:delText>
        </w:r>
        <w:r w:rsidR="001807FF" w:rsidDel="00357EFF">
          <w:delText xml:space="preserve"> kendala yang tidak diduga.</w:delText>
        </w:r>
      </w:del>
    </w:p>
    <w:p w14:paraId="3DA1A51A" w14:textId="770772A1" w:rsidR="0093375E" w:rsidRDefault="0038556B" w:rsidP="0093375E">
      <w:pPr>
        <w:ind w:firstLine="709"/>
        <w:rPr>
          <w:ins w:id="240" w:author="Rafi Aziizi" w:date="2021-11-12T13:26:00Z"/>
        </w:rPr>
      </w:pPr>
      <w:del w:id="241" w:author="Rafi Aziizi" w:date="2021-11-12T13:33:00Z">
        <w:r w:rsidDel="00357EFF">
          <w:delText>Untuk pengelolaan data guru, data kelas, dan walikelas dilakukan secara manual dengan cara memasukan data kedalam mesin pengolah data/angka satu persatu sehingga membutuhkan waktu yang cukup lama dan tidak efisien. Lain dari itu, kelola semester ditetapkan berdasarkan tanggal yang diperoleh dari hasil rapat akhir semester.</w:delText>
        </w:r>
      </w:del>
      <w:ins w:id="242" w:author="Rafi Aziizi" w:date="2021-11-12T13:26:00Z">
        <w:r w:rsidR="0093375E">
          <w:t xml:space="preserve">SMK Cendekia Batujajar merupakan salah satu dari banyak sekolah yang memiliki sistem absensi secara manual. Proses absensi dimulai dengan cara guru BK berkeliling pada setiap kelas untuk mengetahui kehadiran masing-masing siswa yang nantinya akan dimasukan dalam sebuah buku besar. Buku besar tersebut berisikan daftar siswa yang tidak hadir baik izin, sakit maupun alpha. Sistem pencatatan dilakukan hingga semester berakhir. Apabila semester telah berakhir maka guru BK akan memasukan kembali data yang berasal dari buku besar tersebut kedalam mesin pengelola angka secara manual untuk rekapitulasi absensi per semester yang akan diberikan kepada wali kelas masing-masing siswa sebagai pertimbangan kenaikan kelas. </w:t>
        </w:r>
      </w:ins>
    </w:p>
    <w:p w14:paraId="7798D7F4" w14:textId="226EFF25" w:rsidR="0093375E" w:rsidRDefault="0093375E" w:rsidP="0093375E">
      <w:pPr>
        <w:ind w:firstLine="709"/>
        <w:rPr>
          <w:ins w:id="243" w:author="Rafi Aziizi" w:date="2021-11-12T13:33:00Z"/>
        </w:rPr>
      </w:pPr>
      <w:ins w:id="244" w:author="Rafi Aziizi" w:date="2021-11-12T13:26:00Z">
        <w:r>
          <w:t xml:space="preserve">Dalam proses absensi pada SMK ini juga tentu saja terdapat beberapa peraturan dimana apabila setiap siswa tidak hadir kesekolah atau dengan kata lain alpha tiga kali </w:t>
        </w:r>
      </w:ins>
      <w:ins w:id="245" w:author="Rafi Aziizi" w:date="2021-11-12T13:34:00Z">
        <w:r w:rsidR="00357EFF">
          <w:t xml:space="preserve">dan kelipatan 3 </w:t>
        </w:r>
      </w:ins>
      <w:ins w:id="246" w:author="Rafi Aziizi" w:date="2021-11-12T13:26:00Z">
        <w:r>
          <w:t xml:space="preserve">dalam kurun waktu satu semester, maka siswa tersebut akan dilakukan pemanggilan kedalam ruang BK untuk diberikan peringatan atau langsung mengunjungi rumah siswa yang bersangkutan. Sedangkan untuk izin dan sakit maka siswa yang bersangkutan perlu mengirim tanda bukti </w:t>
        </w:r>
        <w:r>
          <w:lastRenderedPageBreak/>
          <w:t>seperti surat ataupun menghubungi langsung pihak sekolah baik guru BK atau wali kelas siswa tersebut. Tanpa adanya bukti ketidakhadiran, maka secara otomatis siswa yang bersangkutan akan dianggap alpha</w:t>
        </w:r>
      </w:ins>
      <w:ins w:id="247" w:author="Rafi Aziizi" w:date="2021-11-12T13:33:00Z">
        <w:r w:rsidR="00357EFF">
          <w:t>.</w:t>
        </w:r>
      </w:ins>
    </w:p>
    <w:p w14:paraId="1C78A02A" w14:textId="5270F7EA" w:rsidR="0093375E" w:rsidRDefault="00357EFF" w:rsidP="000F1488">
      <w:pPr>
        <w:ind w:firstLine="709"/>
        <w:rPr>
          <w:moveTo w:id="248" w:author="Rafi Aziizi" w:date="2021-11-12T13:21:00Z"/>
        </w:rPr>
      </w:pPr>
      <w:ins w:id="249" w:author="Rafi Aziizi" w:date="2021-11-12T13:33:00Z">
        <w:r>
          <w:t xml:space="preserve">Untuk pengelolaan data guru, data kelas, dan </w:t>
        </w:r>
      </w:ins>
      <w:ins w:id="250" w:author="Rafi Aziizi" w:date="2021-11-12T13:42:00Z">
        <w:r w:rsidR="00BC0DF1">
          <w:t xml:space="preserve">data </w:t>
        </w:r>
      </w:ins>
      <w:ins w:id="251" w:author="Rafi Aziizi" w:date="2021-11-12T13:33:00Z">
        <w:r>
          <w:t>walikelas dilakukan secara manual dengan cara memasukan data kedalam mesin pengolah data/angka satu persatu sehingga membutuhkan waktu yang cukup lama dan tidak efisien. Lain dari itu, kelola semester ditetapkan berdasarkan tanggal yang diperoleh dari hasil rapat akhir semester.</w:t>
        </w:r>
      </w:ins>
      <w:ins w:id="252" w:author="Rafi Aziizi" w:date="2021-11-12T13:36:00Z">
        <w:r>
          <w:t xml:space="preserve"> </w:t>
        </w:r>
      </w:ins>
      <w:moveToRangeStart w:id="253" w:author="Rafi Aziizi" w:date="2021-11-12T13:21:00Z" w:name="move87615713"/>
      <w:moveTo w:id="254" w:author="Rafi Aziizi" w:date="2021-11-12T13:21:00Z">
        <w:r w:rsidR="0093375E">
          <w:t xml:space="preserve">Beberapa aturan terkait mengenai </w:t>
        </w:r>
        <w:del w:id="255" w:author="Rafi Aziizi" w:date="2021-11-12T13:35:00Z">
          <w:r w:rsidR="0093375E" w:rsidDel="00357EFF">
            <w:delText xml:space="preserve">proses bisnis data </w:delText>
          </w:r>
        </w:del>
        <w:r w:rsidR="0093375E">
          <w:t>absen</w:t>
        </w:r>
      </w:moveTo>
      <w:ins w:id="256" w:author="Rafi Aziizi" w:date="2021-11-12T13:35:00Z">
        <w:r>
          <w:t>si</w:t>
        </w:r>
      </w:ins>
      <w:moveTo w:id="257" w:author="Rafi Aziizi" w:date="2021-11-12T13:21:00Z">
        <w:r w:rsidR="0093375E">
          <w:t xml:space="preserve"> siswa yaitu :</w:t>
        </w:r>
      </w:moveTo>
    </w:p>
    <w:p w14:paraId="5AA535E3" w14:textId="2BA4D8BC" w:rsidR="0093375E" w:rsidRDefault="0093375E" w:rsidP="00357EFF">
      <w:pPr>
        <w:pStyle w:val="ListParagraph"/>
        <w:numPr>
          <w:ilvl w:val="0"/>
          <w:numId w:val="77"/>
        </w:numPr>
        <w:ind w:left="360"/>
        <w:rPr>
          <w:moveTo w:id="258" w:author="Rafi Aziizi" w:date="2021-11-12T13:21:00Z"/>
        </w:rPr>
        <w:pPrChange w:id="259" w:author="Rafi Aziizi" w:date="2021-11-12T13:36:00Z">
          <w:pPr>
            <w:pStyle w:val="ListParagraph"/>
            <w:numPr>
              <w:numId w:val="75"/>
            </w:numPr>
            <w:ind w:hanging="360"/>
          </w:pPr>
        </w:pPrChange>
      </w:pPr>
      <w:moveTo w:id="260" w:author="Rafi Aziizi" w:date="2021-11-12T13:21:00Z">
        <w:r>
          <w:t xml:space="preserve">Siswa harus masuk sekolah sebelum jam 07:15:00, apabila </w:t>
        </w:r>
      </w:moveTo>
      <w:ins w:id="261" w:author="Rafi Aziizi" w:date="2021-11-12T13:43:00Z">
        <w:r w:rsidR="00BC0DF1">
          <w:t xml:space="preserve">siswa datang di jam 07:15:01 hingga 07:30:00 maka </w:t>
        </w:r>
      </w:ins>
      <w:ins w:id="262" w:author="Rafi Aziizi" w:date="2021-11-12T13:44:00Z">
        <w:r w:rsidR="00BC0DF1">
          <w:t>status kehadiran siswa dianggap terlambat namun tetap diperbolehkan masuk s</w:t>
        </w:r>
      </w:ins>
      <w:ins w:id="263" w:author="Rafi Aziizi" w:date="2021-11-12T13:45:00Z">
        <w:r w:rsidR="00BC0DF1">
          <w:t>ekolah</w:t>
        </w:r>
      </w:ins>
      <w:ins w:id="264" w:author="Rafi Aziizi" w:date="2021-11-12T13:44:00Z">
        <w:r w:rsidR="00BC0DF1">
          <w:t xml:space="preserve">, sedangkan </w:t>
        </w:r>
      </w:ins>
      <w:moveTo w:id="265" w:author="Rafi Aziizi" w:date="2021-11-12T13:21:00Z">
        <w:r>
          <w:t xml:space="preserve">lebih dari jam </w:t>
        </w:r>
      </w:moveTo>
      <w:ins w:id="266" w:author="Rafi Aziizi" w:date="2021-11-12T13:44:00Z">
        <w:r w:rsidR="00BC0DF1">
          <w:t>07:30:0</w:t>
        </w:r>
      </w:ins>
      <w:ins w:id="267" w:author="Rafi Aziizi" w:date="2021-11-12T13:45:00Z">
        <w:r w:rsidR="00BC0DF1">
          <w:t>0</w:t>
        </w:r>
      </w:ins>
      <w:ins w:id="268" w:author="Rafi Aziizi" w:date="2021-11-12T13:44:00Z">
        <w:r w:rsidR="00BC0DF1">
          <w:t xml:space="preserve"> maka siswa</w:t>
        </w:r>
      </w:ins>
      <w:moveTo w:id="269" w:author="Rafi Aziizi" w:date="2021-11-12T13:21:00Z">
        <w:del w:id="270" w:author="Rafi Aziizi" w:date="2021-11-12T13:44:00Z">
          <w:r w:rsidDel="00BC0DF1">
            <w:delText>tersebut</w:delText>
          </w:r>
        </w:del>
        <w:r>
          <w:t xml:space="preserve"> dianggap </w:t>
        </w:r>
        <w:del w:id="271" w:author="Rafi Aziizi" w:date="2021-11-12T13:44:00Z">
          <w:r w:rsidDel="00BC0DF1">
            <w:delText>terlambat/</w:delText>
          </w:r>
        </w:del>
        <w:r>
          <w:t>alph</w:t>
        </w:r>
      </w:moveTo>
      <w:ins w:id="272" w:author="Rafi Aziizi" w:date="2021-11-12T13:45:00Z">
        <w:r w:rsidR="00BC0DF1">
          <w:t>a dan dilarang masuk</w:t>
        </w:r>
      </w:ins>
      <w:moveTo w:id="273" w:author="Rafi Aziizi" w:date="2021-11-12T13:21:00Z">
        <w:del w:id="274" w:author="Rafi Aziizi" w:date="2021-11-12T13:45:00Z">
          <w:r w:rsidDel="00BC0DF1">
            <w:delText>a</w:delText>
          </w:r>
        </w:del>
        <w:r>
          <w:t>.</w:t>
        </w:r>
      </w:moveTo>
    </w:p>
    <w:p w14:paraId="0F111C03" w14:textId="5186ADDD" w:rsidR="0093375E" w:rsidRDefault="0093375E" w:rsidP="00357EFF">
      <w:pPr>
        <w:pStyle w:val="ListParagraph"/>
        <w:numPr>
          <w:ilvl w:val="0"/>
          <w:numId w:val="77"/>
        </w:numPr>
        <w:ind w:left="360"/>
        <w:rPr>
          <w:moveTo w:id="275" w:author="Rafi Aziizi" w:date="2021-11-12T13:21:00Z"/>
        </w:rPr>
        <w:pPrChange w:id="276" w:author="Rafi Aziizi" w:date="2021-11-12T13:36:00Z">
          <w:pPr>
            <w:pStyle w:val="ListParagraph"/>
            <w:numPr>
              <w:numId w:val="75"/>
            </w:numPr>
            <w:ind w:hanging="360"/>
          </w:pPr>
        </w:pPrChange>
      </w:pPr>
      <w:moveTo w:id="277" w:author="Rafi Aziizi" w:date="2021-11-12T13:21:00Z">
        <w:r>
          <w:t>Apabila siswa mempunyai status</w:t>
        </w:r>
      </w:moveTo>
      <w:ins w:id="278" w:author="Rafi Aziizi" w:date="2021-11-12T13:45:00Z">
        <w:r w:rsidR="00BC0DF1">
          <w:t xml:space="preserve"> kehadiran</w:t>
        </w:r>
      </w:ins>
      <w:moveTo w:id="279" w:author="Rafi Aziizi" w:date="2021-11-12T13:21:00Z">
        <w:r>
          <w:t xml:space="preserve"> izin, dan sakit harus dilengkapi surat yang diberikan secara langsung kepada pihak sekolah</w:t>
        </w:r>
      </w:moveTo>
    </w:p>
    <w:p w14:paraId="3444D133" w14:textId="5B54EDC0" w:rsidR="0093375E" w:rsidRDefault="0093375E" w:rsidP="00357EFF">
      <w:pPr>
        <w:pStyle w:val="ListParagraph"/>
        <w:numPr>
          <w:ilvl w:val="0"/>
          <w:numId w:val="77"/>
        </w:numPr>
        <w:ind w:left="360"/>
        <w:rPr>
          <w:ins w:id="280" w:author="Rafi Aziizi" w:date="2021-11-12T13:39:00Z"/>
        </w:rPr>
      </w:pPr>
      <w:moveTo w:id="281" w:author="Rafi Aziizi" w:date="2021-11-12T13:21:00Z">
        <w:r>
          <w:t>Apabila siswa memiliki status kehadiran alpha sebanyak lebih dari sama dengan 3 kali maka akan diberikan surat peringatan 1, alpha lebih dari sama dengan 6 kali maka akan diberikan surat peringatan 2 dan alpha lebih dari sama dengan 9 kali maka akan diberikan surat peringatan 3 dan dilakukan home visit.</w:t>
        </w:r>
      </w:moveTo>
    </w:p>
    <w:p w14:paraId="6431CD91" w14:textId="77CAFB24" w:rsidR="00357EFF" w:rsidRPr="00357EFF" w:rsidRDefault="00357EFF" w:rsidP="00357EFF">
      <w:pPr>
        <w:pStyle w:val="Heading3"/>
        <w:numPr>
          <w:ilvl w:val="0"/>
          <w:numId w:val="7"/>
        </w:numPr>
        <w:ind w:left="709" w:hanging="142"/>
        <w:rPr>
          <w:ins w:id="282" w:author="Rafi Aziizi" w:date="2021-11-12T13:22:00Z"/>
          <w:lang w:val="en-US"/>
          <w:rPrChange w:id="283" w:author="Rafi Aziizi" w:date="2021-11-12T13:39:00Z">
            <w:rPr>
              <w:ins w:id="284" w:author="Rafi Aziizi" w:date="2021-11-12T13:22:00Z"/>
            </w:rPr>
          </w:rPrChange>
        </w:rPr>
        <w:pPrChange w:id="285" w:author="Rafi Aziizi" w:date="2021-11-12T13:39:00Z">
          <w:pPr>
            <w:pStyle w:val="ListParagraph"/>
            <w:numPr>
              <w:numId w:val="75"/>
            </w:numPr>
            <w:ind w:hanging="360"/>
          </w:pPr>
        </w:pPrChange>
      </w:pPr>
      <w:ins w:id="286" w:author="Rafi Aziizi" w:date="2021-11-12T13:39:00Z">
        <w:r>
          <w:rPr>
            <w:lang w:val="en-US"/>
          </w:rPr>
          <w:t>Business Use Case</w:t>
        </w:r>
      </w:ins>
    </w:p>
    <w:p w14:paraId="363AAA34" w14:textId="3E7BE406" w:rsidR="0093375E" w:rsidDel="0093375E" w:rsidRDefault="0093375E" w:rsidP="00357EFF">
      <w:pPr>
        <w:rPr>
          <w:del w:id="287" w:author="Rafi Aziizi" w:date="2021-11-12T13:23:00Z"/>
          <w:moveTo w:id="288" w:author="Rafi Aziizi" w:date="2021-11-12T13:21:00Z"/>
        </w:rPr>
        <w:pPrChange w:id="289" w:author="Rafi Aziizi" w:date="2021-11-12T13:37:00Z">
          <w:pPr>
            <w:pStyle w:val="ListParagraph"/>
            <w:numPr>
              <w:numId w:val="75"/>
            </w:numPr>
            <w:ind w:hanging="360"/>
          </w:pPr>
        </w:pPrChange>
      </w:pPr>
    </w:p>
    <w:p w14:paraId="52D32B85" w14:textId="5EBA65C6" w:rsidR="0093375E" w:rsidDel="0093375E" w:rsidRDefault="0093375E" w:rsidP="00357EFF">
      <w:pPr>
        <w:rPr>
          <w:del w:id="290" w:author="Rafi Aziizi" w:date="2021-11-12T13:23:00Z"/>
          <w:moveTo w:id="291" w:author="Rafi Aziizi" w:date="2021-11-12T13:22:00Z"/>
        </w:rPr>
        <w:pPrChange w:id="292" w:author="Rafi Aziizi" w:date="2021-11-12T13:37:00Z">
          <w:pPr>
            <w:pStyle w:val="Caption"/>
            <w:jc w:val="center"/>
          </w:pPr>
        </w:pPrChange>
      </w:pPr>
      <w:moveToRangeStart w:id="293" w:author="Rafi Aziizi" w:date="2021-11-12T13:22:00Z" w:name="move87615748"/>
      <w:moveToRangeEnd w:id="253"/>
      <w:moveTo w:id="294" w:author="Rafi Aziizi" w:date="2021-11-12T13:22:00Z">
        <w:del w:id="295" w:author="Rafi Aziizi" w:date="2021-11-12T13:23:00Z">
          <w:r w:rsidDel="0093375E">
            <w:delText xml:space="preserve">Gambar 3. </w:delText>
          </w:r>
          <w:r w:rsidDel="0093375E">
            <w:fldChar w:fldCharType="begin"/>
          </w:r>
          <w:r w:rsidRPr="00357EFF" w:rsidDel="0093375E">
            <w:rPr>
              <w:rPrChange w:id="296" w:author="Rafi Aziizi" w:date="2021-11-12T13:37:00Z">
                <w:rPr/>
              </w:rPrChange>
            </w:rPr>
            <w:delInstrText xml:space="preserve"> SEQ Gambar_3. \* ARABIC </w:delInstrText>
          </w:r>
          <w:r w:rsidDel="0093375E">
            <w:fldChar w:fldCharType="separate"/>
          </w:r>
          <w:r w:rsidDel="0093375E">
            <w:rPr>
              <w:noProof/>
            </w:rPr>
            <w:delText>3</w:delText>
          </w:r>
          <w:r w:rsidDel="0093375E">
            <w:fldChar w:fldCharType="end"/>
          </w:r>
          <w:r w:rsidDel="0093375E">
            <w:delText xml:space="preserve"> Proses Bisnis Data Absen Siswa</w:delText>
          </w:r>
        </w:del>
      </w:moveTo>
    </w:p>
    <w:p w14:paraId="0A397EC3" w14:textId="70D2523F" w:rsidR="0093375E" w:rsidDel="0093375E" w:rsidRDefault="0093375E" w:rsidP="00357EFF">
      <w:pPr>
        <w:rPr>
          <w:del w:id="297" w:author="Rafi Aziizi" w:date="2021-11-12T13:23:00Z"/>
          <w:moveTo w:id="298" w:author="Rafi Aziizi" w:date="2021-11-12T13:22:00Z"/>
        </w:rPr>
        <w:pPrChange w:id="299" w:author="Rafi Aziizi" w:date="2021-11-12T13:37:00Z">
          <w:pPr>
            <w:jc w:val="center"/>
          </w:pPr>
        </w:pPrChange>
      </w:pPr>
      <w:moveTo w:id="300" w:author="Rafi Aziizi" w:date="2021-11-12T13:22:00Z">
        <w:del w:id="301" w:author="Rafi Aziizi" w:date="2021-11-12T13:23:00Z">
          <w:r w:rsidDel="0093375E">
            <w:rPr>
              <w:b/>
            </w:rPr>
            <w:delText>(Sumber:</w:delText>
          </w:r>
          <w:r w:rsidDel="0093375E">
            <w:delText xml:space="preserve"> Penyusun)</w:delText>
          </w:r>
        </w:del>
      </w:moveTo>
    </w:p>
    <w:moveToRangeEnd w:id="293"/>
    <w:p w14:paraId="145AE781" w14:textId="6A0890E4" w:rsidR="0093375E" w:rsidDel="00357EFF" w:rsidRDefault="0093375E" w:rsidP="00357EFF">
      <w:pPr>
        <w:rPr>
          <w:del w:id="302" w:author="Rafi Aziizi" w:date="2021-11-12T13:36:00Z"/>
        </w:rPr>
        <w:pPrChange w:id="303" w:author="Rafi Aziizi" w:date="2021-11-12T13:37:00Z">
          <w:pPr>
            <w:ind w:firstLine="709"/>
          </w:pPr>
        </w:pPrChange>
      </w:pPr>
    </w:p>
    <w:p w14:paraId="0693D35C" w14:textId="37AF4E20" w:rsidR="00494C80" w:rsidDel="00357EFF" w:rsidRDefault="00494C80" w:rsidP="00357EFF">
      <w:pPr>
        <w:rPr>
          <w:del w:id="304" w:author="Rafi Aziizi" w:date="2021-11-12T13:39:00Z"/>
          <w:moveTo w:id="305" w:author="Rafi Aziizi" w:date="2021-11-12T11:16:00Z"/>
        </w:rPr>
        <w:pPrChange w:id="306" w:author="Rafi Aziizi" w:date="2021-11-12T13:37:00Z">
          <w:pPr>
            <w:pStyle w:val="Heading3"/>
            <w:numPr>
              <w:ilvl w:val="0"/>
              <w:numId w:val="9"/>
            </w:numPr>
            <w:ind w:left="426" w:hanging="426"/>
          </w:pPr>
        </w:pPrChange>
      </w:pPr>
      <w:moveToRangeStart w:id="307" w:author="Rafi Aziizi" w:date="2021-11-12T11:16:00Z" w:name="move87608234"/>
      <w:moveTo w:id="308" w:author="Rafi Aziizi" w:date="2021-11-12T11:16:00Z">
        <w:del w:id="309" w:author="Rafi Aziizi" w:date="2021-11-12T13:39:00Z">
          <w:r w:rsidDel="00357EFF">
            <w:delText>Business Use Case</w:delText>
          </w:r>
        </w:del>
      </w:moveTo>
    </w:p>
    <w:p w14:paraId="702029F7" w14:textId="77777777" w:rsidR="00494C80" w:rsidRDefault="00494C80" w:rsidP="00494C80">
      <w:pPr>
        <w:ind w:firstLine="720"/>
        <w:rPr>
          <w:moveTo w:id="310" w:author="Rafi Aziizi" w:date="2021-11-12T11:16:00Z"/>
          <w:lang w:val="id-ID"/>
        </w:rPr>
      </w:pPr>
      <w:moveTo w:id="311" w:author="Rafi Aziizi" w:date="2021-11-12T11:16:00Z">
        <w:r w:rsidRPr="00142D1A">
          <w:t xml:space="preserve">Business use case </w:t>
        </w:r>
        <w:r>
          <w:t>diagram ini akan menggambarkan suatu kegiatan yang terdapat dalam sistem dari mulai apa yang terjadi hingga siapa yang melakukan kegiatan pada sistem tersebut. Penggambaran dari kegiatan sistem lama dapat dijelaskan pada gambar dibawah.</w:t>
        </w:r>
      </w:moveTo>
    </w:p>
    <w:p w14:paraId="1CF6D5C1" w14:textId="77777777" w:rsidR="00494C80" w:rsidRDefault="00494C80" w:rsidP="00494C80">
      <w:pPr>
        <w:jc w:val="center"/>
        <w:rPr>
          <w:moveTo w:id="312" w:author="Rafi Aziizi" w:date="2021-11-12T11:16:00Z"/>
          <w:b/>
          <w:bCs/>
        </w:rPr>
      </w:pPr>
      <w:moveTo w:id="313" w:author="Rafi Aziizi" w:date="2021-11-12T11:16:00Z">
        <w:r>
          <w:rPr>
            <w:noProof/>
          </w:rPr>
          <w:lastRenderedPageBreak/>
          <mc:AlternateContent>
            <mc:Choice Requires="wps">
              <w:drawing>
                <wp:anchor distT="0" distB="0" distL="114300" distR="114300" simplePos="0" relativeHeight="252042752" behindDoc="1" locked="0" layoutInCell="1" allowOverlap="1" wp14:anchorId="1FEDB641" wp14:editId="7D75948E">
                  <wp:simplePos x="0" y="0"/>
                  <wp:positionH relativeFrom="column">
                    <wp:posOffset>19050</wp:posOffset>
                  </wp:positionH>
                  <wp:positionV relativeFrom="paragraph">
                    <wp:posOffset>4565015</wp:posOffset>
                  </wp:positionV>
                  <wp:extent cx="5039995" cy="635"/>
                  <wp:effectExtent l="0" t="0" r="0" b="0"/>
                  <wp:wrapNone/>
                  <wp:docPr id="127" name="Text Box 127"/>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20A61D23" w14:textId="77777777" w:rsidR="001F2641" w:rsidRPr="000B7812" w:rsidRDefault="001F2641" w:rsidP="00494C80">
                              <w:pPr>
                                <w:pStyle w:val="Caption"/>
                                <w:jc w:val="center"/>
                                <w:rPr>
                                  <w:noProof/>
                                  <w:sz w:val="24"/>
                                  <w:szCs w:val="24"/>
                                </w:rPr>
                              </w:pPr>
                              <w:r>
                                <w:t xml:space="preserve">Gambar 3. </w:t>
                              </w:r>
                              <w:r>
                                <w:fldChar w:fldCharType="begin"/>
                              </w:r>
                              <w:r>
                                <w:instrText xml:space="preserve"> SEQ Gambar_3. \* ARABIC </w:instrText>
                              </w:r>
                              <w:r>
                                <w:fldChar w:fldCharType="separate"/>
                              </w:r>
                              <w:r>
                                <w:rPr>
                                  <w:noProof/>
                                </w:rPr>
                                <w:t>6</w:t>
                              </w:r>
                              <w:r>
                                <w:fldChar w:fldCharType="end"/>
                              </w:r>
                              <w:r>
                                <w:t xml:space="preserve"> Bisnis Use Case Sistem Absensi SMK Cendekia Batujajar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EDB641" id="Text Box 127" o:spid="_x0000_s1033" type="#_x0000_t202" style="position:absolute;left:0;text-align:left;margin-left:1.5pt;margin-top:359.45pt;width:396.85pt;height:.05pt;z-index:-251273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" stroked="f">
                  <v:textbox style="mso-fit-shape-to-text:t" inset="0,0,0,0">
                    <w:txbxContent>
                      <w:p w14:paraId="20A61D23" w14:textId="77777777" w:rsidR="001F2641" w:rsidRPr="000B7812" w:rsidRDefault="001F2641" w:rsidP="00494C80">
                        <w:pPr>
                          <w:pStyle w:val="Caption"/>
                          <w:jc w:val="center"/>
                          <w:rPr>
                            <w:noProof/>
                            <w:sz w:val="24"/>
                            <w:szCs w:val="24"/>
                          </w:rPr>
                        </w:pPr>
                        <w:r>
                          <w:t xml:space="preserve">Gambar 3. </w:t>
                        </w:r>
                        <w:r>
                          <w:fldChar w:fldCharType="begin"/>
                        </w:r>
                        <w:r>
                          <w:instrText xml:space="preserve"> SEQ Gambar_3. \* ARABIC </w:instrText>
                        </w:r>
                        <w:r>
                          <w:fldChar w:fldCharType="separate"/>
                        </w:r>
                        <w:r>
                          <w:rPr>
                            <w:noProof/>
                          </w:rPr>
                          <w:t>6</w:t>
                        </w:r>
                        <w:r>
                          <w:fldChar w:fldCharType="end"/>
                        </w:r>
                        <w:r>
                          <w:t xml:space="preserve"> Bisnis Use Case Sistem Absensi SMK Cendekia Batujajar</w:t>
                        </w:r>
                      </w:p>
                    </w:txbxContent>
                  </v:textbox>
                </v:shape>
              </w:pict>
            </mc:Fallback>
          </mc:AlternateContent>
        </w:r>
        <w:r>
          <w:rPr>
            <w:noProof/>
          </w:rPr>
          <w:drawing>
            <wp:inline distT="0" distB="0" distL="0" distR="0" wp14:anchorId="22D10D97" wp14:editId="49031307">
              <wp:extent cx="5039995" cy="4483735"/>
              <wp:effectExtent l="19050" t="19050" r="27305" b="1206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039995" cy="4483735"/>
                      </a:xfrm>
                      <a:prstGeom prst="rect">
                        <a:avLst/>
                      </a:prstGeom>
                      <a:noFill/>
                      <a:ln>
                        <a:solidFill>
                          <a:schemeClr val="tx1"/>
                        </a:solidFill>
                      </a:ln>
                    </pic:spPr>
                  </pic:pic>
                </a:graphicData>
              </a:graphic>
            </wp:inline>
          </w:drawing>
        </w:r>
      </w:moveTo>
    </w:p>
    <w:p w14:paraId="44730BAE" w14:textId="77777777" w:rsidR="00494C80" w:rsidRDefault="00494C80" w:rsidP="00494C80">
      <w:pPr>
        <w:rPr>
          <w:moveTo w:id="314" w:author="Rafi Aziizi" w:date="2021-11-12T11:16:00Z"/>
          <w:b/>
          <w:bCs/>
        </w:rPr>
      </w:pPr>
    </w:p>
    <w:p w14:paraId="0C93DF64" w14:textId="77777777" w:rsidR="00494C80" w:rsidRPr="00675081" w:rsidRDefault="00494C80" w:rsidP="00494C80">
      <w:pPr>
        <w:jc w:val="center"/>
        <w:rPr>
          <w:moveTo w:id="315" w:author="Rafi Aziizi" w:date="2021-11-12T11:16:00Z"/>
          <w:b/>
          <w:bCs/>
        </w:rPr>
      </w:pPr>
      <w:moveTo w:id="316" w:author="Rafi Aziizi" w:date="2021-11-12T11:16:00Z">
        <w:r>
          <w:rPr>
            <w:b/>
            <w:bCs/>
          </w:rPr>
          <w:t xml:space="preserve">(Sumber: </w:t>
        </w:r>
        <w:r w:rsidRPr="00111278">
          <w:t>Penyusun</w:t>
        </w:r>
        <w:r>
          <w:rPr>
            <w:b/>
            <w:bCs/>
          </w:rPr>
          <w:t>)</w:t>
        </w:r>
      </w:moveTo>
    </w:p>
    <w:moveToRangeEnd w:id="307"/>
    <w:p w14:paraId="7A26330B" w14:textId="4C429661" w:rsidR="00BC49F6" w:rsidRDefault="001807FF" w:rsidP="00C93BF7">
      <w:pPr>
        <w:pStyle w:val="Heading3"/>
        <w:numPr>
          <w:ilvl w:val="0"/>
          <w:numId w:val="7"/>
        </w:numPr>
        <w:ind w:left="709" w:hanging="142"/>
        <w:rPr>
          <w:lang w:val="en-US"/>
        </w:rPr>
      </w:pPr>
      <w:del w:id="317" w:author="Rafi Aziizi" w:date="2021-11-12T13:39:00Z">
        <w:r w:rsidDel="00357EFF">
          <w:delText xml:space="preserve"> </w:delText>
        </w:r>
      </w:del>
      <w:bookmarkStart w:id="318" w:name="_Toc83115739"/>
      <w:r w:rsidR="00BC49F6">
        <w:rPr>
          <w:lang w:val="en-US"/>
        </w:rPr>
        <w:t>Analisis Pengguna Sistem Berjalan</w:t>
      </w:r>
      <w:bookmarkEnd w:id="318"/>
    </w:p>
    <w:p w14:paraId="0D5A7C3D" w14:textId="34DC5C06" w:rsidR="00675081" w:rsidRDefault="00675081" w:rsidP="00832EA1">
      <w:pPr>
        <w:ind w:firstLine="709"/>
      </w:pPr>
      <w:r>
        <w:t xml:space="preserve">Adapun hasil dari analisis pengguna sistem pada SMK Cendekia Batujajar ini dapat dilihat </w:t>
      </w:r>
      <w:r w:rsidRPr="00675081">
        <w:rPr>
          <w:i/>
          <w:iCs/>
        </w:rPr>
        <w:t>table</w:t>
      </w:r>
      <w:r>
        <w:t xml:space="preserve"> dibawah ini.</w:t>
      </w:r>
    </w:p>
    <w:p w14:paraId="29C3A009" w14:textId="2527AC45" w:rsidR="00832EA1" w:rsidRDefault="00832EA1" w:rsidP="00832EA1">
      <w:pPr>
        <w:pStyle w:val="Caption"/>
        <w:keepNext/>
        <w:jc w:val="center"/>
      </w:pPr>
      <w:bookmarkStart w:id="319" w:name="_Toc83115862"/>
      <w:r>
        <w:t xml:space="preserve">Table 3. </w:t>
      </w:r>
      <w:r w:rsidR="006720D0">
        <w:fldChar w:fldCharType="begin"/>
      </w:r>
      <w:r w:rsidR="006720D0">
        <w:instrText xml:space="preserve"> SEQ Table_3. \* ARABIC </w:instrText>
      </w:r>
      <w:r w:rsidR="006720D0">
        <w:fldChar w:fldCharType="separate"/>
      </w:r>
      <w:r w:rsidR="00A911C8">
        <w:rPr>
          <w:noProof/>
        </w:rPr>
        <w:t>1</w:t>
      </w:r>
      <w:r w:rsidR="006720D0">
        <w:fldChar w:fldCharType="end"/>
      </w:r>
      <w:r>
        <w:t xml:space="preserve"> </w:t>
      </w:r>
      <w:r w:rsidRPr="008C0F92">
        <w:t>Hasil Analisis Pengguna Sistem pada SMK Cendekia Batujajar</w:t>
      </w:r>
      <w:bookmarkEnd w:id="319"/>
    </w:p>
    <w:tbl>
      <w:tblPr>
        <w:tblStyle w:val="TableGrid"/>
        <w:tblW w:w="0" w:type="auto"/>
        <w:tblLook w:val="04A0" w:firstRow="1" w:lastRow="0" w:firstColumn="1" w:lastColumn="0" w:noHBand="0" w:noVBand="1"/>
      </w:tblPr>
      <w:tblGrid>
        <w:gridCol w:w="625"/>
        <w:gridCol w:w="3330"/>
        <w:gridCol w:w="3972"/>
      </w:tblGrid>
      <w:tr w:rsidR="00BC49F6" w14:paraId="5FEEB793" w14:textId="77777777" w:rsidTr="00BC49F6">
        <w:tc>
          <w:tcPr>
            <w:tcW w:w="625" w:type="dxa"/>
          </w:tcPr>
          <w:p w14:paraId="057FB3C8" w14:textId="65E5DF26" w:rsidR="00BC49F6" w:rsidRPr="00BC49F6" w:rsidRDefault="00BC49F6" w:rsidP="00675081">
            <w:pPr>
              <w:jc w:val="center"/>
              <w:rPr>
                <w:b/>
                <w:bCs/>
              </w:rPr>
            </w:pPr>
            <w:r w:rsidRPr="00BC49F6">
              <w:rPr>
                <w:b/>
                <w:bCs/>
              </w:rPr>
              <w:t>No</w:t>
            </w:r>
            <w:r>
              <w:rPr>
                <w:b/>
                <w:bCs/>
              </w:rPr>
              <w:t>.</w:t>
            </w:r>
          </w:p>
        </w:tc>
        <w:tc>
          <w:tcPr>
            <w:tcW w:w="3330" w:type="dxa"/>
          </w:tcPr>
          <w:p w14:paraId="0F20C186" w14:textId="1E4818FB" w:rsidR="00BC49F6" w:rsidRPr="00BC49F6" w:rsidRDefault="00BC49F6" w:rsidP="00675081">
            <w:pPr>
              <w:jc w:val="center"/>
              <w:rPr>
                <w:b/>
                <w:bCs/>
              </w:rPr>
            </w:pPr>
            <w:r w:rsidRPr="00BC49F6">
              <w:rPr>
                <w:b/>
                <w:bCs/>
              </w:rPr>
              <w:t>Pengguna</w:t>
            </w:r>
          </w:p>
        </w:tc>
        <w:tc>
          <w:tcPr>
            <w:tcW w:w="3972" w:type="dxa"/>
          </w:tcPr>
          <w:p w14:paraId="76ACD831" w14:textId="3E822CD5" w:rsidR="00BC49F6" w:rsidRPr="00BC49F6" w:rsidRDefault="00BC49F6" w:rsidP="00675081">
            <w:pPr>
              <w:jc w:val="center"/>
              <w:rPr>
                <w:b/>
                <w:bCs/>
              </w:rPr>
            </w:pPr>
            <w:r w:rsidRPr="00BC49F6">
              <w:rPr>
                <w:b/>
                <w:bCs/>
              </w:rPr>
              <w:t>Kebutuhan</w:t>
            </w:r>
          </w:p>
        </w:tc>
      </w:tr>
      <w:tr w:rsidR="00BC0DF1" w14:paraId="414C7523" w14:textId="77777777" w:rsidTr="00BC49F6">
        <w:trPr>
          <w:ins w:id="320" w:author="Rafi Aziizi" w:date="2021-11-12T13:47:00Z"/>
        </w:trPr>
        <w:tc>
          <w:tcPr>
            <w:tcW w:w="625" w:type="dxa"/>
          </w:tcPr>
          <w:p w14:paraId="360B920A" w14:textId="2D36A88A" w:rsidR="00BC0DF1" w:rsidRDefault="00BC0DF1" w:rsidP="003D3CC2">
            <w:pPr>
              <w:rPr>
                <w:ins w:id="321" w:author="Rafi Aziizi" w:date="2021-11-12T13:47:00Z"/>
              </w:rPr>
            </w:pPr>
            <w:ins w:id="322" w:author="Rafi Aziizi" w:date="2021-11-12T13:47:00Z">
              <w:r>
                <w:t>1</w:t>
              </w:r>
            </w:ins>
          </w:p>
        </w:tc>
        <w:tc>
          <w:tcPr>
            <w:tcW w:w="3330" w:type="dxa"/>
          </w:tcPr>
          <w:p w14:paraId="74EE474C" w14:textId="1779480C" w:rsidR="00BC0DF1" w:rsidRDefault="00BC0DF1" w:rsidP="003D3CC2">
            <w:pPr>
              <w:rPr>
                <w:ins w:id="323" w:author="Rafi Aziizi" w:date="2021-11-12T13:47:00Z"/>
              </w:rPr>
            </w:pPr>
            <w:ins w:id="324" w:author="Rafi Aziizi" w:date="2021-11-12T13:47:00Z">
              <w:r>
                <w:t>Siswa</w:t>
              </w:r>
            </w:ins>
          </w:p>
        </w:tc>
        <w:tc>
          <w:tcPr>
            <w:tcW w:w="3972" w:type="dxa"/>
          </w:tcPr>
          <w:p w14:paraId="74321B41" w14:textId="1C790560" w:rsidR="00BC0DF1" w:rsidRDefault="00BC0DF1" w:rsidP="003D3CC2">
            <w:pPr>
              <w:rPr>
                <w:ins w:id="325" w:author="Rafi Aziizi" w:date="2021-11-12T13:47:00Z"/>
              </w:rPr>
            </w:pPr>
            <w:ins w:id="326" w:author="Rafi Aziizi" w:date="2021-11-12T13:47:00Z">
              <w:r>
                <w:t xml:space="preserve">Melakukan absensi sebagai seorang siswa </w:t>
              </w:r>
            </w:ins>
            <w:ins w:id="327" w:author="Rafi Aziizi" w:date="2021-11-12T13:48:00Z">
              <w:r>
                <w:t xml:space="preserve">dan </w:t>
              </w:r>
            </w:ins>
            <w:ins w:id="328" w:author="Rafi Aziizi" w:date="2021-11-12T13:47:00Z">
              <w:r>
                <w:t>harus hadir tepat waktu</w:t>
              </w:r>
            </w:ins>
            <w:ins w:id="329" w:author="Rafi Aziizi" w:date="2021-11-12T13:48:00Z">
              <w:r>
                <w:t xml:space="preserve"> disekolah.</w:t>
              </w:r>
            </w:ins>
          </w:p>
        </w:tc>
      </w:tr>
      <w:tr w:rsidR="00BC49F6" w14:paraId="2BA7E2F8" w14:textId="77777777" w:rsidTr="00BC49F6">
        <w:tc>
          <w:tcPr>
            <w:tcW w:w="625" w:type="dxa"/>
          </w:tcPr>
          <w:p w14:paraId="0448E5CE" w14:textId="24EC9465" w:rsidR="00BC49F6" w:rsidRDefault="00BC0DF1" w:rsidP="003D3CC2">
            <w:ins w:id="330" w:author="Rafi Aziizi" w:date="2021-11-12T13:47:00Z">
              <w:r>
                <w:t>2</w:t>
              </w:r>
            </w:ins>
            <w:del w:id="331" w:author="Rafi Aziizi" w:date="2021-11-12T13:47:00Z">
              <w:r w:rsidR="00BC49F6" w:rsidDel="00BC0DF1">
                <w:delText>1</w:delText>
              </w:r>
            </w:del>
          </w:p>
        </w:tc>
        <w:tc>
          <w:tcPr>
            <w:tcW w:w="3330" w:type="dxa"/>
          </w:tcPr>
          <w:p w14:paraId="7BA4C748" w14:textId="07700F2E" w:rsidR="00BC49F6" w:rsidRDefault="00BC49F6" w:rsidP="003D3CC2">
            <w:r>
              <w:t>Guru BK</w:t>
            </w:r>
          </w:p>
        </w:tc>
        <w:tc>
          <w:tcPr>
            <w:tcW w:w="3972" w:type="dxa"/>
          </w:tcPr>
          <w:p w14:paraId="7B7DFEE0" w14:textId="2DCC6A8E" w:rsidR="00BC49F6" w:rsidRDefault="00BC49F6" w:rsidP="003D3CC2">
            <w:r>
              <w:t>Melakukan absensi siswa ditiap kelas dan membuat laporan rekapitulasi absensi siswa.</w:t>
            </w:r>
          </w:p>
        </w:tc>
      </w:tr>
      <w:tr w:rsidR="00BC49F6" w14:paraId="5B640AD1" w14:textId="77777777" w:rsidTr="00BC49F6">
        <w:tc>
          <w:tcPr>
            <w:tcW w:w="625" w:type="dxa"/>
          </w:tcPr>
          <w:p w14:paraId="62BB06DA" w14:textId="2305AD80" w:rsidR="00BC49F6" w:rsidRDefault="00BC0DF1" w:rsidP="003D3CC2">
            <w:ins w:id="332" w:author="Rafi Aziizi" w:date="2021-11-12T13:47:00Z">
              <w:r>
                <w:lastRenderedPageBreak/>
                <w:t>3</w:t>
              </w:r>
            </w:ins>
            <w:del w:id="333" w:author="Rafi Aziizi" w:date="2021-11-12T13:47:00Z">
              <w:r w:rsidR="00BC49F6" w:rsidDel="00BC0DF1">
                <w:delText>2</w:delText>
              </w:r>
            </w:del>
          </w:p>
        </w:tc>
        <w:tc>
          <w:tcPr>
            <w:tcW w:w="3330" w:type="dxa"/>
          </w:tcPr>
          <w:p w14:paraId="3C02D354" w14:textId="5FAB6DFA" w:rsidR="00BC49F6" w:rsidRDefault="00BC49F6" w:rsidP="003D3CC2">
            <w:r>
              <w:t>Wali kelas</w:t>
            </w:r>
          </w:p>
        </w:tc>
        <w:tc>
          <w:tcPr>
            <w:tcW w:w="3972" w:type="dxa"/>
          </w:tcPr>
          <w:p w14:paraId="53721A33" w14:textId="2D71A053" w:rsidR="00BC49F6" w:rsidRDefault="00BC49F6" w:rsidP="003D3CC2">
            <w:r>
              <w:t>Melihat hasil laporan rekapitulasi absensi siswa.</w:t>
            </w:r>
          </w:p>
        </w:tc>
      </w:tr>
      <w:tr w:rsidR="00BC49F6" w14:paraId="212A56B3" w14:textId="77777777" w:rsidTr="00BC49F6">
        <w:tc>
          <w:tcPr>
            <w:tcW w:w="625" w:type="dxa"/>
          </w:tcPr>
          <w:p w14:paraId="27FFCA2C" w14:textId="2BDDD3EE" w:rsidR="00BC49F6" w:rsidRDefault="00BC0DF1" w:rsidP="003D3CC2">
            <w:ins w:id="334" w:author="Rafi Aziizi" w:date="2021-11-12T13:47:00Z">
              <w:r>
                <w:t>4</w:t>
              </w:r>
            </w:ins>
            <w:del w:id="335" w:author="Rafi Aziizi" w:date="2021-11-12T13:47:00Z">
              <w:r w:rsidR="00BC49F6" w:rsidDel="00BC0DF1">
                <w:delText>3</w:delText>
              </w:r>
            </w:del>
          </w:p>
        </w:tc>
        <w:tc>
          <w:tcPr>
            <w:tcW w:w="3330" w:type="dxa"/>
          </w:tcPr>
          <w:p w14:paraId="1AFBB016" w14:textId="420FF5E4" w:rsidR="00BC49F6" w:rsidRDefault="00BC49F6" w:rsidP="003D3CC2">
            <w:r>
              <w:t>Kepala Sekolah</w:t>
            </w:r>
          </w:p>
        </w:tc>
        <w:tc>
          <w:tcPr>
            <w:tcW w:w="3972" w:type="dxa"/>
          </w:tcPr>
          <w:p w14:paraId="449EF503" w14:textId="0C607407" w:rsidR="00BC49F6" w:rsidRDefault="00BC49F6" w:rsidP="00832EA1">
            <w:pPr>
              <w:keepNext/>
            </w:pPr>
            <w:r>
              <w:t>Melakukan pengawasan terhadap laporan absensi per satu semester untuk dijadikan bahan evaluasi mengenai absensi siswa di sekolah.</w:t>
            </w:r>
          </w:p>
        </w:tc>
      </w:tr>
    </w:tbl>
    <w:p w14:paraId="5A50152D" w14:textId="05C00F7F" w:rsidR="00746D78" w:rsidRDefault="00746D78" w:rsidP="00C93BF7">
      <w:pPr>
        <w:pStyle w:val="Heading2"/>
        <w:numPr>
          <w:ilvl w:val="1"/>
          <w:numId w:val="4"/>
        </w:numPr>
        <w:ind w:left="709" w:hanging="709"/>
        <w:rPr>
          <w:lang w:val="en-US"/>
        </w:rPr>
      </w:pPr>
      <w:bookmarkStart w:id="336" w:name="_Toc80034237"/>
      <w:bookmarkStart w:id="337" w:name="_Toc83115740"/>
      <w:r>
        <w:rPr>
          <w:lang w:val="en-US"/>
        </w:rPr>
        <w:t>Analisis Pengembangan</w:t>
      </w:r>
      <w:bookmarkEnd w:id="336"/>
      <w:bookmarkEnd w:id="337"/>
    </w:p>
    <w:p w14:paraId="341F2925" w14:textId="40A1E151" w:rsidR="001A5C47" w:rsidRPr="001A5C47" w:rsidRDefault="001A5C47" w:rsidP="00316088">
      <w:pPr>
        <w:ind w:firstLine="709"/>
      </w:pPr>
      <w:r>
        <w:t>Perancangan sistem yang diusulkan dari hasil analisis akan dijelaskan pada sub bab 3.3.1. sampai 3.3.3.</w:t>
      </w:r>
    </w:p>
    <w:p w14:paraId="6E3125A3" w14:textId="1D4DA48A" w:rsidR="00C2066A" w:rsidRDefault="00C2066A" w:rsidP="00C93BF7">
      <w:pPr>
        <w:pStyle w:val="Heading3"/>
        <w:numPr>
          <w:ilvl w:val="2"/>
          <w:numId w:val="8"/>
        </w:numPr>
        <w:ind w:left="709"/>
        <w:rPr>
          <w:lang w:val="en-US"/>
        </w:rPr>
      </w:pPr>
      <w:bookmarkStart w:id="338" w:name="_Toc80034238"/>
      <w:bookmarkStart w:id="339" w:name="_Toc83115741"/>
      <w:r>
        <w:rPr>
          <w:lang w:val="en-US"/>
        </w:rPr>
        <w:t>Analisis Sistem Baru</w:t>
      </w:r>
      <w:bookmarkEnd w:id="338"/>
      <w:bookmarkEnd w:id="339"/>
    </w:p>
    <w:p w14:paraId="46ADF9E1" w14:textId="6A9D4D7E" w:rsidR="001A5C47" w:rsidRPr="001A5C47" w:rsidRDefault="001A5C47" w:rsidP="00316088">
      <w:pPr>
        <w:ind w:firstLine="709"/>
      </w:pPr>
      <w:r>
        <w:t>S</w:t>
      </w:r>
      <w:r w:rsidR="00316088">
        <w:t xml:space="preserve">istem yang akan diusulkan dalam mengatasi masalah mengenai absensi siswa ini yaitu dengan menggunakan teknologi </w:t>
      </w:r>
      <w:r w:rsidR="00394362">
        <w:t>RFID</w:t>
      </w:r>
      <w:r w:rsidR="00316088">
        <w:t xml:space="preserve"> dimana setiap siswa dapat melakukan absen setiap harinya dengan hanya melakukan </w:t>
      </w:r>
      <w:r w:rsidR="00441F8F">
        <w:t>identifikasi</w:t>
      </w:r>
      <w:r w:rsidR="00316088">
        <w:t xml:space="preserve"> kartu</w:t>
      </w:r>
      <w:r w:rsidR="00441F8F">
        <w:t xml:space="preserve"> siswa</w:t>
      </w:r>
      <w:r w:rsidR="00316088">
        <w:t>.</w:t>
      </w:r>
      <w:r w:rsidR="00394362">
        <w:t xml:space="preserve"> Dengan adanya </w:t>
      </w:r>
      <w:r w:rsidR="00441F8F">
        <w:t>identifikasi kartu tersebut</w:t>
      </w:r>
      <w:r w:rsidR="00394362">
        <w:t xml:space="preserve">, maka </w:t>
      </w:r>
      <w:r w:rsidR="000D3BCE">
        <w:t xml:space="preserve">secara otomatis data kehadiran siswa akan terekam dalam </w:t>
      </w:r>
      <w:r w:rsidR="000D3BCE" w:rsidRPr="00441F8F">
        <w:rPr>
          <w:i/>
          <w:iCs/>
        </w:rPr>
        <w:t>database</w:t>
      </w:r>
      <w:r w:rsidR="000D3BCE">
        <w:t xml:space="preserve"> </w:t>
      </w:r>
      <w:r w:rsidR="00441F8F">
        <w:t>dan</w:t>
      </w:r>
      <w:r w:rsidR="000D3BCE">
        <w:t xml:space="preserve"> akan ditampilkan </w:t>
      </w:r>
      <w:r w:rsidR="00441F8F">
        <w:t>didalam sistem yang akan dibangun</w:t>
      </w:r>
      <w:r w:rsidR="000D3BCE">
        <w:t>. Sistem ini sendiri akan menampilkan laporan kehadiran siswa dari mulai</w:t>
      </w:r>
      <w:r w:rsidR="00441F8F">
        <w:t xml:space="preserve"> siswa melakukan kehadiran berdasarkan data jam, tanggal maupun id siswa itu sendiri. Sistem juga akan memberikan notifikasi mengenai siswa yang bermasalah dalam hal absensi sesuai dengan peraturan yang berlaku disekolah dan juga dapat menampilkan laporan absensi </w:t>
      </w:r>
      <w:del w:id="340" w:author="Rafi Aziizi" w:date="2021-11-12T13:55:00Z">
        <w:r w:rsidR="00441F8F" w:rsidDel="001B1ED9">
          <w:delText>harian, bulanan, maupun</w:delText>
        </w:r>
      </w:del>
      <w:ins w:id="341" w:author="Rafi Aziizi" w:date="2021-11-12T13:55:00Z">
        <w:r w:rsidR="001B1ED9">
          <w:t>dalam kurun waktu 1</w:t>
        </w:r>
      </w:ins>
      <w:del w:id="342" w:author="Rafi Aziizi" w:date="2021-11-12T13:55:00Z">
        <w:r w:rsidR="00441F8F" w:rsidDel="001B1ED9">
          <w:delText xml:space="preserve"> akhir</w:delText>
        </w:r>
      </w:del>
      <w:r w:rsidR="00441F8F">
        <w:t xml:space="preserve"> semester secara otomatis sesuai dengan kebutuhan pihak sekolah</w:t>
      </w:r>
      <w:r w:rsidR="006B7890">
        <w:t>, serta</w:t>
      </w:r>
      <w:r w:rsidR="00441F8F">
        <w:t xml:space="preserve"> dapat mencetak laporan absensi yang akan diberikan kepada walikelas berupa dokumen</w:t>
      </w:r>
      <w:r w:rsidR="006B7890">
        <w:t xml:space="preserve"> rekapitulasi absensi siswa </w:t>
      </w:r>
      <w:r w:rsidR="00441F8F">
        <w:t>untuk pertimbangan mengenai kenaikan kelas setiap siswa yang diwalikan.</w:t>
      </w:r>
      <w:r w:rsidR="006B7890">
        <w:t xml:space="preserve"> Disamping itu juga sistem dapat melakukan pengelolaan terhadap data siswa, guru</w:t>
      </w:r>
      <w:ins w:id="343" w:author="Rafi Aziizi" w:date="2021-11-12T13:55:00Z">
        <w:r w:rsidR="001B1ED9">
          <w:t>, walikelas, semester</w:t>
        </w:r>
      </w:ins>
      <w:r w:rsidR="006B7890">
        <w:t xml:space="preserve"> maupun kelas.</w:t>
      </w:r>
    </w:p>
    <w:p w14:paraId="13FECD14" w14:textId="3B07969A" w:rsidR="00C2066A" w:rsidDel="00BC0DF1" w:rsidRDefault="00C2066A" w:rsidP="00C93BF7">
      <w:pPr>
        <w:pStyle w:val="Heading3"/>
        <w:numPr>
          <w:ilvl w:val="2"/>
          <w:numId w:val="8"/>
        </w:numPr>
        <w:ind w:left="709"/>
        <w:rPr>
          <w:del w:id="344" w:author="Rafi Aziizi" w:date="2021-11-12T13:50:00Z"/>
          <w:lang w:val="en-US"/>
        </w:rPr>
      </w:pPr>
      <w:bookmarkStart w:id="345" w:name="_Toc80034239"/>
      <w:bookmarkStart w:id="346" w:name="_Toc83115742"/>
      <w:del w:id="347" w:author="Rafi Aziizi" w:date="2021-11-12T13:50:00Z">
        <w:r w:rsidDel="00BC0DF1">
          <w:rPr>
            <w:lang w:val="en-US"/>
          </w:rPr>
          <w:delText xml:space="preserve">Analisis Kebutuhan </w:delText>
        </w:r>
        <w:commentRangeStart w:id="348"/>
        <w:r w:rsidDel="00BC0DF1">
          <w:rPr>
            <w:lang w:val="en-US"/>
          </w:rPr>
          <w:delText>Pengguna</w:delText>
        </w:r>
        <w:bookmarkEnd w:id="345"/>
        <w:bookmarkEnd w:id="346"/>
        <w:commentRangeEnd w:id="348"/>
        <w:r w:rsidR="00494C80" w:rsidDel="00BC0DF1">
          <w:rPr>
            <w:rStyle w:val="CommentReference"/>
            <w:rFonts w:eastAsia="Times New Roman"/>
            <w:b w:val="0"/>
            <w:lang w:val="en-US"/>
          </w:rPr>
          <w:commentReference w:id="348"/>
        </w:r>
      </w:del>
    </w:p>
    <w:p w14:paraId="54F20E28" w14:textId="2BC4B8B8" w:rsidR="002B33F4" w:rsidRPr="002B33F4" w:rsidDel="00BC0DF1" w:rsidRDefault="00A946CD" w:rsidP="00A946CD">
      <w:pPr>
        <w:ind w:firstLine="709"/>
        <w:rPr>
          <w:del w:id="349" w:author="Rafi Aziizi" w:date="2021-11-12T13:50:00Z"/>
        </w:rPr>
      </w:pPr>
      <w:del w:id="350" w:author="Rafi Aziizi" w:date="2021-11-12T13:50:00Z">
        <w:r w:rsidRPr="0044182F" w:rsidDel="00BC0DF1">
          <w:delText xml:space="preserve">Hal-hal yang menjadi kebutuhan </w:delText>
        </w:r>
        <w:r w:rsidDel="00BC0DF1">
          <w:delText xml:space="preserve">perangkat lunak untuk </w:delText>
        </w:r>
        <w:r w:rsidRPr="0044182F" w:rsidDel="00BC0DF1">
          <w:delText xml:space="preserve">user </w:delText>
        </w:r>
        <w:r w:rsidDel="00BC0DF1">
          <w:delText>atau pengguna sistem akan dijelaskan pada tabel dibawah.</w:delText>
        </w:r>
      </w:del>
    </w:p>
    <w:p w14:paraId="2217E228" w14:textId="59283E09" w:rsidR="00832EA1" w:rsidDel="00BC0DF1" w:rsidRDefault="00832EA1" w:rsidP="005B790F">
      <w:pPr>
        <w:pStyle w:val="Caption"/>
        <w:keepNext/>
        <w:jc w:val="center"/>
        <w:rPr>
          <w:del w:id="351" w:author="Rafi Aziizi" w:date="2021-11-12T13:50:00Z"/>
        </w:rPr>
      </w:pPr>
      <w:bookmarkStart w:id="352" w:name="_Toc83115863"/>
      <w:del w:id="353" w:author="Rafi Aziizi" w:date="2021-11-12T13:50:00Z">
        <w:r w:rsidDel="00BC0DF1">
          <w:delText xml:space="preserve">Table 3. </w:delText>
        </w:r>
        <w:r w:rsidR="006720D0" w:rsidDel="00BC0DF1">
          <w:fldChar w:fldCharType="begin"/>
        </w:r>
        <w:r w:rsidR="006720D0" w:rsidDel="00BC0DF1">
          <w:delInstrText xml:space="preserve"> SEQ Table_3. \* ARABIC </w:delInstrText>
        </w:r>
        <w:r w:rsidR="006720D0" w:rsidDel="00BC0DF1">
          <w:fldChar w:fldCharType="separate"/>
        </w:r>
        <w:r w:rsidR="00A911C8" w:rsidDel="00BC0DF1">
          <w:rPr>
            <w:noProof/>
          </w:rPr>
          <w:delText>2</w:delText>
        </w:r>
        <w:r w:rsidR="006720D0" w:rsidDel="00BC0DF1">
          <w:fldChar w:fldCharType="end"/>
        </w:r>
        <w:r w:rsidDel="00BC0DF1">
          <w:delText xml:space="preserve"> Hasil Analisis Kebutuhan Pengguna</w:delText>
        </w:r>
        <w:bookmarkEnd w:id="352"/>
      </w:del>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0"/>
        <w:gridCol w:w="2119"/>
        <w:gridCol w:w="2268"/>
        <w:gridCol w:w="2970"/>
        <w:tblGridChange w:id="354">
          <w:tblGrid>
            <w:gridCol w:w="570"/>
            <w:gridCol w:w="2119"/>
            <w:gridCol w:w="2268"/>
            <w:gridCol w:w="2970"/>
          </w:tblGrid>
        </w:tblGridChange>
      </w:tblGrid>
      <w:tr w:rsidR="006B7890" w:rsidRPr="00A56663" w:rsidDel="00BC0DF1" w14:paraId="74636AE8" w14:textId="0628785B" w:rsidTr="004A0936">
        <w:trPr>
          <w:jc w:val="center"/>
          <w:del w:id="355" w:author="Rafi Aziizi" w:date="2021-11-12T13:50:00Z"/>
        </w:trPr>
        <w:tc>
          <w:tcPr>
            <w:tcW w:w="570" w:type="dxa"/>
          </w:tcPr>
          <w:p w14:paraId="3230C506" w14:textId="063815AC" w:rsidR="006B7890" w:rsidRPr="00A56663" w:rsidDel="00BC0DF1" w:rsidRDefault="006B7890" w:rsidP="004A0936">
            <w:pPr>
              <w:spacing w:after="200" w:line="240" w:lineRule="auto"/>
              <w:rPr>
                <w:del w:id="356" w:author="Rafi Aziizi" w:date="2021-11-12T13:50:00Z"/>
                <w:b/>
                <w:iCs/>
                <w:szCs w:val="18"/>
              </w:rPr>
            </w:pPr>
            <w:del w:id="357" w:author="Rafi Aziizi" w:date="2021-11-12T13:50:00Z">
              <w:r w:rsidRPr="00A56663" w:rsidDel="00BC0DF1">
                <w:rPr>
                  <w:b/>
                  <w:iCs/>
                  <w:szCs w:val="18"/>
                </w:rPr>
                <w:delText>No.</w:delText>
              </w:r>
            </w:del>
          </w:p>
        </w:tc>
        <w:tc>
          <w:tcPr>
            <w:tcW w:w="2119" w:type="dxa"/>
          </w:tcPr>
          <w:p w14:paraId="14034BED" w14:textId="215DB00B" w:rsidR="006B7890" w:rsidRPr="00A56663" w:rsidDel="00BC0DF1" w:rsidRDefault="006B7890" w:rsidP="004A0936">
            <w:pPr>
              <w:spacing w:after="200" w:line="240" w:lineRule="auto"/>
              <w:jc w:val="center"/>
              <w:rPr>
                <w:del w:id="358" w:author="Rafi Aziizi" w:date="2021-11-12T13:50:00Z"/>
                <w:b/>
                <w:iCs/>
                <w:szCs w:val="18"/>
              </w:rPr>
            </w:pPr>
            <w:del w:id="359" w:author="Rafi Aziizi" w:date="2021-11-12T13:50:00Z">
              <w:r w:rsidRPr="00A56663" w:rsidDel="00BC0DF1">
                <w:rPr>
                  <w:b/>
                  <w:iCs/>
                  <w:szCs w:val="18"/>
                </w:rPr>
                <w:delText>Kebutuhan</w:delText>
              </w:r>
            </w:del>
          </w:p>
        </w:tc>
        <w:tc>
          <w:tcPr>
            <w:tcW w:w="2268" w:type="dxa"/>
          </w:tcPr>
          <w:p w14:paraId="5D848748" w14:textId="409F9AE2" w:rsidR="006B7890" w:rsidRPr="00A56663" w:rsidDel="00BC0DF1" w:rsidRDefault="006B7890" w:rsidP="004A0936">
            <w:pPr>
              <w:spacing w:after="200" w:line="240" w:lineRule="auto"/>
              <w:jc w:val="center"/>
              <w:rPr>
                <w:del w:id="360" w:author="Rafi Aziizi" w:date="2021-11-12T13:50:00Z"/>
                <w:b/>
                <w:iCs/>
                <w:szCs w:val="18"/>
              </w:rPr>
            </w:pPr>
            <w:del w:id="361" w:author="Rafi Aziizi" w:date="2021-11-12T13:50:00Z">
              <w:r w:rsidRPr="00A56663" w:rsidDel="00BC0DF1">
                <w:rPr>
                  <w:b/>
                  <w:iCs/>
                  <w:szCs w:val="18"/>
                </w:rPr>
                <w:delText>Tujuan</w:delText>
              </w:r>
            </w:del>
          </w:p>
        </w:tc>
        <w:tc>
          <w:tcPr>
            <w:tcW w:w="2970" w:type="dxa"/>
          </w:tcPr>
          <w:p w14:paraId="4046BA3C" w14:textId="63F34199" w:rsidR="006B7890" w:rsidRPr="00A56663" w:rsidDel="00BC0DF1" w:rsidRDefault="006B7890" w:rsidP="00114A62">
            <w:pPr>
              <w:spacing w:after="200" w:line="240" w:lineRule="auto"/>
              <w:jc w:val="center"/>
              <w:rPr>
                <w:del w:id="362" w:author="Rafi Aziizi" w:date="2021-11-12T13:50:00Z"/>
                <w:b/>
                <w:iCs/>
                <w:szCs w:val="18"/>
              </w:rPr>
            </w:pPr>
            <w:del w:id="363" w:author="Rafi Aziizi" w:date="2021-11-12T13:50:00Z">
              <w:r w:rsidRPr="00A56663" w:rsidDel="00BC0DF1">
                <w:rPr>
                  <w:b/>
                  <w:iCs/>
                  <w:szCs w:val="18"/>
                </w:rPr>
                <w:delText>Dokumen yang dihasilkan</w:delText>
              </w:r>
            </w:del>
          </w:p>
        </w:tc>
      </w:tr>
      <w:tr w:rsidR="00A978CB" w:rsidRPr="0072778E" w:rsidDel="00BC0DF1" w14:paraId="466ABA1F" w14:textId="1B7DF3DF" w:rsidTr="00494C80">
        <w:tblPrEx>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Change w:id="364" w:author="Rafi Aziizi" w:date="2021-11-12T11:13:00Z">
            <w:tblPrEx>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jc w:val="center"/>
          <w:del w:id="365" w:author="Rafi Aziizi" w:date="2021-11-12T13:50:00Z"/>
          <w:trPrChange w:id="366" w:author="Rafi Aziizi" w:date="2021-11-12T11:13:00Z">
            <w:trPr>
              <w:jc w:val="center"/>
            </w:trPr>
          </w:trPrChange>
        </w:trPr>
        <w:tc>
          <w:tcPr>
            <w:tcW w:w="570" w:type="dxa"/>
            <w:tcPrChange w:id="367" w:author="Rafi Aziizi" w:date="2021-11-12T11:13:00Z">
              <w:tcPr>
                <w:tcW w:w="570" w:type="dxa"/>
              </w:tcPr>
            </w:tcPrChange>
          </w:tcPr>
          <w:p w14:paraId="1B432B2F" w14:textId="1B6D2897" w:rsidR="00A978CB" w:rsidRPr="00A56663" w:rsidDel="00BC0DF1" w:rsidRDefault="00A978CB" w:rsidP="004A0936">
            <w:pPr>
              <w:spacing w:after="200" w:line="240" w:lineRule="auto"/>
              <w:rPr>
                <w:del w:id="368" w:author="Rafi Aziizi" w:date="2021-11-12T13:50:00Z"/>
                <w:iCs/>
                <w:szCs w:val="18"/>
              </w:rPr>
            </w:pPr>
            <w:del w:id="369" w:author="Rafi Aziizi" w:date="2021-11-12T13:50:00Z">
              <w:r w:rsidDel="00BC0DF1">
                <w:rPr>
                  <w:iCs/>
                  <w:szCs w:val="18"/>
                </w:rPr>
                <w:delText>1</w:delText>
              </w:r>
            </w:del>
          </w:p>
        </w:tc>
        <w:tc>
          <w:tcPr>
            <w:tcW w:w="2119" w:type="dxa"/>
            <w:shd w:val="clear" w:color="auto" w:fill="FFFFFF" w:themeFill="background1"/>
            <w:tcPrChange w:id="370" w:author="Rafi Aziizi" w:date="2021-11-12T11:13:00Z">
              <w:tcPr>
                <w:tcW w:w="2119" w:type="dxa"/>
                <w:shd w:val="clear" w:color="auto" w:fill="FFC000" w:themeFill="accent4"/>
              </w:tcPr>
            </w:tcPrChange>
          </w:tcPr>
          <w:p w14:paraId="7ADC58AD" w14:textId="2E558706" w:rsidR="00A978CB" w:rsidRPr="00494C80" w:rsidDel="00BC0DF1" w:rsidRDefault="00A978CB" w:rsidP="004A0936">
            <w:pPr>
              <w:spacing w:after="200" w:line="240" w:lineRule="auto"/>
              <w:rPr>
                <w:del w:id="371" w:author="Rafi Aziizi" w:date="2021-11-12T13:50:00Z"/>
                <w:iCs/>
                <w:szCs w:val="18"/>
                <w:rPrChange w:id="372" w:author="Rafi Aziizi" w:date="2021-11-12T11:13:00Z">
                  <w:rPr>
                    <w:del w:id="373" w:author="Rafi Aziizi" w:date="2021-11-12T13:50:00Z"/>
                    <w:b/>
                    <w:bCs/>
                    <w:iCs/>
                    <w:szCs w:val="18"/>
                  </w:rPr>
                </w:rPrChange>
              </w:rPr>
            </w:pPr>
            <w:del w:id="374" w:author="Rafi Aziizi" w:date="2021-11-12T13:50:00Z">
              <w:r w:rsidRPr="00494C80" w:rsidDel="00BC0DF1">
                <w:rPr>
                  <w:iCs/>
                  <w:szCs w:val="18"/>
                  <w:rPrChange w:id="375" w:author="Rafi Aziizi" w:date="2021-11-12T11:13:00Z">
                    <w:rPr>
                      <w:b/>
                      <w:bCs/>
                      <w:iCs/>
                      <w:szCs w:val="18"/>
                    </w:rPr>
                  </w:rPrChange>
                </w:rPr>
                <w:delText>Absen Siswa</w:delText>
              </w:r>
            </w:del>
          </w:p>
        </w:tc>
        <w:tc>
          <w:tcPr>
            <w:tcW w:w="2268" w:type="dxa"/>
            <w:shd w:val="clear" w:color="auto" w:fill="FFFFFF" w:themeFill="background1"/>
            <w:tcPrChange w:id="376" w:author="Rafi Aziizi" w:date="2021-11-12T11:13:00Z">
              <w:tcPr>
                <w:tcW w:w="2268" w:type="dxa"/>
                <w:shd w:val="clear" w:color="auto" w:fill="FFC000" w:themeFill="accent4"/>
              </w:tcPr>
            </w:tcPrChange>
          </w:tcPr>
          <w:p w14:paraId="7242E44C" w14:textId="37083FE1" w:rsidR="00A978CB" w:rsidRPr="00494C80" w:rsidDel="00BC0DF1" w:rsidRDefault="00A978CB" w:rsidP="004A0936">
            <w:pPr>
              <w:spacing w:after="200" w:line="240" w:lineRule="auto"/>
              <w:rPr>
                <w:del w:id="377" w:author="Rafi Aziizi" w:date="2021-11-12T13:50:00Z"/>
                <w:iCs/>
                <w:szCs w:val="18"/>
                <w:rPrChange w:id="378" w:author="Rafi Aziizi" w:date="2021-11-12T11:13:00Z">
                  <w:rPr>
                    <w:del w:id="379" w:author="Rafi Aziizi" w:date="2021-11-12T13:50:00Z"/>
                    <w:b/>
                    <w:bCs/>
                    <w:iCs/>
                    <w:szCs w:val="18"/>
                  </w:rPr>
                </w:rPrChange>
              </w:rPr>
            </w:pPr>
            <w:del w:id="380" w:author="Rafi Aziizi" w:date="2021-11-12T13:50:00Z">
              <w:r w:rsidRPr="00494C80" w:rsidDel="00BC0DF1">
                <w:rPr>
                  <w:iCs/>
                  <w:szCs w:val="18"/>
                  <w:rPrChange w:id="381" w:author="Rafi Aziizi" w:date="2021-11-12T11:13:00Z">
                    <w:rPr>
                      <w:b/>
                      <w:bCs/>
                      <w:iCs/>
                      <w:szCs w:val="18"/>
                    </w:rPr>
                  </w:rPrChange>
                </w:rPr>
                <w:delText>Memudahkan siswa untuk melakukan absensi menggunakan RFID kartu siswa.</w:delText>
              </w:r>
            </w:del>
          </w:p>
        </w:tc>
        <w:tc>
          <w:tcPr>
            <w:tcW w:w="2970" w:type="dxa"/>
            <w:shd w:val="clear" w:color="auto" w:fill="FFFFFF" w:themeFill="background1"/>
            <w:tcPrChange w:id="382" w:author="Rafi Aziizi" w:date="2021-11-12T11:13:00Z">
              <w:tcPr>
                <w:tcW w:w="2970" w:type="dxa"/>
                <w:shd w:val="clear" w:color="auto" w:fill="FFC000" w:themeFill="accent4"/>
              </w:tcPr>
            </w:tcPrChange>
          </w:tcPr>
          <w:p w14:paraId="0B3D36C4" w14:textId="303FD292" w:rsidR="00A978CB" w:rsidRPr="00494C80" w:rsidDel="00BC0DF1" w:rsidRDefault="00A978CB" w:rsidP="00114A62">
            <w:pPr>
              <w:spacing w:after="200" w:line="240" w:lineRule="auto"/>
              <w:jc w:val="center"/>
              <w:rPr>
                <w:del w:id="383" w:author="Rafi Aziizi" w:date="2021-11-12T13:50:00Z"/>
                <w:iCs/>
                <w:szCs w:val="18"/>
                <w:rPrChange w:id="384" w:author="Rafi Aziizi" w:date="2021-11-12T11:13:00Z">
                  <w:rPr>
                    <w:del w:id="385" w:author="Rafi Aziizi" w:date="2021-11-12T13:50:00Z"/>
                    <w:b/>
                    <w:bCs/>
                    <w:iCs/>
                    <w:szCs w:val="18"/>
                  </w:rPr>
                </w:rPrChange>
              </w:rPr>
            </w:pPr>
            <w:del w:id="386" w:author="Rafi Aziizi" w:date="2021-11-12T13:50:00Z">
              <w:r w:rsidRPr="00494C80" w:rsidDel="00BC0DF1">
                <w:rPr>
                  <w:iCs/>
                  <w:szCs w:val="18"/>
                  <w:rPrChange w:id="387" w:author="Rafi Aziizi" w:date="2021-11-12T11:13:00Z">
                    <w:rPr>
                      <w:b/>
                      <w:bCs/>
                      <w:iCs/>
                      <w:szCs w:val="18"/>
                    </w:rPr>
                  </w:rPrChange>
                </w:rPr>
                <w:delText>Data absensi per-siswa.</w:delText>
              </w:r>
            </w:del>
          </w:p>
        </w:tc>
      </w:tr>
      <w:tr w:rsidR="006B7890" w:rsidRPr="0072778E" w:rsidDel="00BC0DF1" w14:paraId="20DEF643" w14:textId="2A4B5B9F" w:rsidTr="004A0936">
        <w:trPr>
          <w:jc w:val="center"/>
          <w:del w:id="388" w:author="Rafi Aziizi" w:date="2021-11-12T13:50:00Z"/>
        </w:trPr>
        <w:tc>
          <w:tcPr>
            <w:tcW w:w="570" w:type="dxa"/>
          </w:tcPr>
          <w:p w14:paraId="250941B1" w14:textId="35CF995B" w:rsidR="006B7890" w:rsidRPr="00A56663" w:rsidDel="00BC0DF1" w:rsidRDefault="00A978CB" w:rsidP="004A0936">
            <w:pPr>
              <w:spacing w:after="200" w:line="240" w:lineRule="auto"/>
              <w:rPr>
                <w:del w:id="389" w:author="Rafi Aziizi" w:date="2021-11-12T13:50:00Z"/>
                <w:iCs/>
                <w:szCs w:val="18"/>
              </w:rPr>
            </w:pPr>
            <w:del w:id="390" w:author="Rafi Aziizi" w:date="2021-11-12T13:50:00Z">
              <w:r w:rsidDel="00BC0DF1">
                <w:rPr>
                  <w:iCs/>
                  <w:szCs w:val="18"/>
                </w:rPr>
                <w:delText>2</w:delText>
              </w:r>
            </w:del>
          </w:p>
        </w:tc>
        <w:tc>
          <w:tcPr>
            <w:tcW w:w="2119" w:type="dxa"/>
          </w:tcPr>
          <w:p w14:paraId="6F29DD11" w14:textId="0A2DD8A1" w:rsidR="006B7890" w:rsidRPr="00524A03" w:rsidDel="00BC0DF1" w:rsidRDefault="00524A03" w:rsidP="004A0936">
            <w:pPr>
              <w:spacing w:after="200" w:line="240" w:lineRule="auto"/>
              <w:rPr>
                <w:del w:id="391" w:author="Rafi Aziizi" w:date="2021-11-12T13:50:00Z"/>
                <w:iCs/>
                <w:szCs w:val="18"/>
              </w:rPr>
            </w:pPr>
            <w:del w:id="392" w:author="Rafi Aziizi" w:date="2021-11-12T13:50:00Z">
              <w:r w:rsidDel="00BC0DF1">
                <w:rPr>
                  <w:iCs/>
                  <w:szCs w:val="18"/>
                </w:rPr>
                <w:delText>Kelola data absensi</w:delText>
              </w:r>
            </w:del>
          </w:p>
        </w:tc>
        <w:tc>
          <w:tcPr>
            <w:tcW w:w="2268" w:type="dxa"/>
          </w:tcPr>
          <w:p w14:paraId="3412D71A" w14:textId="6961AD51" w:rsidR="006B7890" w:rsidRPr="006B7890" w:rsidDel="00BC0DF1" w:rsidRDefault="006B7890" w:rsidP="004A0936">
            <w:pPr>
              <w:spacing w:after="200" w:line="240" w:lineRule="auto"/>
              <w:rPr>
                <w:del w:id="393" w:author="Rafi Aziizi" w:date="2021-11-12T13:50:00Z"/>
                <w:iCs/>
                <w:szCs w:val="18"/>
              </w:rPr>
            </w:pPr>
            <w:del w:id="394" w:author="Rafi Aziizi" w:date="2021-11-12T13:50:00Z">
              <w:r w:rsidDel="00BC0DF1">
                <w:rPr>
                  <w:iCs/>
                  <w:szCs w:val="18"/>
                </w:rPr>
                <w:delText xml:space="preserve">Memudahkan </w:delText>
              </w:r>
              <w:r w:rsidR="00524A03" w:rsidDel="00BC0DF1">
                <w:rPr>
                  <w:iCs/>
                  <w:szCs w:val="18"/>
                </w:rPr>
                <w:delText>Guru BK dan  bagian IT untuk melakukan proses pengelolaan data absensi.</w:delText>
              </w:r>
            </w:del>
          </w:p>
        </w:tc>
        <w:tc>
          <w:tcPr>
            <w:tcW w:w="2970" w:type="dxa"/>
          </w:tcPr>
          <w:p w14:paraId="51D2D916" w14:textId="1913DE7F" w:rsidR="006B7890" w:rsidRPr="00524A03" w:rsidDel="00BC0DF1" w:rsidRDefault="00524A03" w:rsidP="00114A62">
            <w:pPr>
              <w:spacing w:after="200" w:line="240" w:lineRule="auto"/>
              <w:jc w:val="center"/>
              <w:rPr>
                <w:del w:id="395" w:author="Rafi Aziizi" w:date="2021-11-12T13:50:00Z"/>
                <w:iCs/>
                <w:szCs w:val="18"/>
              </w:rPr>
            </w:pPr>
            <w:del w:id="396" w:author="Rafi Aziizi" w:date="2021-11-12T13:50:00Z">
              <w:r w:rsidDel="00BC0DF1">
                <w:rPr>
                  <w:iCs/>
                  <w:szCs w:val="18"/>
                </w:rPr>
                <w:delText>Data absensi siswa.</w:delText>
              </w:r>
            </w:del>
          </w:p>
        </w:tc>
      </w:tr>
      <w:tr w:rsidR="00524A03" w:rsidRPr="0072778E" w:rsidDel="00BC0DF1" w14:paraId="55577C13" w14:textId="6D1513E6" w:rsidTr="004A0936">
        <w:trPr>
          <w:jc w:val="center"/>
          <w:del w:id="397" w:author="Rafi Aziizi" w:date="2021-11-12T13:50:00Z"/>
        </w:trPr>
        <w:tc>
          <w:tcPr>
            <w:tcW w:w="570" w:type="dxa"/>
          </w:tcPr>
          <w:p w14:paraId="1931659F" w14:textId="213702E4" w:rsidR="00524A03" w:rsidRPr="00A56663" w:rsidDel="00BC0DF1" w:rsidRDefault="00A978CB" w:rsidP="00524A03">
            <w:pPr>
              <w:spacing w:after="200" w:line="240" w:lineRule="auto"/>
              <w:rPr>
                <w:del w:id="398" w:author="Rafi Aziizi" w:date="2021-11-12T13:50:00Z"/>
                <w:iCs/>
                <w:szCs w:val="18"/>
              </w:rPr>
            </w:pPr>
            <w:del w:id="399" w:author="Rafi Aziizi" w:date="2021-11-12T13:50:00Z">
              <w:r w:rsidDel="00BC0DF1">
                <w:rPr>
                  <w:iCs/>
                  <w:szCs w:val="18"/>
                </w:rPr>
                <w:delText>3</w:delText>
              </w:r>
            </w:del>
          </w:p>
        </w:tc>
        <w:tc>
          <w:tcPr>
            <w:tcW w:w="2119" w:type="dxa"/>
          </w:tcPr>
          <w:p w14:paraId="1714558A" w14:textId="7695B6D6" w:rsidR="00524A03" w:rsidDel="00BC0DF1" w:rsidRDefault="00524A03" w:rsidP="00524A03">
            <w:pPr>
              <w:spacing w:after="200" w:line="240" w:lineRule="auto"/>
              <w:rPr>
                <w:del w:id="400" w:author="Rafi Aziizi" w:date="2021-11-12T13:50:00Z"/>
                <w:iCs/>
                <w:szCs w:val="18"/>
              </w:rPr>
            </w:pPr>
            <w:del w:id="401" w:author="Rafi Aziizi" w:date="2021-11-12T13:50:00Z">
              <w:r w:rsidDel="00BC0DF1">
                <w:rPr>
                  <w:iCs/>
                  <w:szCs w:val="18"/>
                </w:rPr>
                <w:delText>Kelola data laporan absensi</w:delText>
              </w:r>
            </w:del>
          </w:p>
        </w:tc>
        <w:tc>
          <w:tcPr>
            <w:tcW w:w="2268" w:type="dxa"/>
          </w:tcPr>
          <w:p w14:paraId="02223B45" w14:textId="775FB034" w:rsidR="00524A03" w:rsidDel="00BC0DF1" w:rsidRDefault="00524A03" w:rsidP="00524A03">
            <w:pPr>
              <w:spacing w:after="200" w:line="240" w:lineRule="auto"/>
              <w:rPr>
                <w:del w:id="402" w:author="Rafi Aziizi" w:date="2021-11-12T13:50:00Z"/>
                <w:iCs/>
                <w:szCs w:val="18"/>
              </w:rPr>
            </w:pPr>
            <w:del w:id="403" w:author="Rafi Aziizi" w:date="2021-11-12T13:50:00Z">
              <w:r w:rsidDel="00BC0DF1">
                <w:rPr>
                  <w:iCs/>
                  <w:szCs w:val="18"/>
                </w:rPr>
                <w:delText>Memudahkan Guru BK untuk melakukan rekapitulasi data absensi yang nantinya diteruskan kepada walikelas/kepala sekolah.</w:delText>
              </w:r>
            </w:del>
          </w:p>
        </w:tc>
        <w:tc>
          <w:tcPr>
            <w:tcW w:w="2970" w:type="dxa"/>
          </w:tcPr>
          <w:p w14:paraId="76487904" w14:textId="36AEDB05" w:rsidR="00524A03" w:rsidRPr="00A56663" w:rsidDel="00BC0DF1" w:rsidRDefault="00524A03" w:rsidP="00114A62">
            <w:pPr>
              <w:spacing w:after="200" w:line="240" w:lineRule="auto"/>
              <w:jc w:val="center"/>
              <w:rPr>
                <w:del w:id="404" w:author="Rafi Aziizi" w:date="2021-11-12T13:50:00Z"/>
                <w:iCs/>
                <w:szCs w:val="18"/>
                <w:lang w:val="id-ID"/>
              </w:rPr>
            </w:pPr>
            <w:del w:id="405" w:author="Rafi Aziizi" w:date="2021-11-12T13:50:00Z">
              <w:r w:rsidDel="00BC0DF1">
                <w:rPr>
                  <w:iCs/>
                  <w:szCs w:val="18"/>
                </w:rPr>
                <w:delText>Data laporan absensi siswa.</w:delText>
              </w:r>
            </w:del>
          </w:p>
        </w:tc>
      </w:tr>
      <w:tr w:rsidR="00524A03" w:rsidRPr="00975145" w:rsidDel="00BC0DF1" w14:paraId="5D66A6E7" w14:textId="250A5BF2" w:rsidTr="004A0936">
        <w:trPr>
          <w:jc w:val="center"/>
          <w:del w:id="406" w:author="Rafi Aziizi" w:date="2021-11-12T13:50:00Z"/>
        </w:trPr>
        <w:tc>
          <w:tcPr>
            <w:tcW w:w="570" w:type="dxa"/>
          </w:tcPr>
          <w:p w14:paraId="249A36F1" w14:textId="659CED24" w:rsidR="00524A03" w:rsidRPr="00A978CB" w:rsidDel="00BC0DF1" w:rsidRDefault="00A978CB" w:rsidP="00524A03">
            <w:pPr>
              <w:spacing w:after="200" w:line="240" w:lineRule="auto"/>
              <w:rPr>
                <w:del w:id="407" w:author="Rafi Aziizi" w:date="2021-11-12T13:50:00Z"/>
                <w:iCs/>
                <w:szCs w:val="18"/>
              </w:rPr>
            </w:pPr>
            <w:del w:id="408" w:author="Rafi Aziizi" w:date="2021-11-12T13:50:00Z">
              <w:r w:rsidDel="00BC0DF1">
                <w:rPr>
                  <w:iCs/>
                  <w:szCs w:val="18"/>
                </w:rPr>
                <w:delText>4</w:delText>
              </w:r>
            </w:del>
          </w:p>
        </w:tc>
        <w:tc>
          <w:tcPr>
            <w:tcW w:w="2119" w:type="dxa"/>
          </w:tcPr>
          <w:p w14:paraId="4B3A83C8" w14:textId="1D337889" w:rsidR="00524A03" w:rsidRPr="00524A03" w:rsidDel="00BC0DF1" w:rsidRDefault="00524A03" w:rsidP="00524A03">
            <w:pPr>
              <w:spacing w:after="200" w:line="240" w:lineRule="auto"/>
              <w:rPr>
                <w:del w:id="409" w:author="Rafi Aziizi" w:date="2021-11-12T13:50:00Z"/>
                <w:iCs/>
                <w:szCs w:val="18"/>
              </w:rPr>
            </w:pPr>
            <w:del w:id="410" w:author="Rafi Aziizi" w:date="2021-11-12T13:50:00Z">
              <w:r w:rsidDel="00BC0DF1">
                <w:rPr>
                  <w:iCs/>
                  <w:szCs w:val="18"/>
                </w:rPr>
                <w:delText>Kelola data siswa</w:delText>
              </w:r>
            </w:del>
          </w:p>
        </w:tc>
        <w:tc>
          <w:tcPr>
            <w:tcW w:w="2268" w:type="dxa"/>
          </w:tcPr>
          <w:p w14:paraId="1EDE6D65" w14:textId="5C616D3C" w:rsidR="00524A03" w:rsidRPr="00524A03" w:rsidDel="00BC0DF1" w:rsidRDefault="00524A03" w:rsidP="00524A03">
            <w:pPr>
              <w:spacing w:after="200" w:line="240" w:lineRule="auto"/>
              <w:rPr>
                <w:del w:id="411" w:author="Rafi Aziizi" w:date="2021-11-12T13:50:00Z"/>
                <w:iCs/>
                <w:szCs w:val="18"/>
              </w:rPr>
            </w:pPr>
            <w:del w:id="412" w:author="Rafi Aziizi" w:date="2021-11-12T13:50:00Z">
              <w:r w:rsidDel="00BC0DF1">
                <w:rPr>
                  <w:iCs/>
                  <w:szCs w:val="18"/>
                </w:rPr>
                <w:delText>Memudahkan Guru BK dan bagian IT untuk melakukan pengelolaan data siswa.</w:delText>
              </w:r>
            </w:del>
          </w:p>
        </w:tc>
        <w:tc>
          <w:tcPr>
            <w:tcW w:w="2970" w:type="dxa"/>
          </w:tcPr>
          <w:p w14:paraId="56177815" w14:textId="7B9F303C" w:rsidR="00524A03" w:rsidRPr="00975145" w:rsidDel="00BC0DF1" w:rsidRDefault="00524A03" w:rsidP="00114A62">
            <w:pPr>
              <w:spacing w:after="200" w:line="240" w:lineRule="auto"/>
              <w:jc w:val="center"/>
              <w:rPr>
                <w:del w:id="413" w:author="Rafi Aziizi" w:date="2021-11-12T13:50:00Z"/>
                <w:iCs/>
                <w:szCs w:val="18"/>
              </w:rPr>
            </w:pPr>
            <w:del w:id="414" w:author="Rafi Aziizi" w:date="2021-11-12T13:50:00Z">
              <w:r w:rsidDel="00BC0DF1">
                <w:rPr>
                  <w:iCs/>
                  <w:szCs w:val="18"/>
                </w:rPr>
                <w:delText>Data siswa.</w:delText>
              </w:r>
            </w:del>
          </w:p>
        </w:tc>
      </w:tr>
      <w:tr w:rsidR="00524A03" w:rsidRPr="00A56663" w:rsidDel="00BC0DF1" w14:paraId="5A6C3449" w14:textId="2B4DD7CA" w:rsidTr="004A0936">
        <w:trPr>
          <w:jc w:val="center"/>
          <w:del w:id="415" w:author="Rafi Aziizi" w:date="2021-11-12T13:50:00Z"/>
        </w:trPr>
        <w:tc>
          <w:tcPr>
            <w:tcW w:w="570" w:type="dxa"/>
          </w:tcPr>
          <w:p w14:paraId="461DCDA0" w14:textId="5FF6FAF7" w:rsidR="00524A03" w:rsidRPr="00A978CB" w:rsidDel="00BC0DF1" w:rsidRDefault="00A978CB" w:rsidP="00524A03">
            <w:pPr>
              <w:spacing w:after="200" w:line="240" w:lineRule="auto"/>
              <w:rPr>
                <w:del w:id="416" w:author="Rafi Aziizi" w:date="2021-11-12T13:50:00Z"/>
                <w:iCs/>
                <w:szCs w:val="18"/>
              </w:rPr>
            </w:pPr>
            <w:del w:id="417" w:author="Rafi Aziizi" w:date="2021-11-12T13:50:00Z">
              <w:r w:rsidDel="00BC0DF1">
                <w:rPr>
                  <w:iCs/>
                  <w:szCs w:val="18"/>
                </w:rPr>
                <w:delText>5</w:delText>
              </w:r>
            </w:del>
          </w:p>
        </w:tc>
        <w:tc>
          <w:tcPr>
            <w:tcW w:w="2119" w:type="dxa"/>
          </w:tcPr>
          <w:p w14:paraId="00664793" w14:textId="1947FD2E" w:rsidR="00524A03" w:rsidRPr="00524A03" w:rsidDel="00BC0DF1" w:rsidRDefault="00524A03" w:rsidP="00524A03">
            <w:pPr>
              <w:spacing w:after="200" w:line="240" w:lineRule="auto"/>
              <w:rPr>
                <w:del w:id="418" w:author="Rafi Aziizi" w:date="2021-11-12T13:50:00Z"/>
                <w:iCs/>
                <w:szCs w:val="18"/>
              </w:rPr>
            </w:pPr>
            <w:del w:id="419" w:author="Rafi Aziizi" w:date="2021-11-12T13:50:00Z">
              <w:r w:rsidDel="00BC0DF1">
                <w:rPr>
                  <w:iCs/>
                  <w:szCs w:val="18"/>
                </w:rPr>
                <w:delText>Kelola data guru</w:delText>
              </w:r>
            </w:del>
          </w:p>
        </w:tc>
        <w:tc>
          <w:tcPr>
            <w:tcW w:w="2268" w:type="dxa"/>
          </w:tcPr>
          <w:p w14:paraId="6ED47AB6" w14:textId="6824E965" w:rsidR="00524A03" w:rsidRPr="00524A03" w:rsidDel="00BC0DF1" w:rsidRDefault="00524A03" w:rsidP="00524A03">
            <w:pPr>
              <w:spacing w:after="200" w:line="240" w:lineRule="auto"/>
              <w:rPr>
                <w:del w:id="420" w:author="Rafi Aziizi" w:date="2021-11-12T13:50:00Z"/>
                <w:iCs/>
                <w:szCs w:val="18"/>
              </w:rPr>
            </w:pPr>
            <w:del w:id="421" w:author="Rafi Aziizi" w:date="2021-11-12T13:50:00Z">
              <w:r w:rsidDel="00BC0DF1">
                <w:rPr>
                  <w:iCs/>
                  <w:szCs w:val="18"/>
                </w:rPr>
                <w:delText>Memudahkan Guru BK dan bagian IT untuk melakukan pengelolaan data guru.</w:delText>
              </w:r>
            </w:del>
          </w:p>
        </w:tc>
        <w:tc>
          <w:tcPr>
            <w:tcW w:w="2970" w:type="dxa"/>
          </w:tcPr>
          <w:p w14:paraId="68748DAE" w14:textId="7AE12B7A" w:rsidR="00524A03" w:rsidRPr="00A56663" w:rsidDel="00BC0DF1" w:rsidRDefault="00524A03" w:rsidP="00114A62">
            <w:pPr>
              <w:spacing w:after="200" w:line="240" w:lineRule="auto"/>
              <w:jc w:val="center"/>
              <w:rPr>
                <w:del w:id="422" w:author="Rafi Aziizi" w:date="2021-11-12T13:50:00Z"/>
                <w:iCs/>
                <w:szCs w:val="18"/>
                <w:lang w:val="id-ID"/>
              </w:rPr>
            </w:pPr>
            <w:del w:id="423" w:author="Rafi Aziizi" w:date="2021-11-12T13:50:00Z">
              <w:r w:rsidDel="00BC0DF1">
                <w:rPr>
                  <w:iCs/>
                  <w:szCs w:val="18"/>
                </w:rPr>
                <w:delText>Data guru.</w:delText>
              </w:r>
            </w:del>
          </w:p>
        </w:tc>
      </w:tr>
      <w:tr w:rsidR="00524A03" w:rsidRPr="00975145" w:rsidDel="00BC0DF1" w14:paraId="65286343" w14:textId="2FF11B12" w:rsidTr="004A0936">
        <w:trPr>
          <w:jc w:val="center"/>
          <w:del w:id="424" w:author="Rafi Aziizi" w:date="2021-11-12T13:50:00Z"/>
        </w:trPr>
        <w:tc>
          <w:tcPr>
            <w:tcW w:w="570" w:type="dxa"/>
          </w:tcPr>
          <w:p w14:paraId="041EB9D4" w14:textId="3F2745EB" w:rsidR="00524A03" w:rsidRPr="00A978CB" w:rsidDel="00BC0DF1" w:rsidRDefault="00A978CB" w:rsidP="00524A03">
            <w:pPr>
              <w:spacing w:after="200" w:line="240" w:lineRule="auto"/>
              <w:rPr>
                <w:del w:id="425" w:author="Rafi Aziizi" w:date="2021-11-12T13:50:00Z"/>
                <w:iCs/>
                <w:szCs w:val="18"/>
              </w:rPr>
            </w:pPr>
            <w:del w:id="426" w:author="Rafi Aziizi" w:date="2021-11-12T13:50:00Z">
              <w:r w:rsidDel="00BC0DF1">
                <w:rPr>
                  <w:iCs/>
                  <w:szCs w:val="18"/>
                </w:rPr>
                <w:delText>6</w:delText>
              </w:r>
            </w:del>
          </w:p>
        </w:tc>
        <w:tc>
          <w:tcPr>
            <w:tcW w:w="2119" w:type="dxa"/>
          </w:tcPr>
          <w:p w14:paraId="29CB9D4F" w14:textId="2A30E1D0" w:rsidR="00524A03" w:rsidRPr="00975145" w:rsidDel="00BC0DF1" w:rsidRDefault="00524A03" w:rsidP="00524A03">
            <w:pPr>
              <w:spacing w:after="200" w:line="240" w:lineRule="auto"/>
              <w:rPr>
                <w:del w:id="427" w:author="Rafi Aziizi" w:date="2021-11-12T13:50:00Z"/>
                <w:iCs/>
                <w:szCs w:val="18"/>
              </w:rPr>
            </w:pPr>
            <w:del w:id="428" w:author="Rafi Aziizi" w:date="2021-11-12T13:50:00Z">
              <w:r w:rsidDel="00BC0DF1">
                <w:rPr>
                  <w:iCs/>
                  <w:szCs w:val="18"/>
                </w:rPr>
                <w:delText>Kelola data kelas</w:delText>
              </w:r>
            </w:del>
          </w:p>
        </w:tc>
        <w:tc>
          <w:tcPr>
            <w:tcW w:w="2268" w:type="dxa"/>
          </w:tcPr>
          <w:p w14:paraId="035EA862" w14:textId="148A26CE" w:rsidR="00524A03" w:rsidRPr="00975145" w:rsidDel="00BC0DF1" w:rsidRDefault="00524A03" w:rsidP="00524A03">
            <w:pPr>
              <w:spacing w:after="200" w:line="240" w:lineRule="auto"/>
              <w:rPr>
                <w:del w:id="429" w:author="Rafi Aziizi" w:date="2021-11-12T13:50:00Z"/>
                <w:iCs/>
                <w:szCs w:val="18"/>
              </w:rPr>
            </w:pPr>
            <w:del w:id="430" w:author="Rafi Aziizi" w:date="2021-11-12T13:50:00Z">
              <w:r w:rsidDel="00BC0DF1">
                <w:rPr>
                  <w:iCs/>
                  <w:szCs w:val="18"/>
                </w:rPr>
                <w:delText>Memudahkan Guru BK dan bagian IT untuk melakukan pengelolaan data kelas.</w:delText>
              </w:r>
            </w:del>
          </w:p>
        </w:tc>
        <w:tc>
          <w:tcPr>
            <w:tcW w:w="2970" w:type="dxa"/>
          </w:tcPr>
          <w:p w14:paraId="616E726B" w14:textId="6BD39B13" w:rsidR="00524A03" w:rsidRPr="00975145" w:rsidDel="00BC0DF1" w:rsidRDefault="00524A03" w:rsidP="00114A62">
            <w:pPr>
              <w:spacing w:after="200" w:line="240" w:lineRule="auto"/>
              <w:jc w:val="center"/>
              <w:rPr>
                <w:del w:id="431" w:author="Rafi Aziizi" w:date="2021-11-12T13:50:00Z"/>
                <w:iCs/>
                <w:szCs w:val="18"/>
              </w:rPr>
            </w:pPr>
            <w:del w:id="432" w:author="Rafi Aziizi" w:date="2021-11-12T13:50:00Z">
              <w:r w:rsidDel="00BC0DF1">
                <w:rPr>
                  <w:iCs/>
                  <w:szCs w:val="18"/>
                </w:rPr>
                <w:delText>Data kelas.</w:delText>
              </w:r>
            </w:del>
          </w:p>
        </w:tc>
      </w:tr>
      <w:tr w:rsidR="00524A03" w:rsidRPr="00A56663" w:rsidDel="00BC0DF1" w14:paraId="15F42C49" w14:textId="0B9BAC52" w:rsidTr="004A0936">
        <w:trPr>
          <w:jc w:val="center"/>
          <w:del w:id="433" w:author="Rafi Aziizi" w:date="2021-11-12T13:50:00Z"/>
        </w:trPr>
        <w:tc>
          <w:tcPr>
            <w:tcW w:w="570" w:type="dxa"/>
          </w:tcPr>
          <w:p w14:paraId="5974ECDC" w14:textId="0414DFF9" w:rsidR="00524A03" w:rsidRPr="00A978CB" w:rsidDel="00BC0DF1" w:rsidRDefault="00A978CB" w:rsidP="00524A03">
            <w:pPr>
              <w:spacing w:after="200" w:line="240" w:lineRule="auto"/>
              <w:rPr>
                <w:del w:id="434" w:author="Rafi Aziizi" w:date="2021-11-12T13:50:00Z"/>
                <w:iCs/>
                <w:szCs w:val="18"/>
              </w:rPr>
            </w:pPr>
            <w:del w:id="435" w:author="Rafi Aziizi" w:date="2021-11-12T13:50:00Z">
              <w:r w:rsidDel="00BC0DF1">
                <w:rPr>
                  <w:iCs/>
                  <w:szCs w:val="18"/>
                </w:rPr>
                <w:delText>7</w:delText>
              </w:r>
            </w:del>
          </w:p>
        </w:tc>
        <w:tc>
          <w:tcPr>
            <w:tcW w:w="2119" w:type="dxa"/>
          </w:tcPr>
          <w:p w14:paraId="75AFA6DC" w14:textId="6632D7BC" w:rsidR="00524A03" w:rsidRPr="00524A03" w:rsidDel="00BC0DF1" w:rsidRDefault="00524A03" w:rsidP="00524A03">
            <w:pPr>
              <w:spacing w:after="200" w:line="240" w:lineRule="auto"/>
              <w:rPr>
                <w:del w:id="436" w:author="Rafi Aziizi" w:date="2021-11-12T13:50:00Z"/>
                <w:iCs/>
                <w:szCs w:val="18"/>
              </w:rPr>
            </w:pPr>
            <w:del w:id="437" w:author="Rafi Aziizi" w:date="2021-11-12T13:50:00Z">
              <w:r w:rsidDel="00BC0DF1">
                <w:rPr>
                  <w:iCs/>
                  <w:szCs w:val="18"/>
                </w:rPr>
                <w:delText>Kelola data admin</w:delText>
              </w:r>
            </w:del>
          </w:p>
        </w:tc>
        <w:tc>
          <w:tcPr>
            <w:tcW w:w="2268" w:type="dxa"/>
          </w:tcPr>
          <w:p w14:paraId="6EA1382F" w14:textId="0B060429" w:rsidR="00524A03" w:rsidRPr="00E0200F" w:rsidDel="00BC0DF1" w:rsidRDefault="00524A03" w:rsidP="00524A03">
            <w:pPr>
              <w:spacing w:after="200" w:line="240" w:lineRule="auto"/>
              <w:rPr>
                <w:del w:id="438" w:author="Rafi Aziizi" w:date="2021-11-12T13:50:00Z"/>
                <w:iCs/>
                <w:szCs w:val="18"/>
                <w:lang w:val="id-ID"/>
              </w:rPr>
            </w:pPr>
            <w:del w:id="439" w:author="Rafi Aziizi" w:date="2021-11-12T13:50:00Z">
              <w:r w:rsidDel="00BC0DF1">
                <w:rPr>
                  <w:iCs/>
                  <w:szCs w:val="18"/>
                </w:rPr>
                <w:delText>Memudahkan guru BK untuk melakukan pengelolaan pengguna sistem</w:delText>
              </w:r>
              <w:r w:rsidDel="00BC0DF1">
                <w:rPr>
                  <w:iCs/>
                  <w:szCs w:val="18"/>
                  <w:lang w:val="id-ID"/>
                </w:rPr>
                <w:delText>.</w:delText>
              </w:r>
            </w:del>
          </w:p>
        </w:tc>
        <w:tc>
          <w:tcPr>
            <w:tcW w:w="2970" w:type="dxa"/>
          </w:tcPr>
          <w:p w14:paraId="39F5636D" w14:textId="500FDCEF" w:rsidR="00524A03" w:rsidRPr="00A56663" w:rsidDel="00BC0DF1" w:rsidRDefault="00524A03" w:rsidP="00114A62">
            <w:pPr>
              <w:spacing w:after="200" w:line="240" w:lineRule="auto"/>
              <w:jc w:val="center"/>
              <w:rPr>
                <w:del w:id="440" w:author="Rafi Aziizi" w:date="2021-11-12T13:50:00Z"/>
                <w:iCs/>
                <w:szCs w:val="18"/>
                <w:lang w:val="id-ID"/>
              </w:rPr>
            </w:pPr>
            <w:del w:id="441" w:author="Rafi Aziizi" w:date="2021-11-12T13:50:00Z">
              <w:r w:rsidDel="00BC0DF1">
                <w:rPr>
                  <w:iCs/>
                  <w:szCs w:val="18"/>
                </w:rPr>
                <w:delText>Data admin.</w:delText>
              </w:r>
            </w:del>
          </w:p>
        </w:tc>
      </w:tr>
    </w:tbl>
    <w:p w14:paraId="5AD50ADF" w14:textId="6E2E8F84" w:rsidR="006B7890" w:rsidRPr="006B7890" w:rsidDel="00BC0DF1" w:rsidRDefault="006B7890" w:rsidP="006B7890">
      <w:pPr>
        <w:rPr>
          <w:del w:id="442" w:author="Rafi Aziizi" w:date="2021-11-12T13:50:00Z"/>
        </w:rPr>
      </w:pPr>
    </w:p>
    <w:p w14:paraId="1315C24D" w14:textId="18DA82F8" w:rsidR="00BC0DF1" w:rsidRDefault="00BC0DF1" w:rsidP="00BC0DF1">
      <w:pPr>
        <w:pStyle w:val="Heading3"/>
        <w:numPr>
          <w:ilvl w:val="2"/>
          <w:numId w:val="8"/>
        </w:numPr>
        <w:ind w:left="709"/>
        <w:rPr>
          <w:ins w:id="443" w:author="Rafi Aziizi" w:date="2021-11-12T13:50:00Z"/>
          <w:lang w:val="en-US"/>
        </w:rPr>
      </w:pPr>
      <w:bookmarkStart w:id="444" w:name="_Toc80034240"/>
      <w:bookmarkStart w:id="445" w:name="_Toc83115743"/>
      <w:ins w:id="446" w:author="Rafi Aziizi" w:date="2021-11-12T13:50:00Z">
        <w:r>
          <w:rPr>
            <w:lang w:val="en-US"/>
          </w:rPr>
          <w:t>Bisnis Aktor</w:t>
        </w:r>
      </w:ins>
    </w:p>
    <w:p w14:paraId="03D5E57B" w14:textId="77777777" w:rsidR="00494C80" w:rsidRPr="00114A62" w:rsidRDefault="00494C80" w:rsidP="00494C80">
      <w:pPr>
        <w:ind w:firstLine="720"/>
        <w:rPr>
          <w:ins w:id="447" w:author="Rafi Aziizi" w:date="2021-11-12T11:15:00Z"/>
          <w:b/>
          <w:bCs/>
        </w:rPr>
      </w:pPr>
      <w:ins w:id="448" w:author="Rafi Aziizi" w:date="2021-11-12T11:15:00Z">
        <w:r w:rsidRPr="0044182F">
          <w:t xml:space="preserve">Berdasarkan analisis sistem, terdapat </w:t>
        </w:r>
        <w:r>
          <w:t>4</w:t>
        </w:r>
        <w:r w:rsidRPr="0044182F">
          <w:t xml:space="preserve"> aktor yang memil</w:t>
        </w:r>
        <w:r>
          <w:t>iki peran dalam mengakses sistem</w:t>
        </w:r>
        <w:r w:rsidRPr="0044182F">
          <w:t xml:space="preserve">, </w:t>
        </w:r>
        <w:r>
          <w:t>aktor tersebut yaitu</w:t>
        </w:r>
        <w:r w:rsidRPr="001777A7">
          <w:rPr>
            <w:lang w:val="id-ID"/>
          </w:rPr>
          <w:t xml:space="preserve"> </w:t>
        </w:r>
        <w:r>
          <w:t>Siswa</w:t>
        </w:r>
        <w:r w:rsidRPr="001777A7">
          <w:rPr>
            <w:lang w:val="id-ID"/>
          </w:rPr>
          <w:t xml:space="preserve">, </w:t>
        </w:r>
        <w:r>
          <w:t>Kepala Sekolah</w:t>
        </w:r>
        <w:r w:rsidRPr="001777A7">
          <w:rPr>
            <w:lang w:val="id-ID"/>
          </w:rPr>
          <w:t xml:space="preserve">, </w:t>
        </w:r>
        <w:r>
          <w:t>Guru BK</w:t>
        </w:r>
        <w:r w:rsidRPr="001777A7">
          <w:rPr>
            <w:lang w:val="id-ID"/>
          </w:rPr>
          <w:t>, dan Bag</w:t>
        </w:r>
        <w:r>
          <w:t>.</w:t>
        </w:r>
        <w:r w:rsidRPr="001777A7">
          <w:rPr>
            <w:lang w:val="id-ID"/>
          </w:rPr>
          <w:t xml:space="preserve"> </w:t>
        </w:r>
        <w:r>
          <w:t>IT</w:t>
        </w:r>
        <w:r w:rsidRPr="0044182F">
          <w:t xml:space="preserve"> di </w:t>
        </w:r>
        <w:r>
          <w:t>SMK Cendekia Batujajar yang ditunjukkan pada Gambar:</w:t>
        </w:r>
        <w:r>
          <w:rPr>
            <w:noProof/>
          </w:rPr>
          <mc:AlternateContent>
            <mc:Choice Requires="wps">
              <w:drawing>
                <wp:anchor distT="0" distB="0" distL="114300" distR="114300" simplePos="0" relativeHeight="252039680" behindDoc="1" locked="0" layoutInCell="1" allowOverlap="1" wp14:anchorId="5FB3A673" wp14:editId="0A056ABD">
                  <wp:simplePos x="0" y="0"/>
                  <wp:positionH relativeFrom="column">
                    <wp:posOffset>0</wp:posOffset>
                  </wp:positionH>
                  <wp:positionV relativeFrom="paragraph">
                    <wp:posOffset>3406775</wp:posOffset>
                  </wp:positionV>
                  <wp:extent cx="5039995" cy="635"/>
                  <wp:effectExtent l="0" t="0" r="0" b="0"/>
                  <wp:wrapNone/>
                  <wp:docPr id="123" name="Text Box 123"/>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35496D49" w14:textId="77777777" w:rsidR="001F2641" w:rsidRPr="00084E91" w:rsidRDefault="001F2641" w:rsidP="00494C80">
                              <w:pPr>
                                <w:pStyle w:val="Caption"/>
                                <w:jc w:val="center"/>
                                <w:rPr>
                                  <w:noProof/>
                                  <w:sz w:val="24"/>
                                  <w:szCs w:val="24"/>
                                </w:rPr>
                              </w:pPr>
                              <w:r>
                                <w:t xml:space="preserve">Gambar 3. </w:t>
                              </w:r>
                              <w:r>
                                <w:fldChar w:fldCharType="begin"/>
                              </w:r>
                              <w:r>
                                <w:instrText xml:space="preserve"> SEQ Gambar_3. \* ARABIC </w:instrText>
                              </w:r>
                              <w:r>
                                <w:fldChar w:fldCharType="separate"/>
                              </w:r>
                              <w:r>
                                <w:rPr>
                                  <w:noProof/>
                                </w:rPr>
                                <w:t>4</w:t>
                              </w:r>
                              <w:r>
                                <w:fldChar w:fldCharType="end"/>
                              </w:r>
                              <w:r>
                                <w:t xml:space="preserve"> Bisnis Aktor SMK Cendekia Batujajar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B3A673" id="Text Box 123" o:spid="_x0000_s1034" type="#_x0000_t202" style="position:absolute;left:0;text-align:left;margin-left:0;margin-top:268.25pt;width:396.85pt;height:.05pt;z-index:-251276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" stroked="f">
                  <v:textbox style="mso-fit-shape-to-text:t" inset="0,0,0,0">
                    <w:txbxContent>
                      <w:p w14:paraId="35496D49" w14:textId="77777777" w:rsidR="001F2641" w:rsidRPr="00084E91" w:rsidRDefault="001F2641" w:rsidP="00494C80">
                        <w:pPr>
                          <w:pStyle w:val="Caption"/>
                          <w:jc w:val="center"/>
                          <w:rPr>
                            <w:noProof/>
                            <w:sz w:val="24"/>
                            <w:szCs w:val="24"/>
                          </w:rPr>
                        </w:pPr>
                        <w:r>
                          <w:t xml:space="preserve">Gambar 3. </w:t>
                        </w:r>
                        <w:r>
                          <w:fldChar w:fldCharType="begin"/>
                        </w:r>
                        <w:r>
                          <w:instrText xml:space="preserve"> SEQ Gambar_3. \* ARABIC </w:instrText>
                        </w:r>
                        <w:r>
                          <w:fldChar w:fldCharType="separate"/>
                        </w:r>
                        <w:r>
                          <w:rPr>
                            <w:noProof/>
                          </w:rPr>
                          <w:t>4</w:t>
                        </w:r>
                        <w:r>
                          <w:fldChar w:fldCharType="end"/>
                        </w:r>
                        <w:r>
                          <w:t xml:space="preserve"> Bisnis Aktor SMK Cendekia Batujajar</w:t>
                        </w:r>
                      </w:p>
                    </w:txbxContent>
                  </v:textbox>
                </v:shape>
              </w:pict>
            </mc:Fallback>
          </mc:AlternateContent>
        </w:r>
      </w:ins>
    </w:p>
    <w:p w14:paraId="3FD15C27" w14:textId="77777777" w:rsidR="00494C80" w:rsidRDefault="00494C80" w:rsidP="00494C80">
      <w:pPr>
        <w:spacing w:line="240" w:lineRule="auto"/>
        <w:jc w:val="center"/>
        <w:rPr>
          <w:ins w:id="449" w:author="Rafi Aziizi" w:date="2021-11-12T11:15:00Z"/>
          <w:b/>
          <w:bCs/>
          <w:sz w:val="22"/>
          <w:szCs w:val="22"/>
        </w:rPr>
      </w:pPr>
      <w:ins w:id="450" w:author="Rafi Aziizi" w:date="2021-11-12T11:15:00Z">
        <w:r>
          <w:rPr>
            <w:noProof/>
          </w:rPr>
          <w:lastRenderedPageBreak/>
          <w:drawing>
            <wp:inline distT="0" distB="0" distL="0" distR="0" wp14:anchorId="0CDC89CA" wp14:editId="039EB58C">
              <wp:extent cx="5039995" cy="3324860"/>
              <wp:effectExtent l="0" t="0" r="8255" b="889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039995" cy="3324860"/>
                      </a:xfrm>
                      <a:prstGeom prst="rect">
                        <a:avLst/>
                      </a:prstGeom>
                      <a:noFill/>
                      <a:ln>
                        <a:noFill/>
                      </a:ln>
                    </pic:spPr>
                  </pic:pic>
                </a:graphicData>
              </a:graphic>
            </wp:inline>
          </w:drawing>
        </w:r>
        <w:r>
          <w:rPr>
            <w:noProof/>
          </w:rPr>
          <w:t xml:space="preserve"> </w:t>
        </w:r>
        <w:r>
          <w:rPr>
            <w:noProof/>
          </w:rPr>
          <mc:AlternateContent>
            <mc:Choice Requires="wps">
              <w:drawing>
                <wp:anchor distT="0" distB="0" distL="114300" distR="114300" simplePos="0" relativeHeight="252040704" behindDoc="1" locked="0" layoutInCell="1" allowOverlap="1" wp14:anchorId="7AA760F2" wp14:editId="023F20C0">
                  <wp:simplePos x="0" y="0"/>
                  <wp:positionH relativeFrom="column">
                    <wp:posOffset>0</wp:posOffset>
                  </wp:positionH>
                  <wp:positionV relativeFrom="paragraph">
                    <wp:posOffset>3374390</wp:posOffset>
                  </wp:positionV>
                  <wp:extent cx="5039995" cy="635"/>
                  <wp:effectExtent l="0" t="0" r="0" b="0"/>
                  <wp:wrapNone/>
                  <wp:docPr id="125" name="Text Box 125"/>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567F18C3" w14:textId="77777777" w:rsidR="001F2641" w:rsidRPr="0030050B" w:rsidRDefault="001F2641" w:rsidP="00494C80">
                              <w:pPr>
                                <w:pStyle w:val="Caption"/>
                                <w:jc w:val="center"/>
                                <w:rPr>
                                  <w:noProof/>
                                  <w:sz w:val="24"/>
                                  <w:szCs w:val="24"/>
                                </w:rPr>
                              </w:pPr>
                              <w:r>
                                <w:t xml:space="preserve">Gambar 3. </w:t>
                              </w:r>
                              <w:r>
                                <w:fldChar w:fldCharType="begin"/>
                              </w:r>
                              <w:r>
                                <w:instrText xml:space="preserve"> SEQ Gambar_3. \* ARABIC </w:instrText>
                              </w:r>
                              <w:r>
                                <w:fldChar w:fldCharType="separate"/>
                              </w:r>
                              <w:r>
                                <w:rPr>
                                  <w:noProof/>
                                </w:rPr>
                                <w:t>5</w:t>
                              </w:r>
                              <w:r>
                                <w:fldChar w:fldCharType="end"/>
                              </w:r>
                              <w:r>
                                <w:t xml:space="preserve"> Bisnis Aktor Sistem Absensi SMK Cendekia Batujajar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A760F2" id="Text Box 125" o:spid="_x0000_s1035" type="#_x0000_t202" style="position:absolute;left:0;text-align:left;margin-left:0;margin-top:265.7pt;width:396.85pt;height:.05pt;z-index:-251275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" stroked="f">
                  <v:textbox style="mso-fit-shape-to-text:t" inset="0,0,0,0">
                    <w:txbxContent>
                      <w:p w14:paraId="567F18C3" w14:textId="77777777" w:rsidR="001F2641" w:rsidRPr="0030050B" w:rsidRDefault="001F2641" w:rsidP="00494C80">
                        <w:pPr>
                          <w:pStyle w:val="Caption"/>
                          <w:jc w:val="center"/>
                          <w:rPr>
                            <w:noProof/>
                            <w:sz w:val="24"/>
                            <w:szCs w:val="24"/>
                          </w:rPr>
                        </w:pPr>
                        <w:r>
                          <w:t xml:space="preserve">Gambar 3. </w:t>
                        </w:r>
                        <w:r>
                          <w:fldChar w:fldCharType="begin"/>
                        </w:r>
                        <w:r>
                          <w:instrText xml:space="preserve"> SEQ Gambar_3. \* ARABIC </w:instrText>
                        </w:r>
                        <w:r>
                          <w:fldChar w:fldCharType="separate"/>
                        </w:r>
                        <w:r>
                          <w:rPr>
                            <w:noProof/>
                          </w:rPr>
                          <w:t>5</w:t>
                        </w:r>
                        <w:r>
                          <w:fldChar w:fldCharType="end"/>
                        </w:r>
                        <w:r>
                          <w:t xml:space="preserve"> Bisnis Aktor Sistem Absensi SMK Cendekia Batujajar</w:t>
                        </w:r>
                      </w:p>
                    </w:txbxContent>
                  </v:textbox>
                </v:shape>
              </w:pict>
            </mc:Fallback>
          </mc:AlternateContent>
        </w:r>
      </w:ins>
    </w:p>
    <w:p w14:paraId="5DC90E0C" w14:textId="77777777" w:rsidR="00494C80" w:rsidRDefault="00494C80" w:rsidP="00494C80">
      <w:pPr>
        <w:spacing w:line="240" w:lineRule="auto"/>
        <w:rPr>
          <w:ins w:id="451" w:author="Rafi Aziizi" w:date="2021-11-12T11:15:00Z"/>
          <w:b/>
          <w:bCs/>
          <w:sz w:val="22"/>
          <w:szCs w:val="22"/>
        </w:rPr>
      </w:pPr>
    </w:p>
    <w:p w14:paraId="052CBFF3" w14:textId="77777777" w:rsidR="00494C80" w:rsidRDefault="00494C80" w:rsidP="00494C80">
      <w:pPr>
        <w:spacing w:line="240" w:lineRule="auto"/>
        <w:jc w:val="center"/>
        <w:rPr>
          <w:ins w:id="452" w:author="Rafi Aziizi" w:date="2021-11-12T11:15:00Z"/>
          <w:b/>
          <w:bCs/>
          <w:sz w:val="22"/>
          <w:szCs w:val="22"/>
        </w:rPr>
      </w:pPr>
      <w:ins w:id="453" w:author="Rafi Aziizi" w:date="2021-11-12T11:15:00Z">
        <w:r w:rsidRPr="00122F94">
          <w:rPr>
            <w:b/>
            <w:bCs/>
            <w:sz w:val="22"/>
            <w:szCs w:val="22"/>
          </w:rPr>
          <w:t xml:space="preserve">(Sumber: </w:t>
        </w:r>
        <w:r w:rsidRPr="00122F94">
          <w:rPr>
            <w:sz w:val="22"/>
            <w:szCs w:val="22"/>
          </w:rPr>
          <w:t>Pe</w:t>
        </w:r>
        <w:r>
          <w:rPr>
            <w:sz w:val="22"/>
            <w:szCs w:val="22"/>
          </w:rPr>
          <w:t>nyusun</w:t>
        </w:r>
        <w:r w:rsidRPr="00122F94">
          <w:rPr>
            <w:b/>
            <w:bCs/>
            <w:sz w:val="22"/>
            <w:szCs w:val="22"/>
          </w:rPr>
          <w:t>)</w:t>
        </w:r>
      </w:ins>
    </w:p>
    <w:p w14:paraId="20CC7BBC" w14:textId="77777777" w:rsidR="00494C80" w:rsidRPr="00122F94" w:rsidRDefault="00494C80" w:rsidP="00494C80">
      <w:pPr>
        <w:spacing w:line="240" w:lineRule="auto"/>
        <w:jc w:val="center"/>
        <w:rPr>
          <w:ins w:id="454" w:author="Rafi Aziizi" w:date="2021-11-12T11:15:00Z"/>
          <w:b/>
          <w:bCs/>
          <w:sz w:val="22"/>
          <w:szCs w:val="22"/>
        </w:rPr>
      </w:pPr>
    </w:p>
    <w:p w14:paraId="79AFBD68" w14:textId="5CEC520A" w:rsidR="00494C80" w:rsidRPr="003E1103" w:rsidDel="00BC0DF1" w:rsidRDefault="00494C80" w:rsidP="00494C80">
      <w:pPr>
        <w:ind w:firstLine="720"/>
        <w:rPr>
          <w:del w:id="455" w:author="Rafi Aziizi" w:date="2021-11-12T13:51:00Z"/>
          <w:moveTo w:id="456" w:author="Rafi Aziizi" w:date="2021-11-12T11:16:00Z"/>
        </w:rPr>
      </w:pPr>
      <w:commentRangeStart w:id="457"/>
      <w:commentRangeEnd w:id="457"/>
      <w:del w:id="458" w:author="Rafi Aziizi" w:date="2021-11-12T13:52:00Z">
        <w:r w:rsidDel="00BC0DF1">
          <w:rPr>
            <w:rStyle w:val="CommentReference"/>
            <w:b/>
          </w:rPr>
          <w:commentReference w:id="457"/>
        </w:r>
      </w:del>
      <w:moveToRangeStart w:id="459" w:author="Rafi Aziizi" w:date="2021-11-12T11:16:00Z" w:name="move87608182"/>
      <w:moveTo w:id="460" w:author="Rafi Aziizi" w:date="2021-11-12T11:16:00Z">
        <w:del w:id="461" w:author="Rafi Aziizi" w:date="2021-11-12T13:51:00Z">
          <w:r w:rsidDel="00BC0DF1">
            <w:delText>Deskripsi aktor menjelaskan definisi setiap aktor yang terlibat yaitu Siswa, Bagian IT, Kepala Sekolah, dan Guru BK. Penjelasan mengenai deskripsi untuk setiap aktor dapat dilihat pada table:</w:delText>
          </w:r>
        </w:del>
      </w:moveTo>
    </w:p>
    <w:p w14:paraId="66023949" w14:textId="680385D8" w:rsidR="00494C80" w:rsidDel="00BC0DF1" w:rsidRDefault="00494C80" w:rsidP="00494C80">
      <w:pPr>
        <w:pStyle w:val="Caption"/>
        <w:keepNext/>
        <w:jc w:val="center"/>
        <w:rPr>
          <w:del w:id="462" w:author="Rafi Aziizi" w:date="2021-11-12T13:51:00Z"/>
          <w:moveTo w:id="463" w:author="Rafi Aziizi" w:date="2021-11-12T11:16:00Z"/>
        </w:rPr>
      </w:pPr>
      <w:moveTo w:id="464" w:author="Rafi Aziizi" w:date="2021-11-12T11:16:00Z">
        <w:del w:id="465" w:author="Rafi Aziizi" w:date="2021-11-12T13:51:00Z">
          <w:r w:rsidDel="00BC0DF1">
            <w:delText xml:space="preserve">Table 3. </w:delText>
          </w:r>
          <w:r w:rsidDel="00BC0DF1">
            <w:fldChar w:fldCharType="begin"/>
          </w:r>
          <w:r w:rsidDel="00BC0DF1">
            <w:delInstrText xml:space="preserve"> SEQ Table_3. \* ARABIC </w:delInstrText>
          </w:r>
          <w:r w:rsidDel="00BC0DF1">
            <w:fldChar w:fldCharType="separate"/>
          </w:r>
          <w:r w:rsidDel="00BC0DF1">
            <w:rPr>
              <w:noProof/>
            </w:rPr>
            <w:delText>4</w:delText>
          </w:r>
          <w:r w:rsidDel="00BC0DF1">
            <w:fldChar w:fldCharType="end"/>
          </w:r>
          <w:r w:rsidDel="00BC0DF1">
            <w:delText xml:space="preserve"> </w:delText>
          </w:r>
          <w:r w:rsidRPr="00D74A99" w:rsidDel="00BC0DF1">
            <w:delText>Deskripsi Aktor</w:delText>
          </w:r>
        </w:del>
      </w:moveTo>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4"/>
        <w:gridCol w:w="2268"/>
        <w:gridCol w:w="4955"/>
      </w:tblGrid>
      <w:tr w:rsidR="00494C80" w:rsidRPr="0009462F" w:rsidDel="00BC0DF1" w14:paraId="58933E55" w14:textId="3DC43E4F" w:rsidTr="00F14C4A">
        <w:trPr>
          <w:del w:id="466" w:author="Rafi Aziizi" w:date="2021-11-12T13:51:00Z"/>
        </w:trPr>
        <w:tc>
          <w:tcPr>
            <w:tcW w:w="704" w:type="dxa"/>
          </w:tcPr>
          <w:p w14:paraId="7E5CA51E" w14:textId="31EC94CD" w:rsidR="00494C80" w:rsidRPr="0009462F" w:rsidDel="00BC0DF1" w:rsidRDefault="00494C80" w:rsidP="00F14C4A">
            <w:pPr>
              <w:jc w:val="center"/>
              <w:rPr>
                <w:del w:id="467" w:author="Rafi Aziizi" w:date="2021-11-12T13:51:00Z"/>
                <w:moveTo w:id="468" w:author="Rafi Aziizi" w:date="2021-11-12T11:16:00Z"/>
                <w:b/>
              </w:rPr>
            </w:pPr>
            <w:moveTo w:id="469" w:author="Rafi Aziizi" w:date="2021-11-12T11:16:00Z">
              <w:del w:id="470" w:author="Rafi Aziizi" w:date="2021-11-12T13:51:00Z">
                <w:r w:rsidDel="00BC0DF1">
                  <w:rPr>
                    <w:b/>
                  </w:rPr>
                  <w:delText>No</w:delText>
                </w:r>
              </w:del>
            </w:moveTo>
          </w:p>
        </w:tc>
        <w:tc>
          <w:tcPr>
            <w:tcW w:w="2268" w:type="dxa"/>
          </w:tcPr>
          <w:p w14:paraId="43377CEA" w14:textId="373028AB" w:rsidR="00494C80" w:rsidRPr="0009462F" w:rsidDel="00BC0DF1" w:rsidRDefault="00494C80" w:rsidP="00F14C4A">
            <w:pPr>
              <w:jc w:val="center"/>
              <w:rPr>
                <w:del w:id="471" w:author="Rafi Aziizi" w:date="2021-11-12T13:51:00Z"/>
                <w:moveTo w:id="472" w:author="Rafi Aziizi" w:date="2021-11-12T11:16:00Z"/>
                <w:b/>
              </w:rPr>
            </w:pPr>
            <w:moveTo w:id="473" w:author="Rafi Aziizi" w:date="2021-11-12T11:16:00Z">
              <w:del w:id="474" w:author="Rafi Aziizi" w:date="2021-11-12T13:51:00Z">
                <w:r w:rsidRPr="0009462F" w:rsidDel="00BC0DF1">
                  <w:rPr>
                    <w:b/>
                  </w:rPr>
                  <w:delText>Aktor</w:delText>
                </w:r>
              </w:del>
            </w:moveTo>
          </w:p>
        </w:tc>
        <w:tc>
          <w:tcPr>
            <w:tcW w:w="4955" w:type="dxa"/>
          </w:tcPr>
          <w:p w14:paraId="42BFF127" w14:textId="6992BF5D" w:rsidR="00494C80" w:rsidRPr="0009462F" w:rsidDel="00BC0DF1" w:rsidRDefault="00494C80" w:rsidP="00F14C4A">
            <w:pPr>
              <w:jc w:val="center"/>
              <w:rPr>
                <w:del w:id="475" w:author="Rafi Aziizi" w:date="2021-11-12T13:51:00Z"/>
                <w:moveTo w:id="476" w:author="Rafi Aziizi" w:date="2021-11-12T11:16:00Z"/>
                <w:b/>
              </w:rPr>
            </w:pPr>
            <w:moveTo w:id="477" w:author="Rafi Aziizi" w:date="2021-11-12T11:16:00Z">
              <w:del w:id="478" w:author="Rafi Aziizi" w:date="2021-11-12T13:51:00Z">
                <w:r w:rsidRPr="0009462F" w:rsidDel="00BC0DF1">
                  <w:rPr>
                    <w:b/>
                  </w:rPr>
                  <w:delText>Deskripsi</w:delText>
                </w:r>
              </w:del>
            </w:moveTo>
          </w:p>
        </w:tc>
      </w:tr>
      <w:tr w:rsidR="00494C80" w:rsidDel="00BC0DF1" w14:paraId="047CFB03" w14:textId="69803F67" w:rsidTr="00F14C4A">
        <w:trPr>
          <w:del w:id="479" w:author="Rafi Aziizi" w:date="2021-11-12T13:51:00Z"/>
        </w:trPr>
        <w:tc>
          <w:tcPr>
            <w:tcW w:w="704" w:type="dxa"/>
          </w:tcPr>
          <w:p w14:paraId="23CB2290" w14:textId="3E1754B2" w:rsidR="00494C80" w:rsidDel="00BC0DF1" w:rsidRDefault="00494C80" w:rsidP="00F14C4A">
            <w:pPr>
              <w:rPr>
                <w:del w:id="480" w:author="Rafi Aziizi" w:date="2021-11-12T13:51:00Z"/>
                <w:moveTo w:id="481" w:author="Rafi Aziizi" w:date="2021-11-12T11:16:00Z"/>
              </w:rPr>
            </w:pPr>
            <w:moveTo w:id="482" w:author="Rafi Aziizi" w:date="2021-11-12T11:16:00Z">
              <w:del w:id="483" w:author="Rafi Aziizi" w:date="2021-11-12T13:51:00Z">
                <w:r w:rsidDel="00BC0DF1">
                  <w:delText>1.</w:delText>
                </w:r>
              </w:del>
            </w:moveTo>
          </w:p>
        </w:tc>
        <w:tc>
          <w:tcPr>
            <w:tcW w:w="2268" w:type="dxa"/>
          </w:tcPr>
          <w:p w14:paraId="42F9C66E" w14:textId="4FC4730D" w:rsidR="00494C80" w:rsidDel="00BC0DF1" w:rsidRDefault="00494C80" w:rsidP="00F14C4A">
            <w:pPr>
              <w:rPr>
                <w:del w:id="484" w:author="Rafi Aziizi" w:date="2021-11-12T13:51:00Z"/>
                <w:moveTo w:id="485" w:author="Rafi Aziizi" w:date="2021-11-12T11:16:00Z"/>
              </w:rPr>
            </w:pPr>
            <w:moveTo w:id="486" w:author="Rafi Aziizi" w:date="2021-11-12T11:16:00Z">
              <w:del w:id="487" w:author="Rafi Aziizi" w:date="2021-11-12T13:51:00Z">
                <w:r w:rsidDel="00BC0DF1">
                  <w:delText>Siswa</w:delText>
                </w:r>
              </w:del>
            </w:moveTo>
          </w:p>
        </w:tc>
        <w:tc>
          <w:tcPr>
            <w:tcW w:w="4955" w:type="dxa"/>
          </w:tcPr>
          <w:p w14:paraId="033E34D1" w14:textId="01E2811F" w:rsidR="00494C80" w:rsidDel="00BC0DF1" w:rsidRDefault="00494C80" w:rsidP="00F14C4A">
            <w:pPr>
              <w:rPr>
                <w:del w:id="488" w:author="Rafi Aziizi" w:date="2021-11-12T13:51:00Z"/>
                <w:moveTo w:id="489" w:author="Rafi Aziizi" w:date="2021-11-12T11:16:00Z"/>
              </w:rPr>
            </w:pPr>
            <w:moveTo w:id="490" w:author="Rafi Aziizi" w:date="2021-11-12T11:16:00Z">
              <w:del w:id="491" w:author="Rafi Aziizi" w:date="2021-11-12T13:51:00Z">
                <w:r w:rsidDel="00BC0DF1">
                  <w:delText>B</w:delText>
                </w:r>
                <w:r w:rsidRPr="003E1103" w:rsidDel="00BC0DF1">
                  <w:delText>ertanggung jawab untuk melakukan absen</w:delText>
                </w:r>
              </w:del>
            </w:moveTo>
          </w:p>
        </w:tc>
      </w:tr>
      <w:tr w:rsidR="00494C80" w:rsidDel="00BC0DF1" w14:paraId="5AE41BE5" w14:textId="2FD18689" w:rsidTr="00F14C4A">
        <w:trPr>
          <w:del w:id="492" w:author="Rafi Aziizi" w:date="2021-11-12T13:51:00Z"/>
        </w:trPr>
        <w:tc>
          <w:tcPr>
            <w:tcW w:w="704" w:type="dxa"/>
          </w:tcPr>
          <w:p w14:paraId="49B667B3" w14:textId="2DA9BA2B" w:rsidR="00494C80" w:rsidDel="00BC0DF1" w:rsidRDefault="00494C80" w:rsidP="00F14C4A">
            <w:pPr>
              <w:rPr>
                <w:del w:id="493" w:author="Rafi Aziizi" w:date="2021-11-12T13:51:00Z"/>
                <w:moveTo w:id="494" w:author="Rafi Aziizi" w:date="2021-11-12T11:16:00Z"/>
              </w:rPr>
            </w:pPr>
            <w:moveTo w:id="495" w:author="Rafi Aziizi" w:date="2021-11-12T11:16:00Z">
              <w:del w:id="496" w:author="Rafi Aziizi" w:date="2021-11-12T13:51:00Z">
                <w:r w:rsidDel="00BC0DF1">
                  <w:delText>2.</w:delText>
                </w:r>
              </w:del>
            </w:moveTo>
          </w:p>
        </w:tc>
        <w:tc>
          <w:tcPr>
            <w:tcW w:w="2268" w:type="dxa"/>
          </w:tcPr>
          <w:p w14:paraId="75B5250B" w14:textId="3B3F9BE7" w:rsidR="00494C80" w:rsidDel="00BC0DF1" w:rsidRDefault="00494C80" w:rsidP="00F14C4A">
            <w:pPr>
              <w:rPr>
                <w:del w:id="497" w:author="Rafi Aziizi" w:date="2021-11-12T13:51:00Z"/>
                <w:moveTo w:id="498" w:author="Rafi Aziizi" w:date="2021-11-12T11:16:00Z"/>
              </w:rPr>
            </w:pPr>
            <w:moveTo w:id="499" w:author="Rafi Aziizi" w:date="2021-11-12T11:16:00Z">
              <w:del w:id="500" w:author="Rafi Aziizi" w:date="2021-11-12T13:51:00Z">
                <w:r w:rsidDel="00BC0DF1">
                  <w:delText>Kepala Sekolah</w:delText>
                </w:r>
              </w:del>
            </w:moveTo>
          </w:p>
        </w:tc>
        <w:tc>
          <w:tcPr>
            <w:tcW w:w="4955" w:type="dxa"/>
          </w:tcPr>
          <w:p w14:paraId="415AFE8C" w14:textId="61B31FA2" w:rsidR="00494C80" w:rsidRPr="001B0BF8" w:rsidDel="00BC0DF1" w:rsidRDefault="00494C80" w:rsidP="00F14C4A">
            <w:pPr>
              <w:rPr>
                <w:del w:id="501" w:author="Rafi Aziizi" w:date="2021-11-12T13:51:00Z"/>
                <w:moveTo w:id="502" w:author="Rafi Aziizi" w:date="2021-11-12T11:16:00Z"/>
                <w:lang w:val="id-ID"/>
              </w:rPr>
            </w:pPr>
            <w:moveTo w:id="503" w:author="Rafi Aziizi" w:date="2021-11-12T11:16:00Z">
              <w:del w:id="504" w:author="Rafi Aziizi" w:date="2021-11-12T13:51:00Z">
                <w:r w:rsidDel="00BC0DF1">
                  <w:delText>Aktor ini dapat melihat laporan absensi berdasarkan hari, bulan maupun semester.</w:delText>
                </w:r>
                <w:r w:rsidDel="00BC0DF1">
                  <w:rPr>
                    <w:lang w:val="id-ID"/>
                  </w:rPr>
                  <w:delText xml:space="preserve"> </w:delText>
                </w:r>
              </w:del>
            </w:moveTo>
          </w:p>
        </w:tc>
      </w:tr>
      <w:tr w:rsidR="00494C80" w:rsidDel="00BC0DF1" w14:paraId="7D3C759B" w14:textId="0F55768C" w:rsidTr="00F14C4A">
        <w:trPr>
          <w:del w:id="505" w:author="Rafi Aziizi" w:date="2021-11-12T13:51:00Z"/>
        </w:trPr>
        <w:tc>
          <w:tcPr>
            <w:tcW w:w="704" w:type="dxa"/>
          </w:tcPr>
          <w:p w14:paraId="7C0F14A0" w14:textId="1BCAD702" w:rsidR="00494C80" w:rsidDel="00BC0DF1" w:rsidRDefault="00494C80" w:rsidP="00F14C4A">
            <w:pPr>
              <w:rPr>
                <w:del w:id="506" w:author="Rafi Aziizi" w:date="2021-11-12T13:51:00Z"/>
                <w:moveTo w:id="507" w:author="Rafi Aziizi" w:date="2021-11-12T11:16:00Z"/>
              </w:rPr>
            </w:pPr>
            <w:moveTo w:id="508" w:author="Rafi Aziizi" w:date="2021-11-12T11:16:00Z">
              <w:del w:id="509" w:author="Rafi Aziizi" w:date="2021-11-12T13:51:00Z">
                <w:r w:rsidDel="00BC0DF1">
                  <w:delText xml:space="preserve">3. </w:delText>
                </w:r>
              </w:del>
            </w:moveTo>
          </w:p>
        </w:tc>
        <w:tc>
          <w:tcPr>
            <w:tcW w:w="2268" w:type="dxa"/>
          </w:tcPr>
          <w:p w14:paraId="699748AA" w14:textId="5A2A1BC9" w:rsidR="00494C80" w:rsidDel="00BC0DF1" w:rsidRDefault="00494C80" w:rsidP="00F14C4A">
            <w:pPr>
              <w:rPr>
                <w:del w:id="510" w:author="Rafi Aziizi" w:date="2021-11-12T13:51:00Z"/>
                <w:moveTo w:id="511" w:author="Rafi Aziizi" w:date="2021-11-12T11:16:00Z"/>
              </w:rPr>
            </w:pPr>
            <w:moveTo w:id="512" w:author="Rafi Aziizi" w:date="2021-11-12T11:16:00Z">
              <w:del w:id="513" w:author="Rafi Aziizi" w:date="2021-11-12T13:51:00Z">
                <w:r w:rsidDel="00BC0DF1">
                  <w:delText>Guru BK</w:delText>
                </w:r>
              </w:del>
            </w:moveTo>
          </w:p>
        </w:tc>
        <w:tc>
          <w:tcPr>
            <w:tcW w:w="4955" w:type="dxa"/>
          </w:tcPr>
          <w:p w14:paraId="6BCB9C6A" w14:textId="4A17D50F" w:rsidR="00494C80" w:rsidDel="00BC0DF1" w:rsidRDefault="00494C80" w:rsidP="00F14C4A">
            <w:pPr>
              <w:rPr>
                <w:del w:id="514" w:author="Rafi Aziizi" w:date="2021-11-12T13:51:00Z"/>
                <w:moveTo w:id="515" w:author="Rafi Aziizi" w:date="2021-11-12T11:16:00Z"/>
              </w:rPr>
            </w:pPr>
            <w:moveTo w:id="516" w:author="Rafi Aziizi" w:date="2021-11-12T11:16:00Z">
              <w:del w:id="517" w:author="Rafi Aziizi" w:date="2021-11-12T13:51:00Z">
                <w:r w:rsidDel="00BC0DF1">
                  <w:delText>B</w:delText>
                </w:r>
                <w:r w:rsidRPr="003E1103" w:rsidDel="00BC0DF1">
                  <w:delText>ertanggung jawab untuk mengelola data</w:delText>
                </w:r>
                <w:r w:rsidDel="00BC0DF1">
                  <w:delText xml:space="preserve"> </w:delText>
                </w:r>
                <w:r w:rsidRPr="003E1103" w:rsidDel="00BC0DF1">
                  <w:delText>siswa,</w:delText>
                </w:r>
                <w:r w:rsidDel="00BC0DF1">
                  <w:delText xml:space="preserve"> </w:delText>
                </w:r>
                <w:r w:rsidRPr="003E1103" w:rsidDel="00BC0DF1">
                  <w:delText>admin,</w:delText>
                </w:r>
                <w:r w:rsidDel="00BC0DF1">
                  <w:delText xml:space="preserve"> </w:delText>
                </w:r>
                <w:r w:rsidRPr="003E1103" w:rsidDel="00BC0DF1">
                  <w:delText>guru,</w:delText>
                </w:r>
                <w:r w:rsidDel="00BC0DF1">
                  <w:delText xml:space="preserve"> </w:delText>
                </w:r>
                <w:r w:rsidRPr="003E1103" w:rsidDel="00BC0DF1">
                  <w:delText>kelas,</w:delText>
                </w:r>
                <w:r w:rsidDel="00BC0DF1">
                  <w:delText xml:space="preserve"> </w:delText>
                </w:r>
                <w:r w:rsidRPr="003E1103" w:rsidDel="00BC0DF1">
                  <w:delText>absensi,</w:delText>
                </w:r>
                <w:r w:rsidDel="00BC0DF1">
                  <w:delText xml:space="preserve"> semester, </w:delText>
                </w:r>
                <w:r w:rsidRPr="003E1103" w:rsidDel="00BC0DF1">
                  <w:delText>laporan absensi hingga siswa bermasalah</w:delText>
                </w:r>
              </w:del>
            </w:moveTo>
          </w:p>
        </w:tc>
      </w:tr>
      <w:tr w:rsidR="00494C80" w:rsidDel="00BC0DF1" w14:paraId="3FBCA090" w14:textId="53C64513" w:rsidTr="00F14C4A">
        <w:trPr>
          <w:del w:id="518" w:author="Rafi Aziizi" w:date="2021-11-12T13:51:00Z"/>
        </w:trPr>
        <w:tc>
          <w:tcPr>
            <w:tcW w:w="704" w:type="dxa"/>
          </w:tcPr>
          <w:p w14:paraId="1378B91E" w14:textId="20AF8472" w:rsidR="00494C80" w:rsidDel="00BC0DF1" w:rsidRDefault="00494C80" w:rsidP="00F14C4A">
            <w:pPr>
              <w:rPr>
                <w:del w:id="519" w:author="Rafi Aziizi" w:date="2021-11-12T13:51:00Z"/>
                <w:moveTo w:id="520" w:author="Rafi Aziizi" w:date="2021-11-12T11:16:00Z"/>
              </w:rPr>
            </w:pPr>
            <w:moveTo w:id="521" w:author="Rafi Aziizi" w:date="2021-11-12T11:16:00Z">
              <w:del w:id="522" w:author="Rafi Aziizi" w:date="2021-11-12T13:51:00Z">
                <w:r w:rsidDel="00BC0DF1">
                  <w:delText>4.</w:delText>
                </w:r>
              </w:del>
            </w:moveTo>
          </w:p>
        </w:tc>
        <w:tc>
          <w:tcPr>
            <w:tcW w:w="2268" w:type="dxa"/>
          </w:tcPr>
          <w:p w14:paraId="1962667A" w14:textId="1C26DAAA" w:rsidR="00494C80" w:rsidDel="00BC0DF1" w:rsidRDefault="00494C80" w:rsidP="00F14C4A">
            <w:pPr>
              <w:rPr>
                <w:del w:id="523" w:author="Rafi Aziizi" w:date="2021-11-12T13:51:00Z"/>
                <w:moveTo w:id="524" w:author="Rafi Aziizi" w:date="2021-11-12T11:16:00Z"/>
              </w:rPr>
            </w:pPr>
            <w:moveTo w:id="525" w:author="Rafi Aziizi" w:date="2021-11-12T11:16:00Z">
              <w:del w:id="526" w:author="Rafi Aziizi" w:date="2021-11-12T13:51:00Z">
                <w:r w:rsidDel="00BC0DF1">
                  <w:delText>Bagian IT</w:delText>
                </w:r>
              </w:del>
            </w:moveTo>
          </w:p>
        </w:tc>
        <w:tc>
          <w:tcPr>
            <w:tcW w:w="4955" w:type="dxa"/>
          </w:tcPr>
          <w:p w14:paraId="6F022119" w14:textId="1771FC2F" w:rsidR="00494C80" w:rsidDel="00BC0DF1" w:rsidRDefault="00494C80" w:rsidP="00F14C4A">
            <w:pPr>
              <w:rPr>
                <w:del w:id="527" w:author="Rafi Aziizi" w:date="2021-11-12T13:51:00Z"/>
                <w:moveTo w:id="528" w:author="Rafi Aziizi" w:date="2021-11-12T11:16:00Z"/>
              </w:rPr>
            </w:pPr>
            <w:moveTo w:id="529" w:author="Rafi Aziizi" w:date="2021-11-12T11:16:00Z">
              <w:del w:id="530" w:author="Rafi Aziizi" w:date="2021-11-12T13:51:00Z">
                <w:r w:rsidRPr="003E1103" w:rsidDel="00BC0DF1">
                  <w:delText>Bagian IT bertanggung jawab untuk mengelola data siswa,</w:delText>
                </w:r>
                <w:r w:rsidDel="00BC0DF1">
                  <w:delText xml:space="preserve"> </w:delText>
                </w:r>
                <w:r w:rsidRPr="003E1103" w:rsidDel="00BC0DF1">
                  <w:delText>guru,</w:delText>
                </w:r>
                <w:r w:rsidDel="00BC0DF1">
                  <w:delText xml:space="preserve"> </w:delText>
                </w:r>
                <w:r w:rsidRPr="003E1103" w:rsidDel="00BC0DF1">
                  <w:delText>kelas</w:delText>
                </w:r>
                <w:r w:rsidDel="00BC0DF1">
                  <w:delText>, absensi dan laporan siswa bermasalah</w:delText>
                </w:r>
              </w:del>
            </w:moveTo>
          </w:p>
        </w:tc>
      </w:tr>
    </w:tbl>
    <w:moveToRangeEnd w:id="459"/>
    <w:p w14:paraId="39E527B1" w14:textId="7854C829" w:rsidR="00BC0DF1" w:rsidRDefault="00BC0DF1" w:rsidP="00C93BF7">
      <w:pPr>
        <w:pStyle w:val="Heading3"/>
        <w:numPr>
          <w:ilvl w:val="2"/>
          <w:numId w:val="8"/>
        </w:numPr>
        <w:ind w:left="709"/>
        <w:rPr>
          <w:ins w:id="531" w:author="Rafi Aziizi" w:date="2021-11-12T13:51:00Z"/>
          <w:lang w:val="en-US"/>
        </w:rPr>
      </w:pPr>
      <w:ins w:id="532" w:author="Rafi Aziizi" w:date="2021-11-12T13:51:00Z">
        <w:r>
          <w:rPr>
            <w:lang w:val="en-US"/>
          </w:rPr>
          <w:t>Deskripsi Aktor</w:t>
        </w:r>
      </w:ins>
    </w:p>
    <w:p w14:paraId="38B4CB3C" w14:textId="252F1F83" w:rsidR="00BC0DF1" w:rsidRPr="003E1103" w:rsidRDefault="00BC0DF1" w:rsidP="00BC0DF1">
      <w:pPr>
        <w:ind w:firstLine="720"/>
        <w:rPr>
          <w:ins w:id="533" w:author="Rafi Aziizi" w:date="2021-11-12T13:52:00Z"/>
        </w:rPr>
      </w:pPr>
      <w:ins w:id="534" w:author="Rafi Aziizi" w:date="2021-11-12T13:52:00Z">
        <w:r>
          <w:t>Deskripsi aktor menjelaskan definisi setiap aktor yang terlibat yaitu Siswa, Bagian IT, Kepala Sekolah, dan Guru BK. Penjelasan mengenai deskripsi untuk setiap aktor dapat dilihat pada table:</w:t>
        </w:r>
      </w:ins>
    </w:p>
    <w:p w14:paraId="0AE59418" w14:textId="2FB2C1CD" w:rsidR="00BC0DF1" w:rsidRDefault="00BC0DF1" w:rsidP="00BC0DF1">
      <w:pPr>
        <w:pStyle w:val="Caption"/>
        <w:keepNext/>
        <w:jc w:val="center"/>
        <w:rPr>
          <w:ins w:id="535" w:author="Rafi Aziizi" w:date="2021-11-12T13:52:00Z"/>
        </w:rPr>
      </w:pPr>
      <w:ins w:id="536" w:author="Rafi Aziizi" w:date="2021-11-12T13:52:00Z">
        <w:r>
          <w:t>Table 3.</w:t>
        </w:r>
        <w:r>
          <w:fldChar w:fldCharType="begin"/>
        </w:r>
        <w:r>
          <w:instrText xml:space="preserve"> SEQ Table_3. \* ARABIC </w:instrText>
        </w:r>
        <w:r>
          <w:fldChar w:fldCharType="separate"/>
        </w:r>
        <w:r>
          <w:rPr>
            <w:noProof/>
          </w:rPr>
          <w:t>4</w:t>
        </w:r>
        <w:r>
          <w:fldChar w:fldCharType="end"/>
        </w:r>
        <w:r>
          <w:t xml:space="preserve"> </w:t>
        </w:r>
        <w:r w:rsidRPr="00D74A99">
          <w:t>Deskripsi Aktor</w:t>
        </w:r>
      </w:ins>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4"/>
        <w:gridCol w:w="2268"/>
        <w:gridCol w:w="4955"/>
      </w:tblGrid>
      <w:tr w:rsidR="00BC0DF1" w:rsidRPr="0009462F" w14:paraId="71E34439" w14:textId="77777777" w:rsidTr="001F2641">
        <w:trPr>
          <w:ins w:id="537" w:author="Rafi Aziizi" w:date="2021-11-12T13:52:00Z"/>
        </w:trPr>
        <w:tc>
          <w:tcPr>
            <w:tcW w:w="704" w:type="dxa"/>
          </w:tcPr>
          <w:p w14:paraId="246F0149" w14:textId="77777777" w:rsidR="00BC0DF1" w:rsidRPr="0009462F" w:rsidRDefault="00BC0DF1" w:rsidP="001F2641">
            <w:pPr>
              <w:jc w:val="center"/>
              <w:rPr>
                <w:ins w:id="538" w:author="Rafi Aziizi" w:date="2021-11-12T13:52:00Z"/>
                <w:b/>
              </w:rPr>
            </w:pPr>
            <w:ins w:id="539" w:author="Rafi Aziizi" w:date="2021-11-12T13:52:00Z">
              <w:r>
                <w:rPr>
                  <w:b/>
                </w:rPr>
                <w:t>No</w:t>
              </w:r>
            </w:ins>
          </w:p>
        </w:tc>
        <w:tc>
          <w:tcPr>
            <w:tcW w:w="2268" w:type="dxa"/>
          </w:tcPr>
          <w:p w14:paraId="51911992" w14:textId="77777777" w:rsidR="00BC0DF1" w:rsidRPr="0009462F" w:rsidRDefault="00BC0DF1" w:rsidP="001F2641">
            <w:pPr>
              <w:jc w:val="center"/>
              <w:rPr>
                <w:ins w:id="540" w:author="Rafi Aziizi" w:date="2021-11-12T13:52:00Z"/>
                <w:b/>
              </w:rPr>
            </w:pPr>
            <w:ins w:id="541" w:author="Rafi Aziizi" w:date="2021-11-12T13:52:00Z">
              <w:r w:rsidRPr="0009462F">
                <w:rPr>
                  <w:b/>
                </w:rPr>
                <w:t>Aktor</w:t>
              </w:r>
            </w:ins>
          </w:p>
        </w:tc>
        <w:tc>
          <w:tcPr>
            <w:tcW w:w="4955" w:type="dxa"/>
          </w:tcPr>
          <w:p w14:paraId="468EDDE4" w14:textId="77777777" w:rsidR="00BC0DF1" w:rsidRPr="0009462F" w:rsidRDefault="00BC0DF1" w:rsidP="001F2641">
            <w:pPr>
              <w:jc w:val="center"/>
              <w:rPr>
                <w:ins w:id="542" w:author="Rafi Aziizi" w:date="2021-11-12T13:52:00Z"/>
                <w:b/>
              </w:rPr>
            </w:pPr>
            <w:ins w:id="543" w:author="Rafi Aziizi" w:date="2021-11-12T13:52:00Z">
              <w:r w:rsidRPr="0009462F">
                <w:rPr>
                  <w:b/>
                </w:rPr>
                <w:t>Deskripsi</w:t>
              </w:r>
            </w:ins>
          </w:p>
        </w:tc>
      </w:tr>
      <w:tr w:rsidR="00BC0DF1" w14:paraId="5EDC83CF" w14:textId="77777777" w:rsidTr="001F2641">
        <w:trPr>
          <w:ins w:id="544" w:author="Rafi Aziizi" w:date="2021-11-12T13:52:00Z"/>
        </w:trPr>
        <w:tc>
          <w:tcPr>
            <w:tcW w:w="704" w:type="dxa"/>
          </w:tcPr>
          <w:p w14:paraId="36BD3B17" w14:textId="77777777" w:rsidR="00BC0DF1" w:rsidRDefault="00BC0DF1" w:rsidP="001F2641">
            <w:pPr>
              <w:rPr>
                <w:ins w:id="545" w:author="Rafi Aziizi" w:date="2021-11-12T13:52:00Z"/>
              </w:rPr>
            </w:pPr>
            <w:ins w:id="546" w:author="Rafi Aziizi" w:date="2021-11-12T13:52:00Z">
              <w:r>
                <w:t>1.</w:t>
              </w:r>
            </w:ins>
          </w:p>
        </w:tc>
        <w:tc>
          <w:tcPr>
            <w:tcW w:w="2268" w:type="dxa"/>
          </w:tcPr>
          <w:p w14:paraId="1490A8EA" w14:textId="77777777" w:rsidR="00BC0DF1" w:rsidRDefault="00BC0DF1" w:rsidP="001F2641">
            <w:pPr>
              <w:rPr>
                <w:ins w:id="547" w:author="Rafi Aziizi" w:date="2021-11-12T13:52:00Z"/>
              </w:rPr>
            </w:pPr>
            <w:ins w:id="548" w:author="Rafi Aziizi" w:date="2021-11-12T13:52:00Z">
              <w:r>
                <w:t>Siswa</w:t>
              </w:r>
            </w:ins>
          </w:p>
        </w:tc>
        <w:tc>
          <w:tcPr>
            <w:tcW w:w="4955" w:type="dxa"/>
          </w:tcPr>
          <w:p w14:paraId="0CACDE65" w14:textId="6A4FE8D3" w:rsidR="00BC0DF1" w:rsidRDefault="00BC0DF1" w:rsidP="001F2641">
            <w:pPr>
              <w:rPr>
                <w:ins w:id="549" w:author="Rafi Aziizi" w:date="2021-11-12T13:52:00Z"/>
              </w:rPr>
            </w:pPr>
            <w:ins w:id="550" w:author="Rafi Aziizi" w:date="2021-11-12T13:52:00Z">
              <w:r>
                <w:t>B</w:t>
              </w:r>
              <w:r w:rsidRPr="003E1103">
                <w:t>ertanggung jawab untuk melakukan absen</w:t>
              </w:r>
            </w:ins>
            <w:ins w:id="551" w:author="Rafi Aziizi" w:date="2021-11-12T13:56:00Z">
              <w:r w:rsidR="001B1ED9">
                <w:t xml:space="preserve"> </w:t>
              </w:r>
            </w:ins>
            <w:ins w:id="552" w:author="Rafi Aziizi" w:date="2021-11-12T13:57:00Z">
              <w:r w:rsidR="001B1ED9">
                <w:t>menggunakan kartu dan hadir tepat waktu sesuai jam belajar di sekolah.</w:t>
              </w:r>
            </w:ins>
          </w:p>
        </w:tc>
      </w:tr>
      <w:tr w:rsidR="00BC0DF1" w14:paraId="0F40CA72" w14:textId="77777777" w:rsidTr="001F2641">
        <w:trPr>
          <w:ins w:id="553" w:author="Rafi Aziizi" w:date="2021-11-12T13:52:00Z"/>
        </w:trPr>
        <w:tc>
          <w:tcPr>
            <w:tcW w:w="704" w:type="dxa"/>
          </w:tcPr>
          <w:p w14:paraId="4CB9821A" w14:textId="77777777" w:rsidR="00BC0DF1" w:rsidRDefault="00BC0DF1" w:rsidP="001F2641">
            <w:pPr>
              <w:rPr>
                <w:ins w:id="554" w:author="Rafi Aziizi" w:date="2021-11-12T13:52:00Z"/>
              </w:rPr>
            </w:pPr>
            <w:ins w:id="555" w:author="Rafi Aziizi" w:date="2021-11-12T13:52:00Z">
              <w:r>
                <w:t>2.</w:t>
              </w:r>
            </w:ins>
          </w:p>
        </w:tc>
        <w:tc>
          <w:tcPr>
            <w:tcW w:w="2268" w:type="dxa"/>
          </w:tcPr>
          <w:p w14:paraId="03C0FA7D" w14:textId="77777777" w:rsidR="00BC0DF1" w:rsidRDefault="00BC0DF1" w:rsidP="001F2641">
            <w:pPr>
              <w:rPr>
                <w:ins w:id="556" w:author="Rafi Aziizi" w:date="2021-11-12T13:52:00Z"/>
              </w:rPr>
            </w:pPr>
            <w:ins w:id="557" w:author="Rafi Aziizi" w:date="2021-11-12T13:52:00Z">
              <w:r>
                <w:t>Kepala Sekolah</w:t>
              </w:r>
            </w:ins>
          </w:p>
        </w:tc>
        <w:tc>
          <w:tcPr>
            <w:tcW w:w="4955" w:type="dxa"/>
          </w:tcPr>
          <w:p w14:paraId="1D563520" w14:textId="7921D54D" w:rsidR="00BC0DF1" w:rsidRPr="001B0BF8" w:rsidRDefault="00BC0DF1" w:rsidP="001F2641">
            <w:pPr>
              <w:rPr>
                <w:ins w:id="558" w:author="Rafi Aziizi" w:date="2021-11-12T13:52:00Z"/>
                <w:lang w:val="id-ID"/>
              </w:rPr>
            </w:pPr>
            <w:ins w:id="559" w:author="Rafi Aziizi" w:date="2021-11-12T13:52:00Z">
              <w:r>
                <w:t>Aktor ini dapat melihat laporan absensi</w:t>
              </w:r>
            </w:ins>
            <w:ins w:id="560" w:author="Rafi Aziizi" w:date="2021-11-12T13:57:00Z">
              <w:r w:rsidR="001B1ED9">
                <w:t xml:space="preserve"> </w:t>
              </w:r>
            </w:ins>
            <w:ins w:id="561" w:author="Rafi Aziizi" w:date="2021-11-12T13:52:00Z">
              <w:r>
                <w:t xml:space="preserve"> berdasarkan hari, bulan maupun semester</w:t>
              </w:r>
            </w:ins>
            <w:ins w:id="562" w:author="Rafi Aziizi" w:date="2021-11-12T13:57:00Z">
              <w:r w:rsidR="001B1ED9">
                <w:t xml:space="preserve"> dari setiap siswa, jurusan maupun angkatan yang dapat dijadikan bahan evaluasi</w:t>
              </w:r>
            </w:ins>
            <w:ins w:id="563" w:author="Rafi Aziizi" w:date="2021-11-12T13:52:00Z">
              <w:r>
                <w:t>.</w:t>
              </w:r>
              <w:r>
                <w:rPr>
                  <w:lang w:val="id-ID"/>
                </w:rPr>
                <w:t xml:space="preserve"> </w:t>
              </w:r>
            </w:ins>
          </w:p>
        </w:tc>
      </w:tr>
      <w:tr w:rsidR="00BC0DF1" w14:paraId="346FB2D9" w14:textId="77777777" w:rsidTr="001F2641">
        <w:trPr>
          <w:ins w:id="564" w:author="Rafi Aziizi" w:date="2021-11-12T13:52:00Z"/>
        </w:trPr>
        <w:tc>
          <w:tcPr>
            <w:tcW w:w="704" w:type="dxa"/>
          </w:tcPr>
          <w:p w14:paraId="43A32545" w14:textId="77777777" w:rsidR="00BC0DF1" w:rsidRDefault="00BC0DF1" w:rsidP="001F2641">
            <w:pPr>
              <w:rPr>
                <w:ins w:id="565" w:author="Rafi Aziizi" w:date="2021-11-12T13:52:00Z"/>
              </w:rPr>
            </w:pPr>
            <w:ins w:id="566" w:author="Rafi Aziizi" w:date="2021-11-12T13:52:00Z">
              <w:r>
                <w:t xml:space="preserve">3. </w:t>
              </w:r>
            </w:ins>
          </w:p>
        </w:tc>
        <w:tc>
          <w:tcPr>
            <w:tcW w:w="2268" w:type="dxa"/>
          </w:tcPr>
          <w:p w14:paraId="64D9A833" w14:textId="77777777" w:rsidR="00BC0DF1" w:rsidRDefault="00BC0DF1" w:rsidP="001F2641">
            <w:pPr>
              <w:rPr>
                <w:ins w:id="567" w:author="Rafi Aziizi" w:date="2021-11-12T13:52:00Z"/>
              </w:rPr>
            </w:pPr>
            <w:ins w:id="568" w:author="Rafi Aziizi" w:date="2021-11-12T13:52:00Z">
              <w:r>
                <w:t>Guru BK</w:t>
              </w:r>
            </w:ins>
          </w:p>
        </w:tc>
        <w:tc>
          <w:tcPr>
            <w:tcW w:w="4955" w:type="dxa"/>
          </w:tcPr>
          <w:p w14:paraId="0D168818" w14:textId="6C607256" w:rsidR="00BC0DF1" w:rsidRDefault="00BC0DF1" w:rsidP="001F2641">
            <w:pPr>
              <w:rPr>
                <w:ins w:id="569" w:author="Rafi Aziizi" w:date="2021-11-12T13:52:00Z"/>
              </w:rPr>
            </w:pPr>
            <w:ins w:id="570" w:author="Rafi Aziizi" w:date="2021-11-12T13:52:00Z">
              <w:r>
                <w:t>B</w:t>
              </w:r>
              <w:r w:rsidRPr="003E1103">
                <w:t>ertanggung jawab untuk mengelola data</w:t>
              </w:r>
              <w:r>
                <w:t xml:space="preserve"> </w:t>
              </w:r>
              <w:r w:rsidRPr="003E1103">
                <w:t>siswa,</w:t>
              </w:r>
              <w:r>
                <w:t xml:space="preserve"> </w:t>
              </w:r>
              <w:r w:rsidRPr="003E1103">
                <w:t>admin,</w:t>
              </w:r>
              <w:r>
                <w:t xml:space="preserve"> </w:t>
              </w:r>
              <w:r w:rsidRPr="003E1103">
                <w:t>guru,</w:t>
              </w:r>
            </w:ins>
            <w:ins w:id="571" w:author="Rafi Aziizi" w:date="2021-11-12T13:58:00Z">
              <w:r w:rsidR="001B1ED9">
                <w:t xml:space="preserve"> walikelas,</w:t>
              </w:r>
            </w:ins>
            <w:ins w:id="572" w:author="Rafi Aziizi" w:date="2021-11-12T13:52:00Z">
              <w:r>
                <w:t xml:space="preserve"> </w:t>
              </w:r>
              <w:r w:rsidRPr="003E1103">
                <w:t>kelas,</w:t>
              </w:r>
              <w:r>
                <w:t xml:space="preserve"> </w:t>
              </w:r>
              <w:r w:rsidRPr="003E1103">
                <w:t>absensi,</w:t>
              </w:r>
              <w:r>
                <w:t xml:space="preserve"> semester, </w:t>
              </w:r>
              <w:r w:rsidRPr="003E1103">
                <w:t>laporan absensi hingga siswa bermasalah</w:t>
              </w:r>
            </w:ins>
            <w:ins w:id="573" w:author="Rafi Aziizi" w:date="2021-11-12T13:58:00Z">
              <w:r w:rsidR="001B1ED9">
                <w:t>.</w:t>
              </w:r>
            </w:ins>
          </w:p>
        </w:tc>
      </w:tr>
      <w:tr w:rsidR="00BC0DF1" w14:paraId="38F764E1" w14:textId="77777777" w:rsidTr="001F2641">
        <w:trPr>
          <w:ins w:id="574" w:author="Rafi Aziizi" w:date="2021-11-12T13:52:00Z"/>
        </w:trPr>
        <w:tc>
          <w:tcPr>
            <w:tcW w:w="704" w:type="dxa"/>
          </w:tcPr>
          <w:p w14:paraId="3C2CF62A" w14:textId="77777777" w:rsidR="00BC0DF1" w:rsidRDefault="00BC0DF1" w:rsidP="001F2641">
            <w:pPr>
              <w:rPr>
                <w:ins w:id="575" w:author="Rafi Aziizi" w:date="2021-11-12T13:52:00Z"/>
              </w:rPr>
            </w:pPr>
            <w:ins w:id="576" w:author="Rafi Aziizi" w:date="2021-11-12T13:52:00Z">
              <w:r>
                <w:lastRenderedPageBreak/>
                <w:t>4.</w:t>
              </w:r>
            </w:ins>
          </w:p>
        </w:tc>
        <w:tc>
          <w:tcPr>
            <w:tcW w:w="2268" w:type="dxa"/>
          </w:tcPr>
          <w:p w14:paraId="23EC801A" w14:textId="77777777" w:rsidR="00BC0DF1" w:rsidRDefault="00BC0DF1" w:rsidP="001F2641">
            <w:pPr>
              <w:rPr>
                <w:ins w:id="577" w:author="Rafi Aziizi" w:date="2021-11-12T13:52:00Z"/>
              </w:rPr>
            </w:pPr>
            <w:ins w:id="578" w:author="Rafi Aziizi" w:date="2021-11-12T13:52:00Z">
              <w:r>
                <w:t>Bagian IT</w:t>
              </w:r>
            </w:ins>
          </w:p>
        </w:tc>
        <w:tc>
          <w:tcPr>
            <w:tcW w:w="4955" w:type="dxa"/>
          </w:tcPr>
          <w:p w14:paraId="42FB2CED" w14:textId="406FB50B" w:rsidR="00BC0DF1" w:rsidRDefault="00BC0DF1" w:rsidP="001F2641">
            <w:pPr>
              <w:rPr>
                <w:ins w:id="579" w:author="Rafi Aziizi" w:date="2021-11-12T13:52:00Z"/>
              </w:rPr>
            </w:pPr>
            <w:ins w:id="580" w:author="Rafi Aziizi" w:date="2021-11-12T13:52:00Z">
              <w:r w:rsidRPr="003E1103">
                <w:t>Bagian IT bertanggung jawab untuk mengelola data siswa,</w:t>
              </w:r>
              <w:r>
                <w:t xml:space="preserve"> </w:t>
              </w:r>
              <w:r w:rsidRPr="003E1103">
                <w:t>guru,</w:t>
              </w:r>
            </w:ins>
            <w:ins w:id="581" w:author="Rafi Aziizi" w:date="2021-11-12T13:58:00Z">
              <w:r w:rsidR="001B1ED9">
                <w:t xml:space="preserve"> walikelas,</w:t>
              </w:r>
            </w:ins>
            <w:ins w:id="582" w:author="Rafi Aziizi" w:date="2021-11-12T13:52:00Z">
              <w:r>
                <w:t xml:space="preserve"> </w:t>
              </w:r>
              <w:r w:rsidRPr="003E1103">
                <w:t>kelas</w:t>
              </w:r>
              <w:r>
                <w:t>, absensi dan laporan siswa bermasalah</w:t>
              </w:r>
            </w:ins>
          </w:p>
        </w:tc>
      </w:tr>
    </w:tbl>
    <w:p w14:paraId="678FBA10" w14:textId="05E5CAFB" w:rsidR="00BC0DF1" w:rsidRPr="000F1488" w:rsidRDefault="00BC0DF1" w:rsidP="00BC0DF1">
      <w:pPr>
        <w:rPr>
          <w:ins w:id="583" w:author="Rafi Aziizi" w:date="2021-11-12T13:51:00Z"/>
        </w:rPr>
        <w:pPrChange w:id="584" w:author="Rafi Aziizi" w:date="2021-11-12T13:51:00Z">
          <w:pPr>
            <w:pStyle w:val="Heading3"/>
            <w:numPr>
              <w:numId w:val="8"/>
            </w:numPr>
            <w:ind w:left="709"/>
          </w:pPr>
        </w:pPrChange>
      </w:pPr>
    </w:p>
    <w:p w14:paraId="4DC1AA49" w14:textId="11DF2D9A" w:rsidR="00A978CB" w:rsidRDefault="00C2066A" w:rsidP="00C93BF7">
      <w:pPr>
        <w:pStyle w:val="Heading3"/>
        <w:numPr>
          <w:ilvl w:val="2"/>
          <w:numId w:val="8"/>
        </w:numPr>
        <w:ind w:left="709"/>
        <w:rPr>
          <w:lang w:val="en-US"/>
        </w:rPr>
      </w:pPr>
      <w:r>
        <w:rPr>
          <w:lang w:val="en-US"/>
        </w:rPr>
        <w:t>Analisis Kebutuhan Fungsional</w:t>
      </w:r>
      <w:bookmarkEnd w:id="444"/>
      <w:bookmarkEnd w:id="445"/>
    </w:p>
    <w:p w14:paraId="1CEEA799" w14:textId="28E94F02" w:rsidR="005B0D3B" w:rsidRPr="005B0D3B" w:rsidRDefault="007F1959" w:rsidP="007F1959">
      <w:pPr>
        <w:ind w:firstLine="709"/>
      </w:pPr>
      <w:r>
        <w:t xml:space="preserve">Kebutuhan Fungsional adalah kebutuhan yang berisi proses-proses apa saja </w:t>
      </w:r>
      <w:r w:rsidR="00114A62">
        <w:t>atau</w:t>
      </w:r>
      <w:r>
        <w:t xml:space="preserve"> layanan apa saja yang nantinya harus disediakan oleh PL, mencakup bagaimana sistem harus bereaksi pada input tertentu dan bagaimana perilaku sistem pada situasi tertentu</w:t>
      </w:r>
    </w:p>
    <w:p w14:paraId="13438C10" w14:textId="44C98E8F" w:rsidR="00832EA1" w:rsidRDefault="00832EA1" w:rsidP="005B790F">
      <w:pPr>
        <w:pStyle w:val="Caption"/>
        <w:keepNext/>
        <w:jc w:val="center"/>
      </w:pPr>
      <w:bookmarkStart w:id="585" w:name="_Toc83115864"/>
      <w:r>
        <w:t xml:space="preserve">Table 3. </w:t>
      </w:r>
      <w:r w:rsidR="006720D0">
        <w:fldChar w:fldCharType="begin"/>
      </w:r>
      <w:r w:rsidR="006720D0">
        <w:instrText xml:space="preserve"> SEQ Table_3. \* ARABIC </w:instrText>
      </w:r>
      <w:r w:rsidR="006720D0">
        <w:fldChar w:fldCharType="separate"/>
      </w:r>
      <w:r w:rsidR="00A911C8">
        <w:rPr>
          <w:noProof/>
        </w:rPr>
        <w:t>3</w:t>
      </w:r>
      <w:r w:rsidR="006720D0">
        <w:fldChar w:fldCharType="end"/>
      </w:r>
      <w:r>
        <w:t xml:space="preserve"> </w:t>
      </w:r>
      <w:r w:rsidRPr="007E159B">
        <w:t>Hasil Analisis Kebutuhan Fungsional</w:t>
      </w:r>
      <w:bookmarkEnd w:id="585"/>
    </w:p>
    <w:tbl>
      <w:tblPr>
        <w:tblStyle w:val="TableGrid"/>
        <w:tblW w:w="0" w:type="auto"/>
        <w:tblLook w:val="04A0" w:firstRow="1" w:lastRow="0" w:firstColumn="1" w:lastColumn="0" w:noHBand="0" w:noVBand="1"/>
      </w:tblPr>
      <w:tblGrid>
        <w:gridCol w:w="1838"/>
        <w:gridCol w:w="1701"/>
        <w:gridCol w:w="3083"/>
        <w:gridCol w:w="1305"/>
      </w:tblGrid>
      <w:tr w:rsidR="00A978CB" w14:paraId="461A839A" w14:textId="77777777" w:rsidTr="00114A62">
        <w:tc>
          <w:tcPr>
            <w:tcW w:w="1838" w:type="dxa"/>
            <w:vAlign w:val="center"/>
          </w:tcPr>
          <w:p w14:paraId="5337F322" w14:textId="0F797C4D" w:rsidR="00A978CB" w:rsidRPr="00B91950" w:rsidRDefault="00A978CB" w:rsidP="00114A62">
            <w:pPr>
              <w:tabs>
                <w:tab w:val="right" w:pos="1765"/>
              </w:tabs>
              <w:jc w:val="center"/>
              <w:rPr>
                <w:b/>
                <w:bCs/>
              </w:rPr>
            </w:pPr>
            <w:r w:rsidRPr="00B91950">
              <w:rPr>
                <w:b/>
                <w:bCs/>
              </w:rPr>
              <w:t>No</w:t>
            </w:r>
            <w:r w:rsidR="00114A62">
              <w:rPr>
                <w:b/>
                <w:bCs/>
              </w:rPr>
              <w:t xml:space="preserve"> Kebutuhan</w:t>
            </w:r>
          </w:p>
        </w:tc>
        <w:tc>
          <w:tcPr>
            <w:tcW w:w="1701" w:type="dxa"/>
            <w:vAlign w:val="center"/>
          </w:tcPr>
          <w:p w14:paraId="24773FDC" w14:textId="6EBA5215" w:rsidR="00A978CB" w:rsidRPr="00B91950" w:rsidRDefault="00A978CB" w:rsidP="007F1959">
            <w:pPr>
              <w:jc w:val="center"/>
              <w:rPr>
                <w:b/>
                <w:bCs/>
              </w:rPr>
            </w:pPr>
            <w:r w:rsidRPr="00B91950">
              <w:rPr>
                <w:b/>
                <w:bCs/>
              </w:rPr>
              <w:t>Kebutuhan</w:t>
            </w:r>
          </w:p>
        </w:tc>
        <w:tc>
          <w:tcPr>
            <w:tcW w:w="3083" w:type="dxa"/>
          </w:tcPr>
          <w:p w14:paraId="0DD9B2F7" w14:textId="2A3E8858" w:rsidR="00A978CB" w:rsidRPr="00B91950" w:rsidRDefault="00A978CB" w:rsidP="00B91950">
            <w:pPr>
              <w:jc w:val="center"/>
              <w:rPr>
                <w:b/>
                <w:bCs/>
              </w:rPr>
            </w:pPr>
            <w:r w:rsidRPr="00B91950">
              <w:rPr>
                <w:b/>
                <w:bCs/>
              </w:rPr>
              <w:t>Deskripsi</w:t>
            </w:r>
          </w:p>
        </w:tc>
        <w:tc>
          <w:tcPr>
            <w:tcW w:w="1305" w:type="dxa"/>
            <w:vAlign w:val="center"/>
          </w:tcPr>
          <w:p w14:paraId="73B3719D" w14:textId="25428FE9" w:rsidR="00A978CB" w:rsidRPr="00B91950" w:rsidRDefault="00A978CB" w:rsidP="007F1959">
            <w:pPr>
              <w:jc w:val="center"/>
              <w:rPr>
                <w:b/>
                <w:bCs/>
              </w:rPr>
            </w:pPr>
            <w:r w:rsidRPr="00B91950">
              <w:rPr>
                <w:b/>
                <w:bCs/>
              </w:rPr>
              <w:t>Prioritas</w:t>
            </w:r>
          </w:p>
        </w:tc>
      </w:tr>
      <w:tr w:rsidR="00A978CB" w14:paraId="48AF47EA" w14:textId="77777777" w:rsidTr="00114A62">
        <w:tc>
          <w:tcPr>
            <w:tcW w:w="1838" w:type="dxa"/>
            <w:vAlign w:val="center"/>
          </w:tcPr>
          <w:p w14:paraId="0237969F" w14:textId="62801F1A" w:rsidR="00A978CB" w:rsidRDefault="00AB6A69" w:rsidP="00114A62">
            <w:pPr>
              <w:jc w:val="center"/>
            </w:pPr>
            <w:r>
              <w:t>RC01</w:t>
            </w:r>
          </w:p>
        </w:tc>
        <w:tc>
          <w:tcPr>
            <w:tcW w:w="1701" w:type="dxa"/>
            <w:vAlign w:val="center"/>
          </w:tcPr>
          <w:p w14:paraId="299A05EA" w14:textId="27033E95" w:rsidR="00A978CB" w:rsidRDefault="00B91950" w:rsidP="007F1959">
            <w:pPr>
              <w:jc w:val="center"/>
            </w:pPr>
            <w:r>
              <w:t>Login</w:t>
            </w:r>
          </w:p>
        </w:tc>
        <w:tc>
          <w:tcPr>
            <w:tcW w:w="3083" w:type="dxa"/>
          </w:tcPr>
          <w:p w14:paraId="14E1A5AC" w14:textId="28F6D59F" w:rsidR="00A978CB" w:rsidRDefault="00B91950" w:rsidP="00A978CB">
            <w:r>
              <w:t>Sistem menyediakan fitur bagi setiap aktor untuk keluar atau masuk aplikasi sesuai hak akses yang dimiliki.</w:t>
            </w:r>
          </w:p>
        </w:tc>
        <w:tc>
          <w:tcPr>
            <w:tcW w:w="1305" w:type="dxa"/>
            <w:vAlign w:val="center"/>
          </w:tcPr>
          <w:p w14:paraId="2F9D82CA" w14:textId="477297D0" w:rsidR="00A978CB" w:rsidRDefault="00B91950" w:rsidP="007F1959">
            <w:pPr>
              <w:jc w:val="center"/>
            </w:pPr>
            <w:r>
              <w:t>High</w:t>
            </w:r>
          </w:p>
        </w:tc>
      </w:tr>
      <w:tr w:rsidR="00D86B24" w14:paraId="409D8F79" w14:textId="77777777" w:rsidTr="00114A62">
        <w:tc>
          <w:tcPr>
            <w:tcW w:w="1838" w:type="dxa"/>
            <w:vAlign w:val="center"/>
          </w:tcPr>
          <w:p w14:paraId="2BDE2670" w14:textId="576DC229" w:rsidR="00D86B24" w:rsidRDefault="00AB6A69" w:rsidP="00114A62">
            <w:pPr>
              <w:jc w:val="center"/>
            </w:pPr>
            <w:r>
              <w:t>RC0</w:t>
            </w:r>
            <w:r w:rsidR="004A0936">
              <w:t>2</w:t>
            </w:r>
          </w:p>
        </w:tc>
        <w:tc>
          <w:tcPr>
            <w:tcW w:w="1701" w:type="dxa"/>
            <w:vAlign w:val="center"/>
          </w:tcPr>
          <w:p w14:paraId="04755661" w14:textId="46F15DDA" w:rsidR="00D86B24" w:rsidRDefault="00D86B24" w:rsidP="007F1959">
            <w:pPr>
              <w:jc w:val="center"/>
            </w:pPr>
            <w:r>
              <w:t>Dashboard</w:t>
            </w:r>
          </w:p>
        </w:tc>
        <w:tc>
          <w:tcPr>
            <w:tcW w:w="3083" w:type="dxa"/>
          </w:tcPr>
          <w:p w14:paraId="278930CE" w14:textId="77777777" w:rsidR="00D86B24" w:rsidRDefault="006B51A9" w:rsidP="00A978CB">
            <w:pPr>
              <w:rPr>
                <w:ins w:id="586" w:author="Rafi Aziizi" w:date="2021-11-12T13:59:00Z"/>
              </w:rPr>
            </w:pPr>
            <w:r>
              <w:t>Sistem menampilkan beberapa informasi berupa grafik mengenai absensi siswa</w:t>
            </w:r>
            <w:ins w:id="587" w:author="Rafi Aziizi" w:date="2021-11-12T13:59:00Z">
              <w:r w:rsidR="001B1ED9">
                <w:t xml:space="preserve"> kedalam beberapa kategori yaitu :</w:t>
              </w:r>
            </w:ins>
            <w:del w:id="588" w:author="Rafi Aziizi" w:date="2021-11-12T13:59:00Z">
              <w:r w:rsidDel="001B1ED9">
                <w:delText>.</w:delText>
              </w:r>
            </w:del>
          </w:p>
          <w:p w14:paraId="50084279" w14:textId="46CDF779" w:rsidR="001B1ED9" w:rsidRDefault="001B1ED9" w:rsidP="00A978CB">
            <w:pPr>
              <w:rPr>
                <w:ins w:id="589" w:author="Rafi Aziizi" w:date="2021-11-12T14:00:00Z"/>
              </w:rPr>
            </w:pPr>
            <w:ins w:id="590" w:author="Rafi Aziizi" w:date="2021-11-12T13:59:00Z">
              <w:r>
                <w:t xml:space="preserve">1. Status </w:t>
              </w:r>
            </w:ins>
            <w:ins w:id="591" w:author="Rafi Aziizi" w:date="2021-11-12T14:00:00Z">
              <w:r>
                <w:t xml:space="preserve">seluruh </w:t>
              </w:r>
            </w:ins>
            <w:ins w:id="592" w:author="Rafi Aziizi" w:date="2021-11-12T13:59:00Z">
              <w:r>
                <w:t>ke</w:t>
              </w:r>
            </w:ins>
            <w:ins w:id="593" w:author="Rafi Aziizi" w:date="2021-11-12T14:00:00Z">
              <w:r>
                <w:t>hadiran siswa berdasarkan hari, minggu, bulan dan semester.</w:t>
              </w:r>
            </w:ins>
          </w:p>
          <w:p w14:paraId="566BD2F9" w14:textId="2EFCDE9B" w:rsidR="001B1ED9" w:rsidRDefault="001B1ED9" w:rsidP="00A978CB">
            <w:pPr>
              <w:rPr>
                <w:ins w:id="594" w:author="Rafi Aziizi" w:date="2021-11-12T14:00:00Z"/>
              </w:rPr>
            </w:pPr>
            <w:ins w:id="595" w:author="Rafi Aziizi" w:date="2021-11-12T14:00:00Z">
              <w:r>
                <w:t>2. Status seluruh kehadiran</w:t>
              </w:r>
            </w:ins>
            <w:ins w:id="596" w:author="Rafi Aziizi" w:date="2021-11-12T14:01:00Z">
              <w:r>
                <w:t xml:space="preserve"> siswa</w:t>
              </w:r>
            </w:ins>
            <w:ins w:id="597" w:author="Rafi Aziizi" w:date="2021-11-12T14:00:00Z">
              <w:r>
                <w:t xml:space="preserve"> per</w:t>
              </w:r>
            </w:ins>
            <w:ins w:id="598" w:author="Rafi Aziizi" w:date="2021-11-12T14:01:00Z">
              <w:r>
                <w:t>-</w:t>
              </w:r>
            </w:ins>
            <w:ins w:id="599" w:author="Rafi Aziizi" w:date="2021-11-12T14:00:00Z">
              <w:r>
                <w:t>jurusan berdasarkan hari, minggu, bulan dan semester.</w:t>
              </w:r>
            </w:ins>
          </w:p>
          <w:p w14:paraId="247F89DA" w14:textId="5023BC3F" w:rsidR="001B1ED9" w:rsidRDefault="001B1ED9" w:rsidP="00A978CB">
            <w:ins w:id="600" w:author="Rafi Aziizi" w:date="2021-11-12T14:00:00Z">
              <w:r>
                <w:t>3. Status seluruh kehadiran</w:t>
              </w:r>
            </w:ins>
            <w:ins w:id="601" w:author="Rafi Aziizi" w:date="2021-11-12T14:01:00Z">
              <w:r>
                <w:t xml:space="preserve"> siswa</w:t>
              </w:r>
            </w:ins>
            <w:ins w:id="602" w:author="Rafi Aziizi" w:date="2021-11-12T14:00:00Z">
              <w:r>
                <w:t xml:space="preserve"> per</w:t>
              </w:r>
            </w:ins>
            <w:ins w:id="603" w:author="Rafi Aziizi" w:date="2021-11-12T14:01:00Z">
              <w:r>
                <w:t>-a</w:t>
              </w:r>
            </w:ins>
            <w:ins w:id="604" w:author="Rafi Aziizi" w:date="2021-11-12T14:00:00Z">
              <w:r>
                <w:t xml:space="preserve">ngkatan </w:t>
              </w:r>
            </w:ins>
            <w:ins w:id="605" w:author="Rafi Aziizi" w:date="2021-11-12T14:01:00Z">
              <w:r>
                <w:t>berdasarkan hari, minggu, bulan dan semester</w:t>
              </w:r>
            </w:ins>
          </w:p>
        </w:tc>
        <w:tc>
          <w:tcPr>
            <w:tcW w:w="1305" w:type="dxa"/>
            <w:vAlign w:val="center"/>
          </w:tcPr>
          <w:p w14:paraId="4BD83607" w14:textId="56724E06" w:rsidR="00D86B24" w:rsidRDefault="006B51A9" w:rsidP="007F1959">
            <w:pPr>
              <w:jc w:val="center"/>
            </w:pPr>
            <w:r>
              <w:t>High</w:t>
            </w:r>
          </w:p>
        </w:tc>
      </w:tr>
      <w:tr w:rsidR="00DD3CFF" w14:paraId="4DE70645" w14:textId="77777777" w:rsidTr="00114A62">
        <w:tc>
          <w:tcPr>
            <w:tcW w:w="1838" w:type="dxa"/>
            <w:vAlign w:val="center"/>
          </w:tcPr>
          <w:p w14:paraId="48286415" w14:textId="2CAE20B7" w:rsidR="00DD3CFF" w:rsidRDefault="00DD3CFF" w:rsidP="00114A62">
            <w:pPr>
              <w:jc w:val="center"/>
            </w:pPr>
            <w:r>
              <w:lastRenderedPageBreak/>
              <w:t>RC03</w:t>
            </w:r>
          </w:p>
        </w:tc>
        <w:tc>
          <w:tcPr>
            <w:tcW w:w="1701" w:type="dxa"/>
            <w:vAlign w:val="center"/>
          </w:tcPr>
          <w:p w14:paraId="509456EA" w14:textId="2F33419F" w:rsidR="00DD3CFF" w:rsidRDefault="00DD3CFF" w:rsidP="007F1959">
            <w:pPr>
              <w:jc w:val="center"/>
            </w:pPr>
            <w:r>
              <w:t>Menu Kelola Utama</w:t>
            </w:r>
          </w:p>
        </w:tc>
        <w:tc>
          <w:tcPr>
            <w:tcW w:w="3083" w:type="dxa"/>
          </w:tcPr>
          <w:p w14:paraId="65D72E51" w14:textId="6DC1314D" w:rsidR="00DD3CFF" w:rsidRDefault="00DD3CFF" w:rsidP="00A978CB">
            <w:r>
              <w:t>Sistem menampilkan informasi nama pengguna dan seluruh fitur yang dapat digunakan</w:t>
            </w:r>
          </w:p>
        </w:tc>
        <w:tc>
          <w:tcPr>
            <w:tcW w:w="1305" w:type="dxa"/>
            <w:vAlign w:val="center"/>
          </w:tcPr>
          <w:p w14:paraId="0B18B511" w14:textId="05BA36B7" w:rsidR="00DD3CFF" w:rsidRDefault="00DD3CFF" w:rsidP="007F1959">
            <w:pPr>
              <w:jc w:val="center"/>
            </w:pPr>
            <w:r>
              <w:t>High</w:t>
            </w:r>
          </w:p>
        </w:tc>
      </w:tr>
      <w:tr w:rsidR="00D86B24" w14:paraId="72D4AC4C" w14:textId="77777777" w:rsidTr="00114A62">
        <w:tc>
          <w:tcPr>
            <w:tcW w:w="1838" w:type="dxa"/>
            <w:vAlign w:val="center"/>
          </w:tcPr>
          <w:p w14:paraId="2B8F8226" w14:textId="2E51EA1F" w:rsidR="00D86B24" w:rsidRDefault="00AB6A69" w:rsidP="00114A62">
            <w:pPr>
              <w:jc w:val="center"/>
            </w:pPr>
            <w:r>
              <w:t>RC0</w:t>
            </w:r>
            <w:r w:rsidR="00DD3CFF">
              <w:t>4</w:t>
            </w:r>
          </w:p>
        </w:tc>
        <w:tc>
          <w:tcPr>
            <w:tcW w:w="1701" w:type="dxa"/>
            <w:vAlign w:val="center"/>
          </w:tcPr>
          <w:p w14:paraId="3B80ACB1" w14:textId="20463DC9" w:rsidR="00D86B24" w:rsidRDefault="00D86B24" w:rsidP="007F1959">
            <w:pPr>
              <w:jc w:val="center"/>
            </w:pPr>
            <w:r>
              <w:t>Profile Siswa</w:t>
            </w:r>
          </w:p>
        </w:tc>
        <w:tc>
          <w:tcPr>
            <w:tcW w:w="3083" w:type="dxa"/>
          </w:tcPr>
          <w:p w14:paraId="526DE7AE" w14:textId="66B46CB0" w:rsidR="00D86B24" w:rsidRDefault="006B51A9" w:rsidP="00A978CB">
            <w:r>
              <w:t xml:space="preserve">Sistem memiliki fitur untuk menampilkan </w:t>
            </w:r>
            <w:r w:rsidR="000D5CB9">
              <w:t>identitas siswa.</w:t>
            </w:r>
          </w:p>
        </w:tc>
        <w:tc>
          <w:tcPr>
            <w:tcW w:w="1305" w:type="dxa"/>
            <w:vAlign w:val="center"/>
          </w:tcPr>
          <w:p w14:paraId="5D5DCED5" w14:textId="53DC47EC" w:rsidR="00D86B24" w:rsidRDefault="000D5CB9" w:rsidP="007F1959">
            <w:pPr>
              <w:jc w:val="center"/>
            </w:pPr>
            <w:r>
              <w:t>High</w:t>
            </w:r>
          </w:p>
        </w:tc>
      </w:tr>
      <w:tr w:rsidR="00DD3CFF" w14:paraId="7E33FC06" w14:textId="77777777" w:rsidTr="00114A62">
        <w:tc>
          <w:tcPr>
            <w:tcW w:w="1838" w:type="dxa"/>
            <w:vAlign w:val="center"/>
          </w:tcPr>
          <w:p w14:paraId="29F46DDC" w14:textId="3A67BF14" w:rsidR="00DD3CFF" w:rsidRDefault="00DD3CFF" w:rsidP="00114A62">
            <w:pPr>
              <w:jc w:val="center"/>
            </w:pPr>
            <w:r>
              <w:t>RC05</w:t>
            </w:r>
          </w:p>
        </w:tc>
        <w:tc>
          <w:tcPr>
            <w:tcW w:w="1701" w:type="dxa"/>
            <w:vAlign w:val="center"/>
          </w:tcPr>
          <w:p w14:paraId="21274E24" w14:textId="66C6D49D" w:rsidR="00DD3CFF" w:rsidRDefault="00DD3CFF" w:rsidP="007F1959">
            <w:pPr>
              <w:jc w:val="center"/>
            </w:pPr>
            <w:r>
              <w:t>Riwayat Absensi Siswa</w:t>
            </w:r>
          </w:p>
        </w:tc>
        <w:tc>
          <w:tcPr>
            <w:tcW w:w="3083" w:type="dxa"/>
          </w:tcPr>
          <w:p w14:paraId="7BED7DE9" w14:textId="6F22CDC0" w:rsidR="00DD3CFF" w:rsidRDefault="00DD3CFF" w:rsidP="00A978CB">
            <w:r>
              <w:t>Sistem memiliki fitur untuk menampilkan riwayat absensi siswa dengan standar waktu per-semester.</w:t>
            </w:r>
          </w:p>
        </w:tc>
        <w:tc>
          <w:tcPr>
            <w:tcW w:w="1305" w:type="dxa"/>
            <w:vAlign w:val="center"/>
          </w:tcPr>
          <w:p w14:paraId="610454BF" w14:textId="2DCDE31F" w:rsidR="00DD3CFF" w:rsidRDefault="00DD3CFF" w:rsidP="007F1959">
            <w:pPr>
              <w:jc w:val="center"/>
            </w:pPr>
            <w:r>
              <w:t>High</w:t>
            </w:r>
          </w:p>
        </w:tc>
      </w:tr>
      <w:tr w:rsidR="000D5CB9" w14:paraId="41898C26" w14:textId="77777777" w:rsidTr="00114A62">
        <w:tc>
          <w:tcPr>
            <w:tcW w:w="1838" w:type="dxa"/>
            <w:vAlign w:val="center"/>
          </w:tcPr>
          <w:p w14:paraId="4D198986" w14:textId="117EDCE1" w:rsidR="000D5CB9" w:rsidRDefault="00AB6A69" w:rsidP="00114A62">
            <w:pPr>
              <w:jc w:val="center"/>
            </w:pPr>
            <w:r>
              <w:t>RC0</w:t>
            </w:r>
            <w:r w:rsidR="00DD3CFF">
              <w:t>6</w:t>
            </w:r>
          </w:p>
        </w:tc>
        <w:tc>
          <w:tcPr>
            <w:tcW w:w="1701" w:type="dxa"/>
            <w:vAlign w:val="center"/>
          </w:tcPr>
          <w:p w14:paraId="67BDC7D2" w14:textId="3F571A39" w:rsidR="000D5CB9" w:rsidRDefault="000D5CB9" w:rsidP="007F1959">
            <w:pPr>
              <w:jc w:val="center"/>
            </w:pPr>
            <w:r>
              <w:t>Profile Guru</w:t>
            </w:r>
          </w:p>
        </w:tc>
        <w:tc>
          <w:tcPr>
            <w:tcW w:w="3083" w:type="dxa"/>
          </w:tcPr>
          <w:p w14:paraId="76A7C3F0" w14:textId="7A08F540" w:rsidR="000D5CB9" w:rsidRDefault="000D5CB9" w:rsidP="000D5CB9">
            <w:r>
              <w:t>Sistem memiliki fitur untuk menampilkan identitas guru.</w:t>
            </w:r>
          </w:p>
        </w:tc>
        <w:tc>
          <w:tcPr>
            <w:tcW w:w="1305" w:type="dxa"/>
            <w:vAlign w:val="center"/>
          </w:tcPr>
          <w:p w14:paraId="1D14C9AC" w14:textId="7BC1C62B" w:rsidR="000D5CB9" w:rsidRDefault="000D5CB9" w:rsidP="007F1959">
            <w:pPr>
              <w:jc w:val="center"/>
            </w:pPr>
            <w:r>
              <w:t>High</w:t>
            </w:r>
          </w:p>
        </w:tc>
      </w:tr>
      <w:tr w:rsidR="00DD3CFF" w14:paraId="7864CCCB" w14:textId="77777777" w:rsidTr="00114A62">
        <w:tc>
          <w:tcPr>
            <w:tcW w:w="1838" w:type="dxa"/>
            <w:vAlign w:val="center"/>
          </w:tcPr>
          <w:p w14:paraId="41EDF368" w14:textId="0F444DB1" w:rsidR="00DD3CFF" w:rsidRDefault="00DD3CFF" w:rsidP="00114A62">
            <w:pPr>
              <w:jc w:val="center"/>
            </w:pPr>
            <w:r>
              <w:t>RC07</w:t>
            </w:r>
          </w:p>
        </w:tc>
        <w:tc>
          <w:tcPr>
            <w:tcW w:w="1701" w:type="dxa"/>
            <w:vAlign w:val="center"/>
          </w:tcPr>
          <w:p w14:paraId="609FB3B2" w14:textId="5A85E6D6" w:rsidR="00DD3CFF" w:rsidRDefault="00DD3CFF" w:rsidP="007F1959">
            <w:pPr>
              <w:jc w:val="center"/>
            </w:pPr>
            <w:r>
              <w:t>Profile Walikelas</w:t>
            </w:r>
          </w:p>
        </w:tc>
        <w:tc>
          <w:tcPr>
            <w:tcW w:w="3083" w:type="dxa"/>
          </w:tcPr>
          <w:p w14:paraId="69BDA87A" w14:textId="3A8FB50B" w:rsidR="00DD3CFF" w:rsidRDefault="00DD3CFF" w:rsidP="000D5CB9">
            <w:r>
              <w:t>Sistem memiliki fitur untuk menampilkan identitas walikelas.</w:t>
            </w:r>
          </w:p>
        </w:tc>
        <w:tc>
          <w:tcPr>
            <w:tcW w:w="1305" w:type="dxa"/>
            <w:vAlign w:val="center"/>
          </w:tcPr>
          <w:p w14:paraId="2BF530FB" w14:textId="6C720191" w:rsidR="00DD3CFF" w:rsidRDefault="00DD3CFF" w:rsidP="007F1959">
            <w:pPr>
              <w:jc w:val="center"/>
            </w:pPr>
            <w:r>
              <w:t>High</w:t>
            </w:r>
          </w:p>
        </w:tc>
      </w:tr>
      <w:tr w:rsidR="00DD3CFF" w14:paraId="345FBAC7" w14:textId="77777777" w:rsidTr="00114A62">
        <w:tc>
          <w:tcPr>
            <w:tcW w:w="1838" w:type="dxa"/>
            <w:vAlign w:val="center"/>
          </w:tcPr>
          <w:p w14:paraId="74BC1583" w14:textId="29033AD4" w:rsidR="00DD3CFF" w:rsidRDefault="00DD3CFF" w:rsidP="00114A62">
            <w:pPr>
              <w:jc w:val="center"/>
            </w:pPr>
            <w:r>
              <w:t>RC08</w:t>
            </w:r>
          </w:p>
        </w:tc>
        <w:tc>
          <w:tcPr>
            <w:tcW w:w="1701" w:type="dxa"/>
            <w:vAlign w:val="center"/>
          </w:tcPr>
          <w:p w14:paraId="6E923CA5" w14:textId="6834E691" w:rsidR="00DD3CFF" w:rsidRDefault="00DD3CFF" w:rsidP="007F1959">
            <w:pPr>
              <w:jc w:val="center"/>
            </w:pPr>
            <w:r>
              <w:t>Anggota Siswa</w:t>
            </w:r>
          </w:p>
        </w:tc>
        <w:tc>
          <w:tcPr>
            <w:tcW w:w="3083" w:type="dxa"/>
          </w:tcPr>
          <w:p w14:paraId="7B2D8218" w14:textId="7183DE73" w:rsidR="00DD3CFF" w:rsidRDefault="00DD3CFF" w:rsidP="000D5CB9">
            <w:r>
              <w:t>Sistem memiliki fitur untuk menampilkan data siswa yang diwalikelaskan.</w:t>
            </w:r>
          </w:p>
        </w:tc>
        <w:tc>
          <w:tcPr>
            <w:tcW w:w="1305" w:type="dxa"/>
            <w:vAlign w:val="center"/>
          </w:tcPr>
          <w:p w14:paraId="1BE4D22D" w14:textId="244A2FC8" w:rsidR="00DD3CFF" w:rsidRDefault="00DD3CFF" w:rsidP="007F1959">
            <w:pPr>
              <w:jc w:val="center"/>
            </w:pPr>
            <w:r>
              <w:t>High</w:t>
            </w:r>
          </w:p>
        </w:tc>
      </w:tr>
      <w:tr w:rsidR="00DD3CFF" w14:paraId="7E821F61" w14:textId="77777777" w:rsidTr="00114A62">
        <w:tc>
          <w:tcPr>
            <w:tcW w:w="1838" w:type="dxa"/>
            <w:vAlign w:val="center"/>
          </w:tcPr>
          <w:p w14:paraId="35BFA0F9" w14:textId="7A259ADB" w:rsidR="00DD3CFF" w:rsidRDefault="00DD3CFF" w:rsidP="00114A62">
            <w:pPr>
              <w:jc w:val="center"/>
            </w:pPr>
            <w:r>
              <w:t>RC09</w:t>
            </w:r>
          </w:p>
        </w:tc>
        <w:tc>
          <w:tcPr>
            <w:tcW w:w="1701" w:type="dxa"/>
            <w:vAlign w:val="center"/>
          </w:tcPr>
          <w:p w14:paraId="138F504B" w14:textId="3D0EFFAE" w:rsidR="00DD3CFF" w:rsidRDefault="00DD3CFF" w:rsidP="007F1959">
            <w:pPr>
              <w:jc w:val="center"/>
            </w:pPr>
            <w:r>
              <w:t>Profile Kelas</w:t>
            </w:r>
          </w:p>
        </w:tc>
        <w:tc>
          <w:tcPr>
            <w:tcW w:w="3083" w:type="dxa"/>
          </w:tcPr>
          <w:p w14:paraId="7C080CEF" w14:textId="714839FC" w:rsidR="00DD3CFF" w:rsidRDefault="00DD3CFF" w:rsidP="000D5CB9">
            <w:r>
              <w:t>Sistem memiliki fitur untuk menampilkan informasi</w:t>
            </w:r>
            <w:r w:rsidR="0035613F">
              <w:t xml:space="preserve"> detail mengenai kelas.</w:t>
            </w:r>
          </w:p>
        </w:tc>
        <w:tc>
          <w:tcPr>
            <w:tcW w:w="1305" w:type="dxa"/>
            <w:vAlign w:val="center"/>
          </w:tcPr>
          <w:p w14:paraId="5BE515CC" w14:textId="3064A522" w:rsidR="00DD3CFF" w:rsidRDefault="0035613F" w:rsidP="007F1959">
            <w:pPr>
              <w:jc w:val="center"/>
            </w:pPr>
            <w:r>
              <w:t>High</w:t>
            </w:r>
          </w:p>
        </w:tc>
      </w:tr>
      <w:tr w:rsidR="0035613F" w14:paraId="6930C35F" w14:textId="77777777" w:rsidTr="00114A62">
        <w:tc>
          <w:tcPr>
            <w:tcW w:w="1838" w:type="dxa"/>
            <w:vAlign w:val="center"/>
          </w:tcPr>
          <w:p w14:paraId="35112206" w14:textId="14CBE58D" w:rsidR="0035613F" w:rsidRDefault="0035613F" w:rsidP="00114A62">
            <w:pPr>
              <w:jc w:val="center"/>
            </w:pPr>
            <w:r>
              <w:t>RC10</w:t>
            </w:r>
          </w:p>
        </w:tc>
        <w:tc>
          <w:tcPr>
            <w:tcW w:w="1701" w:type="dxa"/>
            <w:vAlign w:val="center"/>
          </w:tcPr>
          <w:p w14:paraId="6D530D6E" w14:textId="59160B31" w:rsidR="0035613F" w:rsidRDefault="0035613F" w:rsidP="007F1959">
            <w:pPr>
              <w:jc w:val="center"/>
            </w:pPr>
            <w:r>
              <w:t>Anggota Kelas</w:t>
            </w:r>
          </w:p>
        </w:tc>
        <w:tc>
          <w:tcPr>
            <w:tcW w:w="3083" w:type="dxa"/>
          </w:tcPr>
          <w:p w14:paraId="26371938" w14:textId="13A37585" w:rsidR="0035613F" w:rsidRDefault="0035613F" w:rsidP="000D5CB9">
            <w:r>
              <w:t>Sistem memiliki fitur untuk menampilkan data siswa yang berada dikelas.</w:t>
            </w:r>
          </w:p>
        </w:tc>
        <w:tc>
          <w:tcPr>
            <w:tcW w:w="1305" w:type="dxa"/>
            <w:vAlign w:val="center"/>
          </w:tcPr>
          <w:p w14:paraId="2ACF2E52" w14:textId="70DCE157" w:rsidR="0035613F" w:rsidRDefault="0035613F" w:rsidP="007F1959">
            <w:pPr>
              <w:jc w:val="center"/>
            </w:pPr>
            <w:r>
              <w:t>High</w:t>
            </w:r>
          </w:p>
        </w:tc>
      </w:tr>
      <w:tr w:rsidR="0035613F" w14:paraId="64B47A41" w14:textId="77777777" w:rsidTr="00114A62">
        <w:tc>
          <w:tcPr>
            <w:tcW w:w="1838" w:type="dxa"/>
            <w:vAlign w:val="center"/>
          </w:tcPr>
          <w:p w14:paraId="3A268BE7" w14:textId="3A93A05C" w:rsidR="0035613F" w:rsidRDefault="0035613F" w:rsidP="00114A62">
            <w:pPr>
              <w:jc w:val="center"/>
            </w:pPr>
            <w:r>
              <w:t>RC11</w:t>
            </w:r>
          </w:p>
        </w:tc>
        <w:tc>
          <w:tcPr>
            <w:tcW w:w="1701" w:type="dxa"/>
            <w:vAlign w:val="center"/>
          </w:tcPr>
          <w:p w14:paraId="73D1E9DE" w14:textId="4381D50F" w:rsidR="0035613F" w:rsidRDefault="0035613F" w:rsidP="007F1959">
            <w:pPr>
              <w:jc w:val="center"/>
            </w:pPr>
            <w:r>
              <w:t>Profile Admin</w:t>
            </w:r>
          </w:p>
        </w:tc>
        <w:tc>
          <w:tcPr>
            <w:tcW w:w="3083" w:type="dxa"/>
          </w:tcPr>
          <w:p w14:paraId="5705D864" w14:textId="26EB95F0" w:rsidR="0035613F" w:rsidRDefault="0035613F" w:rsidP="000D5CB9">
            <w:r>
              <w:t>Sistem menyediakan fitur untuk menampilkan identitas data admin.</w:t>
            </w:r>
          </w:p>
        </w:tc>
        <w:tc>
          <w:tcPr>
            <w:tcW w:w="1305" w:type="dxa"/>
            <w:vAlign w:val="center"/>
          </w:tcPr>
          <w:p w14:paraId="164B6027" w14:textId="63D1A129" w:rsidR="0035613F" w:rsidRDefault="0035613F" w:rsidP="007F1959">
            <w:pPr>
              <w:jc w:val="center"/>
            </w:pPr>
            <w:r>
              <w:t>High</w:t>
            </w:r>
          </w:p>
        </w:tc>
      </w:tr>
      <w:tr w:rsidR="000D5CB9" w14:paraId="36AF0B63" w14:textId="77777777" w:rsidTr="00114A62">
        <w:tc>
          <w:tcPr>
            <w:tcW w:w="1838" w:type="dxa"/>
            <w:vAlign w:val="center"/>
          </w:tcPr>
          <w:p w14:paraId="0766AF42" w14:textId="324EC8D1" w:rsidR="000D5CB9" w:rsidRDefault="00AB6A69" w:rsidP="00114A62">
            <w:pPr>
              <w:jc w:val="center"/>
            </w:pPr>
            <w:r>
              <w:t>RC</w:t>
            </w:r>
            <w:r w:rsidR="0035613F">
              <w:t>12</w:t>
            </w:r>
          </w:p>
        </w:tc>
        <w:tc>
          <w:tcPr>
            <w:tcW w:w="1701" w:type="dxa"/>
            <w:vAlign w:val="center"/>
          </w:tcPr>
          <w:p w14:paraId="095E22E3" w14:textId="751AEE91" w:rsidR="000D5CB9" w:rsidRDefault="00AB6A69" w:rsidP="007F1959">
            <w:pPr>
              <w:jc w:val="center"/>
            </w:pPr>
            <w:r>
              <w:t>Kelola</w:t>
            </w:r>
            <w:r w:rsidR="000D5CB9">
              <w:t xml:space="preserve"> Siswa</w:t>
            </w:r>
          </w:p>
        </w:tc>
        <w:tc>
          <w:tcPr>
            <w:tcW w:w="3083" w:type="dxa"/>
          </w:tcPr>
          <w:p w14:paraId="7B6D22DF" w14:textId="01833964" w:rsidR="000D5CB9" w:rsidRDefault="000D5CB9" w:rsidP="000D5CB9">
            <w:r>
              <w:t>Sistem menyediakan fitur untuk m</w:t>
            </w:r>
            <w:r w:rsidR="00AB6A69">
              <w:t>elakukan pengelolaan data</w:t>
            </w:r>
            <w:r>
              <w:t xml:space="preserve"> siswa kedalam database.</w:t>
            </w:r>
          </w:p>
        </w:tc>
        <w:tc>
          <w:tcPr>
            <w:tcW w:w="1305" w:type="dxa"/>
            <w:vAlign w:val="center"/>
          </w:tcPr>
          <w:p w14:paraId="24DFBEFF" w14:textId="2A78EA50" w:rsidR="000D5CB9" w:rsidRDefault="000D5CB9" w:rsidP="007F1959">
            <w:pPr>
              <w:jc w:val="center"/>
            </w:pPr>
            <w:r>
              <w:t>High</w:t>
            </w:r>
          </w:p>
        </w:tc>
      </w:tr>
      <w:tr w:rsidR="000D5CB9" w14:paraId="660BF78E" w14:textId="77777777" w:rsidTr="00114A62">
        <w:tc>
          <w:tcPr>
            <w:tcW w:w="1838" w:type="dxa"/>
            <w:vAlign w:val="center"/>
          </w:tcPr>
          <w:p w14:paraId="7454AB21" w14:textId="6A379694" w:rsidR="000D5CB9" w:rsidRDefault="00AB6A69" w:rsidP="00114A62">
            <w:pPr>
              <w:jc w:val="center"/>
            </w:pPr>
            <w:r>
              <w:lastRenderedPageBreak/>
              <w:t>RC</w:t>
            </w:r>
            <w:r w:rsidR="00DD3CFF">
              <w:t>1</w:t>
            </w:r>
            <w:r w:rsidR="0035613F">
              <w:t>3</w:t>
            </w:r>
          </w:p>
        </w:tc>
        <w:tc>
          <w:tcPr>
            <w:tcW w:w="1701" w:type="dxa"/>
            <w:vAlign w:val="center"/>
          </w:tcPr>
          <w:p w14:paraId="6F360CD8" w14:textId="4666752D" w:rsidR="000D5CB9" w:rsidRDefault="00AB6A69" w:rsidP="007F1959">
            <w:pPr>
              <w:jc w:val="center"/>
            </w:pPr>
            <w:r>
              <w:t>Kelola</w:t>
            </w:r>
            <w:r w:rsidR="000D5CB9">
              <w:t xml:space="preserve"> Guru</w:t>
            </w:r>
          </w:p>
        </w:tc>
        <w:tc>
          <w:tcPr>
            <w:tcW w:w="3083" w:type="dxa"/>
          </w:tcPr>
          <w:p w14:paraId="07979E0D" w14:textId="66FDCBA3" w:rsidR="000D5CB9" w:rsidRDefault="00AB6A69" w:rsidP="000D5CB9">
            <w:r>
              <w:t>Sistem menyediakan fitur untuk melakukan pengelolaan data guru kedalam database.</w:t>
            </w:r>
          </w:p>
        </w:tc>
        <w:tc>
          <w:tcPr>
            <w:tcW w:w="1305" w:type="dxa"/>
            <w:vAlign w:val="center"/>
          </w:tcPr>
          <w:p w14:paraId="5E971BA2" w14:textId="63E3852D" w:rsidR="000D5CB9" w:rsidRDefault="000D5CB9" w:rsidP="007F1959">
            <w:pPr>
              <w:jc w:val="center"/>
            </w:pPr>
            <w:r>
              <w:t>High</w:t>
            </w:r>
          </w:p>
        </w:tc>
      </w:tr>
      <w:tr w:rsidR="00DD3CFF" w14:paraId="670B3E2D" w14:textId="77777777" w:rsidTr="00114A62">
        <w:tc>
          <w:tcPr>
            <w:tcW w:w="1838" w:type="dxa"/>
            <w:vAlign w:val="center"/>
          </w:tcPr>
          <w:p w14:paraId="1107AFB0" w14:textId="088BA076" w:rsidR="00DD3CFF" w:rsidRDefault="00DD3CFF" w:rsidP="00114A62">
            <w:pPr>
              <w:jc w:val="center"/>
            </w:pPr>
            <w:r>
              <w:t>RC1</w:t>
            </w:r>
            <w:r w:rsidR="0035613F">
              <w:t>4</w:t>
            </w:r>
          </w:p>
        </w:tc>
        <w:tc>
          <w:tcPr>
            <w:tcW w:w="1701" w:type="dxa"/>
            <w:vAlign w:val="center"/>
          </w:tcPr>
          <w:p w14:paraId="6EEBA763" w14:textId="55DA009D" w:rsidR="00DD3CFF" w:rsidRDefault="00DD3CFF" w:rsidP="007F1959">
            <w:pPr>
              <w:jc w:val="center"/>
            </w:pPr>
            <w:r>
              <w:t>Kelola Walikelas</w:t>
            </w:r>
          </w:p>
        </w:tc>
        <w:tc>
          <w:tcPr>
            <w:tcW w:w="3083" w:type="dxa"/>
          </w:tcPr>
          <w:p w14:paraId="6181607F" w14:textId="2FBD1569" w:rsidR="00DD3CFF" w:rsidRDefault="00DD3CFF" w:rsidP="000D5CB9">
            <w:r>
              <w:t>Sistem menyediakan fitur untuk melakukan pengelolaan data walikelas kedalam database.</w:t>
            </w:r>
          </w:p>
        </w:tc>
        <w:tc>
          <w:tcPr>
            <w:tcW w:w="1305" w:type="dxa"/>
            <w:vAlign w:val="center"/>
          </w:tcPr>
          <w:p w14:paraId="3B5FD8C1" w14:textId="62A2D639" w:rsidR="00DD3CFF" w:rsidRDefault="00DD3CFF" w:rsidP="007F1959">
            <w:pPr>
              <w:jc w:val="center"/>
            </w:pPr>
            <w:r>
              <w:t>High</w:t>
            </w:r>
          </w:p>
        </w:tc>
      </w:tr>
      <w:tr w:rsidR="000D5CB9" w14:paraId="043B1CD4" w14:textId="77777777" w:rsidTr="00C60063">
        <w:tc>
          <w:tcPr>
            <w:tcW w:w="1838" w:type="dxa"/>
            <w:vAlign w:val="center"/>
          </w:tcPr>
          <w:p w14:paraId="7424FD64" w14:textId="20D24E44" w:rsidR="000D5CB9" w:rsidRDefault="00AB6A69" w:rsidP="00114A62">
            <w:pPr>
              <w:jc w:val="center"/>
            </w:pPr>
            <w:r>
              <w:t>RC</w:t>
            </w:r>
            <w:r w:rsidR="00DD3CFF">
              <w:t>1</w:t>
            </w:r>
            <w:r w:rsidR="0035613F">
              <w:t>5</w:t>
            </w:r>
          </w:p>
        </w:tc>
        <w:tc>
          <w:tcPr>
            <w:tcW w:w="1701" w:type="dxa"/>
            <w:shd w:val="clear" w:color="auto" w:fill="auto"/>
            <w:vAlign w:val="center"/>
          </w:tcPr>
          <w:p w14:paraId="4A19DA5E" w14:textId="45775806" w:rsidR="000D5CB9" w:rsidRDefault="00AB6A69" w:rsidP="007F1959">
            <w:pPr>
              <w:jc w:val="center"/>
            </w:pPr>
            <w:r>
              <w:t>Kelola</w:t>
            </w:r>
            <w:r w:rsidR="000D5CB9">
              <w:t xml:space="preserve"> Kelas</w:t>
            </w:r>
          </w:p>
        </w:tc>
        <w:tc>
          <w:tcPr>
            <w:tcW w:w="3083" w:type="dxa"/>
            <w:shd w:val="clear" w:color="auto" w:fill="auto"/>
          </w:tcPr>
          <w:p w14:paraId="5CDB177F" w14:textId="6C4E1337" w:rsidR="000D5CB9" w:rsidRDefault="00AB6A69" w:rsidP="000D5CB9">
            <w:r>
              <w:t>Sistem menyediakan fitur untuk melakukan pengelolaan data kelas kedalam database.</w:t>
            </w:r>
          </w:p>
        </w:tc>
        <w:tc>
          <w:tcPr>
            <w:tcW w:w="1305" w:type="dxa"/>
            <w:shd w:val="clear" w:color="auto" w:fill="auto"/>
            <w:vAlign w:val="center"/>
          </w:tcPr>
          <w:p w14:paraId="5C214AB0" w14:textId="0841EB10" w:rsidR="000D5CB9" w:rsidRDefault="000D5CB9" w:rsidP="007F1959">
            <w:pPr>
              <w:jc w:val="center"/>
            </w:pPr>
            <w:r>
              <w:t>High</w:t>
            </w:r>
          </w:p>
        </w:tc>
      </w:tr>
      <w:tr w:rsidR="000D5CB9" w14:paraId="7C9DC2AF" w14:textId="77777777" w:rsidTr="00114A62">
        <w:tc>
          <w:tcPr>
            <w:tcW w:w="1838" w:type="dxa"/>
            <w:vAlign w:val="center"/>
          </w:tcPr>
          <w:p w14:paraId="6ACDB127" w14:textId="159829DD" w:rsidR="000D5CB9" w:rsidRDefault="00AB6A69" w:rsidP="00114A62">
            <w:pPr>
              <w:jc w:val="center"/>
            </w:pPr>
            <w:r>
              <w:t>RC</w:t>
            </w:r>
            <w:r w:rsidR="00DD3CFF">
              <w:t>1</w:t>
            </w:r>
            <w:r w:rsidR="0035613F">
              <w:t>6</w:t>
            </w:r>
          </w:p>
        </w:tc>
        <w:tc>
          <w:tcPr>
            <w:tcW w:w="1701" w:type="dxa"/>
            <w:vAlign w:val="center"/>
          </w:tcPr>
          <w:p w14:paraId="70121196" w14:textId="686EF767" w:rsidR="000D5CB9" w:rsidRDefault="00AB6A69" w:rsidP="007F1959">
            <w:pPr>
              <w:jc w:val="center"/>
            </w:pPr>
            <w:r>
              <w:t>Kelola</w:t>
            </w:r>
            <w:r w:rsidR="000D5CB9">
              <w:t xml:space="preserve"> Admin</w:t>
            </w:r>
          </w:p>
        </w:tc>
        <w:tc>
          <w:tcPr>
            <w:tcW w:w="3083" w:type="dxa"/>
          </w:tcPr>
          <w:p w14:paraId="0039A168" w14:textId="51183109" w:rsidR="000D5CB9" w:rsidRDefault="00AB6A69" w:rsidP="000D5CB9">
            <w:r>
              <w:t>Sistem menyediakan fitur untuk melakukan pengelolaan data admin kedalam database.</w:t>
            </w:r>
          </w:p>
        </w:tc>
        <w:tc>
          <w:tcPr>
            <w:tcW w:w="1305" w:type="dxa"/>
            <w:vAlign w:val="center"/>
          </w:tcPr>
          <w:p w14:paraId="3DF1B446" w14:textId="087FD9EB" w:rsidR="00F97775" w:rsidRDefault="000D5CB9" w:rsidP="00F97775">
            <w:pPr>
              <w:jc w:val="center"/>
            </w:pPr>
            <w:r>
              <w:t>High</w:t>
            </w:r>
          </w:p>
        </w:tc>
      </w:tr>
      <w:tr w:rsidR="00F97775" w14:paraId="3925AC46" w14:textId="77777777" w:rsidTr="00114A62">
        <w:tc>
          <w:tcPr>
            <w:tcW w:w="1838" w:type="dxa"/>
            <w:vAlign w:val="center"/>
          </w:tcPr>
          <w:p w14:paraId="6203518E" w14:textId="55A047D2" w:rsidR="00F97775" w:rsidRDefault="00F97775" w:rsidP="00114A62">
            <w:pPr>
              <w:jc w:val="center"/>
            </w:pPr>
            <w:r>
              <w:t>RC17</w:t>
            </w:r>
          </w:p>
        </w:tc>
        <w:tc>
          <w:tcPr>
            <w:tcW w:w="1701" w:type="dxa"/>
            <w:vAlign w:val="center"/>
          </w:tcPr>
          <w:p w14:paraId="345CA1AF" w14:textId="6ECEFF4E" w:rsidR="00F97775" w:rsidRDefault="00F97775" w:rsidP="007F1959">
            <w:pPr>
              <w:jc w:val="center"/>
            </w:pPr>
            <w:r>
              <w:t>Kelola Semester</w:t>
            </w:r>
          </w:p>
        </w:tc>
        <w:tc>
          <w:tcPr>
            <w:tcW w:w="3083" w:type="dxa"/>
          </w:tcPr>
          <w:p w14:paraId="60B39309" w14:textId="1BBAB994" w:rsidR="00F97775" w:rsidRDefault="00F97775" w:rsidP="000D5CB9">
            <w:r>
              <w:t>Sistem menyediakan fitur untuk melakukan pengelola data semester pada database</w:t>
            </w:r>
          </w:p>
        </w:tc>
        <w:tc>
          <w:tcPr>
            <w:tcW w:w="1305" w:type="dxa"/>
            <w:vAlign w:val="center"/>
          </w:tcPr>
          <w:p w14:paraId="641C9FA7" w14:textId="69EFC770" w:rsidR="00F97775" w:rsidRDefault="00F97775" w:rsidP="00F97775">
            <w:pPr>
              <w:jc w:val="center"/>
            </w:pPr>
            <w:r>
              <w:t>High</w:t>
            </w:r>
          </w:p>
        </w:tc>
      </w:tr>
      <w:tr w:rsidR="000D5CB9" w14:paraId="755815C7" w14:textId="77777777" w:rsidTr="00DD3CFF">
        <w:tc>
          <w:tcPr>
            <w:tcW w:w="1838" w:type="dxa"/>
            <w:vAlign w:val="center"/>
          </w:tcPr>
          <w:p w14:paraId="585D125E" w14:textId="0830396F" w:rsidR="000D5CB9" w:rsidRDefault="00AB6A69" w:rsidP="00114A62">
            <w:pPr>
              <w:jc w:val="center"/>
            </w:pPr>
            <w:r>
              <w:t>RC</w:t>
            </w:r>
            <w:r w:rsidR="00DD3CFF">
              <w:t>1</w:t>
            </w:r>
            <w:r w:rsidR="00F97775">
              <w:t>8</w:t>
            </w:r>
          </w:p>
        </w:tc>
        <w:tc>
          <w:tcPr>
            <w:tcW w:w="1701" w:type="dxa"/>
            <w:shd w:val="clear" w:color="auto" w:fill="auto"/>
            <w:vAlign w:val="center"/>
          </w:tcPr>
          <w:p w14:paraId="059685E8" w14:textId="1D780024" w:rsidR="000D5CB9" w:rsidRDefault="00AB6A69" w:rsidP="007F1959">
            <w:pPr>
              <w:jc w:val="center"/>
            </w:pPr>
            <w:del w:id="606" w:author="Rafi Aziizi" w:date="2021-11-12T14:03:00Z">
              <w:r w:rsidDel="000F1488">
                <w:delText>Kelola</w:delText>
              </w:r>
              <w:r w:rsidR="000D5CB9" w:rsidDel="000F1488">
                <w:delText xml:space="preserve"> </w:delText>
              </w:r>
            </w:del>
            <w:r w:rsidR="000D5CB9">
              <w:t>Absensi</w:t>
            </w:r>
          </w:p>
        </w:tc>
        <w:tc>
          <w:tcPr>
            <w:tcW w:w="3083" w:type="dxa"/>
            <w:shd w:val="clear" w:color="auto" w:fill="auto"/>
          </w:tcPr>
          <w:p w14:paraId="7A9BBC04" w14:textId="12C5C7BB" w:rsidR="000D5CB9" w:rsidRDefault="000D5CB9" w:rsidP="000D5CB9">
            <w:del w:id="607" w:author="Rafi Aziizi" w:date="2021-11-12T14:03:00Z">
              <w:r w:rsidDel="000F1488">
                <w:delText>Sistem memberikan hak akses untuk melakukan</w:delText>
              </w:r>
            </w:del>
            <w:ins w:id="608" w:author="Rafi Aziizi" w:date="2021-11-12T14:03:00Z">
              <w:r w:rsidR="000F1488">
                <w:t>Siswa melakukan</w:t>
              </w:r>
            </w:ins>
            <w:r>
              <w:t xml:space="preserve"> absensi </w:t>
            </w:r>
            <w:del w:id="609" w:author="Rafi Aziizi" w:date="2021-11-12T14:04:00Z">
              <w:r w:rsidDel="000F1488">
                <w:delText xml:space="preserve">terhadap siswa </w:delText>
              </w:r>
            </w:del>
            <w:r>
              <w:t>menggunakan RFID</w:t>
            </w:r>
            <w:ins w:id="610" w:author="Rafi Aziizi" w:date="2021-11-12T14:04:00Z">
              <w:r w:rsidR="000F1488">
                <w:t>.</w:t>
              </w:r>
            </w:ins>
            <w:del w:id="611" w:author="Rafi Aziizi" w:date="2021-11-12T14:04:00Z">
              <w:r w:rsidDel="000F1488">
                <w:delText xml:space="preserve"> yang nantinya data akan masuk database</w:delText>
              </w:r>
              <w:r w:rsidR="0035613F" w:rsidDel="000F1488">
                <w:delText xml:space="preserve"> dan dapat dikelola oleh admin.</w:delText>
              </w:r>
            </w:del>
          </w:p>
        </w:tc>
        <w:tc>
          <w:tcPr>
            <w:tcW w:w="1305" w:type="dxa"/>
            <w:shd w:val="clear" w:color="auto" w:fill="auto"/>
            <w:vAlign w:val="center"/>
          </w:tcPr>
          <w:p w14:paraId="4388E222" w14:textId="535509D7" w:rsidR="000D5CB9" w:rsidRDefault="000D5CB9" w:rsidP="007F1959">
            <w:pPr>
              <w:jc w:val="center"/>
            </w:pPr>
            <w:r>
              <w:t>High</w:t>
            </w:r>
          </w:p>
        </w:tc>
      </w:tr>
      <w:tr w:rsidR="000F1488" w14:paraId="39589B36" w14:textId="77777777" w:rsidTr="00DD3CFF">
        <w:trPr>
          <w:ins w:id="612" w:author="Rafi Aziizi" w:date="2021-11-12T14:04:00Z"/>
        </w:trPr>
        <w:tc>
          <w:tcPr>
            <w:tcW w:w="1838" w:type="dxa"/>
            <w:vAlign w:val="center"/>
          </w:tcPr>
          <w:p w14:paraId="778521B9" w14:textId="038A6D2C" w:rsidR="000F1488" w:rsidRDefault="000F1488" w:rsidP="00114A62">
            <w:pPr>
              <w:jc w:val="center"/>
              <w:rPr>
                <w:ins w:id="613" w:author="Rafi Aziizi" w:date="2021-11-12T14:04:00Z"/>
              </w:rPr>
            </w:pPr>
            <w:ins w:id="614" w:author="Rafi Aziizi" w:date="2021-11-12T14:04:00Z">
              <w:r>
                <w:t>RC19</w:t>
              </w:r>
            </w:ins>
          </w:p>
        </w:tc>
        <w:tc>
          <w:tcPr>
            <w:tcW w:w="1701" w:type="dxa"/>
            <w:shd w:val="clear" w:color="auto" w:fill="auto"/>
            <w:vAlign w:val="center"/>
          </w:tcPr>
          <w:p w14:paraId="496BA028" w14:textId="39B7DEAE" w:rsidR="000F1488" w:rsidDel="000F1488" w:rsidRDefault="000F1488" w:rsidP="007F1959">
            <w:pPr>
              <w:jc w:val="center"/>
              <w:rPr>
                <w:ins w:id="615" w:author="Rafi Aziizi" w:date="2021-11-12T14:04:00Z"/>
              </w:rPr>
            </w:pPr>
            <w:ins w:id="616" w:author="Rafi Aziizi" w:date="2021-11-12T14:04:00Z">
              <w:r>
                <w:t>Kelola Absensi</w:t>
              </w:r>
            </w:ins>
          </w:p>
        </w:tc>
        <w:tc>
          <w:tcPr>
            <w:tcW w:w="3083" w:type="dxa"/>
            <w:shd w:val="clear" w:color="auto" w:fill="auto"/>
          </w:tcPr>
          <w:p w14:paraId="40EBF260" w14:textId="409FFA0C" w:rsidR="000F1488" w:rsidDel="000F1488" w:rsidRDefault="000F1488" w:rsidP="000D5CB9">
            <w:pPr>
              <w:rPr>
                <w:ins w:id="617" w:author="Rafi Aziizi" w:date="2021-11-12T14:04:00Z"/>
              </w:rPr>
            </w:pPr>
            <w:ins w:id="618" w:author="Rafi Aziizi" w:date="2021-11-12T14:05:00Z">
              <w:r>
                <w:t>Admin dapat mengelola data absensi untuk merubah status kehadiran siswa.</w:t>
              </w:r>
            </w:ins>
          </w:p>
        </w:tc>
        <w:tc>
          <w:tcPr>
            <w:tcW w:w="1305" w:type="dxa"/>
            <w:shd w:val="clear" w:color="auto" w:fill="auto"/>
            <w:vAlign w:val="center"/>
          </w:tcPr>
          <w:p w14:paraId="36BE3088" w14:textId="34483D1F" w:rsidR="000F1488" w:rsidRDefault="000F1488" w:rsidP="007F1959">
            <w:pPr>
              <w:jc w:val="center"/>
              <w:rPr>
                <w:ins w:id="619" w:author="Rafi Aziizi" w:date="2021-11-12T14:04:00Z"/>
              </w:rPr>
            </w:pPr>
            <w:ins w:id="620" w:author="Rafi Aziizi" w:date="2021-11-12T14:04:00Z">
              <w:r>
                <w:t>High</w:t>
              </w:r>
            </w:ins>
          </w:p>
        </w:tc>
      </w:tr>
      <w:tr w:rsidR="000D5CB9" w14:paraId="730028D2" w14:textId="77777777" w:rsidTr="00114A62">
        <w:tc>
          <w:tcPr>
            <w:tcW w:w="1838" w:type="dxa"/>
            <w:vAlign w:val="center"/>
          </w:tcPr>
          <w:p w14:paraId="3F8A941F" w14:textId="5C001A57" w:rsidR="000D5CB9" w:rsidRDefault="00AB6A69" w:rsidP="00114A62">
            <w:pPr>
              <w:jc w:val="center"/>
            </w:pPr>
            <w:r>
              <w:t>RC</w:t>
            </w:r>
            <w:ins w:id="621" w:author="Rafi Aziizi" w:date="2021-11-12T14:05:00Z">
              <w:r w:rsidR="000F1488">
                <w:t>20</w:t>
              </w:r>
            </w:ins>
            <w:del w:id="622" w:author="Rafi Aziizi" w:date="2021-11-12T14:05:00Z">
              <w:r w:rsidR="00B956F6" w:rsidDel="000F1488">
                <w:delText>1</w:delText>
              </w:r>
              <w:r w:rsidR="00F97775" w:rsidDel="000F1488">
                <w:delText>9</w:delText>
              </w:r>
            </w:del>
          </w:p>
        </w:tc>
        <w:tc>
          <w:tcPr>
            <w:tcW w:w="1701" w:type="dxa"/>
            <w:vAlign w:val="center"/>
          </w:tcPr>
          <w:p w14:paraId="42613085" w14:textId="00C8A4BC" w:rsidR="000D5CB9" w:rsidRDefault="000D5CB9" w:rsidP="007F1959">
            <w:pPr>
              <w:jc w:val="center"/>
            </w:pPr>
            <w:r>
              <w:t>Laporan Absensi</w:t>
            </w:r>
          </w:p>
        </w:tc>
        <w:tc>
          <w:tcPr>
            <w:tcW w:w="3083" w:type="dxa"/>
          </w:tcPr>
          <w:p w14:paraId="258F2E31" w14:textId="35F42C07" w:rsidR="000D5CB9" w:rsidRDefault="000D5CB9" w:rsidP="000D5CB9">
            <w:r>
              <w:t>Sistem memiliki fitur untuk merekapitulasi absensi berdasarkan hari,bulan ataupun semester.</w:t>
            </w:r>
          </w:p>
        </w:tc>
        <w:tc>
          <w:tcPr>
            <w:tcW w:w="1305" w:type="dxa"/>
            <w:vAlign w:val="center"/>
          </w:tcPr>
          <w:p w14:paraId="00EBD968" w14:textId="012497CA" w:rsidR="000D5CB9" w:rsidRDefault="000D5CB9" w:rsidP="007F1959">
            <w:pPr>
              <w:jc w:val="center"/>
            </w:pPr>
            <w:r>
              <w:t>High</w:t>
            </w:r>
          </w:p>
        </w:tc>
      </w:tr>
      <w:tr w:rsidR="00BC3B37" w14:paraId="39F0D4EE" w14:textId="77777777" w:rsidTr="00114A62">
        <w:tc>
          <w:tcPr>
            <w:tcW w:w="1838" w:type="dxa"/>
            <w:vAlign w:val="center"/>
          </w:tcPr>
          <w:p w14:paraId="3F43D3B6" w14:textId="0AFF63E9" w:rsidR="00BC3B37" w:rsidRDefault="00BC3B37" w:rsidP="00114A62">
            <w:pPr>
              <w:jc w:val="center"/>
            </w:pPr>
            <w:r>
              <w:t>RC</w:t>
            </w:r>
            <w:r w:rsidR="00F97775">
              <w:t>2</w:t>
            </w:r>
            <w:ins w:id="623" w:author="Rafi Aziizi" w:date="2021-11-12T14:05:00Z">
              <w:r w:rsidR="000F1488">
                <w:t>1</w:t>
              </w:r>
            </w:ins>
            <w:del w:id="624" w:author="Rafi Aziizi" w:date="2021-11-12T14:05:00Z">
              <w:r w:rsidR="00F97775" w:rsidDel="000F1488">
                <w:delText>0</w:delText>
              </w:r>
            </w:del>
          </w:p>
        </w:tc>
        <w:tc>
          <w:tcPr>
            <w:tcW w:w="1701" w:type="dxa"/>
            <w:vAlign w:val="center"/>
          </w:tcPr>
          <w:p w14:paraId="281DBA98" w14:textId="68D679A1" w:rsidR="00BC3B37" w:rsidRDefault="00BC3B37" w:rsidP="007F1959">
            <w:pPr>
              <w:jc w:val="center"/>
            </w:pPr>
            <w:r>
              <w:t>Cetak Laporan Absensi</w:t>
            </w:r>
          </w:p>
        </w:tc>
        <w:tc>
          <w:tcPr>
            <w:tcW w:w="3083" w:type="dxa"/>
          </w:tcPr>
          <w:p w14:paraId="178C2C04" w14:textId="76BBAD1F" w:rsidR="00BC3B37" w:rsidRDefault="00BC3B37" w:rsidP="000D5CB9">
            <w:r>
              <w:t>Sistem memiliki fitur untuk mencetak laporan absensi berdasarkan siswa, kelas, walikelas, dan semester terkini.</w:t>
            </w:r>
          </w:p>
        </w:tc>
        <w:tc>
          <w:tcPr>
            <w:tcW w:w="1305" w:type="dxa"/>
            <w:vAlign w:val="center"/>
          </w:tcPr>
          <w:p w14:paraId="77816446" w14:textId="53DD881A" w:rsidR="00BC3B37" w:rsidRDefault="00BC3B37" w:rsidP="007F1959">
            <w:pPr>
              <w:jc w:val="center"/>
            </w:pPr>
            <w:r>
              <w:t>High</w:t>
            </w:r>
          </w:p>
        </w:tc>
      </w:tr>
      <w:tr w:rsidR="000D5CB9" w14:paraId="76CBFE21" w14:textId="77777777" w:rsidTr="00114A62">
        <w:tc>
          <w:tcPr>
            <w:tcW w:w="1838" w:type="dxa"/>
            <w:vAlign w:val="center"/>
          </w:tcPr>
          <w:p w14:paraId="0E18CE13" w14:textId="02A88F21" w:rsidR="000D5CB9" w:rsidRDefault="00AB6A69" w:rsidP="00114A62">
            <w:pPr>
              <w:jc w:val="center"/>
            </w:pPr>
            <w:r>
              <w:lastRenderedPageBreak/>
              <w:t>RC</w:t>
            </w:r>
            <w:r w:rsidR="00BC3B37">
              <w:t>2</w:t>
            </w:r>
            <w:ins w:id="625" w:author="Rafi Aziizi" w:date="2021-11-12T14:05:00Z">
              <w:r w:rsidR="000F1488">
                <w:t>2</w:t>
              </w:r>
            </w:ins>
            <w:del w:id="626" w:author="Rafi Aziizi" w:date="2021-11-12T14:05:00Z">
              <w:r w:rsidR="00F97775" w:rsidDel="000F1488">
                <w:delText>1</w:delText>
              </w:r>
            </w:del>
          </w:p>
        </w:tc>
        <w:tc>
          <w:tcPr>
            <w:tcW w:w="1701" w:type="dxa"/>
            <w:vAlign w:val="center"/>
          </w:tcPr>
          <w:p w14:paraId="68A6739C" w14:textId="133EC6B1" w:rsidR="000D5CB9" w:rsidRDefault="000D5CB9" w:rsidP="007F1959">
            <w:pPr>
              <w:jc w:val="center"/>
            </w:pPr>
            <w:r>
              <w:t>Notifikasi</w:t>
            </w:r>
          </w:p>
        </w:tc>
        <w:tc>
          <w:tcPr>
            <w:tcW w:w="3083" w:type="dxa"/>
          </w:tcPr>
          <w:p w14:paraId="54AE172A" w14:textId="004C9BA3" w:rsidR="000D5CB9" w:rsidRDefault="000D5CB9" w:rsidP="000D5CB9">
            <w:r>
              <w:t>Sistem memberikan informasi mengenai siswa yang bermasalah mengenai absensi.</w:t>
            </w:r>
          </w:p>
        </w:tc>
        <w:tc>
          <w:tcPr>
            <w:tcW w:w="1305" w:type="dxa"/>
            <w:vAlign w:val="center"/>
          </w:tcPr>
          <w:p w14:paraId="35BB8AE3" w14:textId="77F76293" w:rsidR="000D5CB9" w:rsidRDefault="000D5CB9" w:rsidP="007F1959">
            <w:pPr>
              <w:jc w:val="center"/>
            </w:pPr>
            <w:r>
              <w:t>Medium</w:t>
            </w:r>
          </w:p>
        </w:tc>
      </w:tr>
      <w:tr w:rsidR="000D5CB9" w14:paraId="6F927C57" w14:textId="77777777" w:rsidTr="00114A62">
        <w:tc>
          <w:tcPr>
            <w:tcW w:w="1838" w:type="dxa"/>
            <w:vAlign w:val="center"/>
          </w:tcPr>
          <w:p w14:paraId="1CEAE758" w14:textId="1787A248" w:rsidR="000D5CB9" w:rsidRDefault="00AB6A69" w:rsidP="00114A62">
            <w:pPr>
              <w:jc w:val="center"/>
            </w:pPr>
            <w:r>
              <w:t>RC</w:t>
            </w:r>
            <w:r w:rsidR="00BC3B37">
              <w:t>2</w:t>
            </w:r>
            <w:ins w:id="627" w:author="Rafi Aziizi" w:date="2021-11-12T14:05:00Z">
              <w:r w:rsidR="000F1488">
                <w:t>3</w:t>
              </w:r>
            </w:ins>
            <w:del w:id="628" w:author="Rafi Aziizi" w:date="2021-11-12T14:05:00Z">
              <w:r w:rsidR="00F97775" w:rsidDel="000F1488">
                <w:delText>2</w:delText>
              </w:r>
            </w:del>
          </w:p>
        </w:tc>
        <w:tc>
          <w:tcPr>
            <w:tcW w:w="1701" w:type="dxa"/>
            <w:vAlign w:val="center"/>
          </w:tcPr>
          <w:p w14:paraId="7AB9D197" w14:textId="7F2452A8" w:rsidR="000D5CB9" w:rsidRDefault="000D5CB9" w:rsidP="007F1959">
            <w:pPr>
              <w:jc w:val="center"/>
            </w:pPr>
            <w:r>
              <w:t>Laporan Siswa Bermasalah</w:t>
            </w:r>
          </w:p>
        </w:tc>
        <w:tc>
          <w:tcPr>
            <w:tcW w:w="3083" w:type="dxa"/>
          </w:tcPr>
          <w:p w14:paraId="45AA77A7" w14:textId="35B9C2C3" w:rsidR="000D5CB9" w:rsidRDefault="000D5CB9" w:rsidP="000D5CB9">
            <w:r>
              <w:t>Sistem dapat melakukan filterisasi terhadap siswa yang bermasalah dengan absensi berdasarkan keterangan kehadiran.</w:t>
            </w:r>
          </w:p>
        </w:tc>
        <w:tc>
          <w:tcPr>
            <w:tcW w:w="1305" w:type="dxa"/>
            <w:vAlign w:val="center"/>
          </w:tcPr>
          <w:p w14:paraId="37BD2DCA" w14:textId="062AC482" w:rsidR="000D5CB9" w:rsidRDefault="00BC3B37" w:rsidP="007F1959">
            <w:pPr>
              <w:jc w:val="center"/>
            </w:pPr>
            <w:r>
              <w:t>Medium</w:t>
            </w:r>
          </w:p>
        </w:tc>
      </w:tr>
    </w:tbl>
    <w:p w14:paraId="54897A7F" w14:textId="2A93F14F" w:rsidR="00A978CB" w:rsidRPr="00A978CB" w:rsidRDefault="00A978CB" w:rsidP="00A978CB"/>
    <w:p w14:paraId="5E2FF166" w14:textId="3FA24BF8" w:rsidR="00C2066A" w:rsidRDefault="00C2066A" w:rsidP="00C93BF7">
      <w:pPr>
        <w:pStyle w:val="Heading3"/>
        <w:numPr>
          <w:ilvl w:val="2"/>
          <w:numId w:val="8"/>
        </w:numPr>
        <w:ind w:left="709"/>
        <w:rPr>
          <w:lang w:val="en-US"/>
        </w:rPr>
      </w:pPr>
      <w:bookmarkStart w:id="629" w:name="_Toc80034241"/>
      <w:bookmarkStart w:id="630" w:name="_Toc83115744"/>
      <w:r>
        <w:rPr>
          <w:lang w:val="en-US"/>
        </w:rPr>
        <w:t>Analisis Kebutuhan Non Fungsional</w:t>
      </w:r>
      <w:bookmarkEnd w:id="629"/>
      <w:bookmarkEnd w:id="630"/>
    </w:p>
    <w:p w14:paraId="28620B34" w14:textId="4E211470" w:rsidR="000D5CB9" w:rsidRDefault="000D5CB9" w:rsidP="007F1959">
      <w:pPr>
        <w:ind w:firstLine="709"/>
      </w:pPr>
      <w:r>
        <w:t xml:space="preserve">Kebutuhan Non Fungsional adalah kebutuhan yang menitikberatkan pada properti prilaku yang dimiliki oleh sistem. kebutuhan fungsional juga sering disebut sebagai batasan layanan atau fungsi yang ditawarkan sistem seperti batasan waktu, batasan pengembangan proses, standarisasi dan lain lain. Contoh: </w:t>
      </w:r>
    </w:p>
    <w:p w14:paraId="668BEDBE" w14:textId="4C937982" w:rsidR="000D5CB9" w:rsidRDefault="000D5CB9" w:rsidP="00FF2590">
      <w:pPr>
        <w:pStyle w:val="ListParagraph"/>
        <w:numPr>
          <w:ilvl w:val="0"/>
          <w:numId w:val="24"/>
        </w:numPr>
        <w:ind w:left="567"/>
      </w:pPr>
      <w:r>
        <w:t>Menggunakan Windows 7 atau 10</w:t>
      </w:r>
    </w:p>
    <w:p w14:paraId="4BA0306B" w14:textId="60FFECE9" w:rsidR="000D5CB9" w:rsidRDefault="000D5CB9" w:rsidP="00FF2590">
      <w:pPr>
        <w:pStyle w:val="ListParagraph"/>
        <w:numPr>
          <w:ilvl w:val="0"/>
          <w:numId w:val="24"/>
        </w:numPr>
        <w:ind w:left="567"/>
      </w:pPr>
      <w:r>
        <w:t xml:space="preserve">Spesifikasi komputer minimal </w:t>
      </w:r>
      <w:r w:rsidR="001777A7">
        <w:t>Intel Gen 4</w:t>
      </w:r>
    </w:p>
    <w:p w14:paraId="1807DBC1" w14:textId="01D08DAC" w:rsidR="000D5CB9" w:rsidRDefault="000D5CB9" w:rsidP="00FF2590">
      <w:pPr>
        <w:pStyle w:val="ListParagraph"/>
        <w:numPr>
          <w:ilvl w:val="0"/>
          <w:numId w:val="24"/>
        </w:numPr>
        <w:ind w:left="567"/>
      </w:pPr>
      <w:r>
        <w:t>Kebutuhan RAM 2 GB</w:t>
      </w:r>
    </w:p>
    <w:p w14:paraId="38D7B9C8" w14:textId="37EA50E2" w:rsidR="000D5CB9" w:rsidRDefault="000D5CB9" w:rsidP="00FF2590">
      <w:pPr>
        <w:pStyle w:val="ListParagraph"/>
        <w:numPr>
          <w:ilvl w:val="0"/>
          <w:numId w:val="24"/>
        </w:numPr>
        <w:ind w:left="567"/>
      </w:pPr>
      <w:r>
        <w:t>Kebutuhan Harddisk 100 MB</w:t>
      </w:r>
    </w:p>
    <w:p w14:paraId="332DC7DE" w14:textId="778F9616" w:rsidR="000D5CB9" w:rsidRDefault="000D5CB9" w:rsidP="00FF2590">
      <w:pPr>
        <w:pStyle w:val="ListParagraph"/>
        <w:numPr>
          <w:ilvl w:val="0"/>
          <w:numId w:val="24"/>
        </w:numPr>
        <w:ind w:left="567"/>
      </w:pPr>
      <w:r>
        <w:t>Device Raspberry Pi</w:t>
      </w:r>
    </w:p>
    <w:p w14:paraId="21D93032" w14:textId="23C9A393" w:rsidR="000D5CB9" w:rsidRDefault="000D5CB9" w:rsidP="00FF2590">
      <w:pPr>
        <w:pStyle w:val="ListParagraph"/>
        <w:numPr>
          <w:ilvl w:val="0"/>
          <w:numId w:val="24"/>
        </w:numPr>
        <w:ind w:left="567"/>
      </w:pPr>
      <w:r>
        <w:t>RFID MFRC522</w:t>
      </w:r>
    </w:p>
    <w:p w14:paraId="0997F470" w14:textId="443499B1" w:rsidR="000D5CB9" w:rsidRDefault="000D5CB9" w:rsidP="00FF2590">
      <w:pPr>
        <w:pStyle w:val="ListParagraph"/>
        <w:numPr>
          <w:ilvl w:val="0"/>
          <w:numId w:val="24"/>
        </w:numPr>
        <w:ind w:left="567"/>
      </w:pPr>
      <w:r>
        <w:t>LCD 16x2 I2C</w:t>
      </w:r>
    </w:p>
    <w:p w14:paraId="30F8F777" w14:textId="279185AC" w:rsidR="000D5CB9" w:rsidRDefault="000D5CB9" w:rsidP="00FF2590">
      <w:pPr>
        <w:pStyle w:val="ListParagraph"/>
        <w:numPr>
          <w:ilvl w:val="0"/>
          <w:numId w:val="24"/>
        </w:numPr>
        <w:ind w:left="567"/>
      </w:pPr>
      <w:r>
        <w:t>Printer</w:t>
      </w:r>
    </w:p>
    <w:p w14:paraId="70D9DA07" w14:textId="5D147736" w:rsidR="000D5CB9" w:rsidRDefault="000D5CB9" w:rsidP="00FF2590">
      <w:pPr>
        <w:pStyle w:val="ListParagraph"/>
        <w:numPr>
          <w:ilvl w:val="0"/>
          <w:numId w:val="24"/>
        </w:numPr>
        <w:ind w:left="567"/>
      </w:pPr>
      <w:r>
        <w:t>Sistem aplikasi dan database dilengkapi dengan password.</w:t>
      </w:r>
    </w:p>
    <w:p w14:paraId="2FABF50E" w14:textId="1CBAD8C5" w:rsidR="000D5CB9" w:rsidRDefault="000D5CB9" w:rsidP="00FF2590">
      <w:pPr>
        <w:pStyle w:val="ListParagraph"/>
        <w:numPr>
          <w:ilvl w:val="0"/>
          <w:numId w:val="24"/>
        </w:numPr>
        <w:ind w:left="567"/>
      </w:pPr>
      <w:r>
        <w:t>Waktu berjalan sistem dibatasi dari 06:00 hingga 0</w:t>
      </w:r>
      <w:r w:rsidR="001777A7">
        <w:t>7</w:t>
      </w:r>
      <w:r>
        <w:t>:</w:t>
      </w:r>
      <w:r w:rsidR="001777A7">
        <w:t>3</w:t>
      </w:r>
      <w:r>
        <w:t>0.</w:t>
      </w:r>
    </w:p>
    <w:p w14:paraId="75B1249C" w14:textId="028BFE56" w:rsidR="005B0D3B" w:rsidRDefault="005B0D3B" w:rsidP="00FF2590">
      <w:pPr>
        <w:pStyle w:val="ListParagraph"/>
        <w:numPr>
          <w:ilvl w:val="0"/>
          <w:numId w:val="24"/>
        </w:numPr>
        <w:ind w:left="567"/>
      </w:pPr>
      <w:r>
        <w:t>Terdapat cctv sebagai pemantauan absensi siswa</w:t>
      </w:r>
    </w:p>
    <w:p w14:paraId="793C9218" w14:textId="50C4ACA1" w:rsidR="00746D78" w:rsidRDefault="00746D78" w:rsidP="00C93BF7">
      <w:pPr>
        <w:pStyle w:val="Heading2"/>
        <w:numPr>
          <w:ilvl w:val="1"/>
          <w:numId w:val="4"/>
        </w:numPr>
        <w:ind w:left="709" w:hanging="709"/>
        <w:rPr>
          <w:lang w:val="en-US"/>
        </w:rPr>
      </w:pPr>
      <w:bookmarkStart w:id="631" w:name="_Toc80034242"/>
      <w:bookmarkStart w:id="632" w:name="_Toc83115745"/>
      <w:r>
        <w:rPr>
          <w:lang w:val="en-US"/>
        </w:rPr>
        <w:t>Perancangan Sistem Baru</w:t>
      </w:r>
      <w:bookmarkEnd w:id="631"/>
      <w:bookmarkEnd w:id="632"/>
    </w:p>
    <w:p w14:paraId="6667420C" w14:textId="68121FE5" w:rsidR="00395C50" w:rsidRPr="00395C50" w:rsidRDefault="00395C50" w:rsidP="00395C50">
      <w:pPr>
        <w:ind w:firstLine="709"/>
        <w:rPr>
          <w:rFonts w:eastAsia="Calibri"/>
        </w:rPr>
      </w:pPr>
      <w:r w:rsidRPr="00395C50">
        <w:rPr>
          <w:rFonts w:eastAsia="Calibri"/>
        </w:rPr>
        <w:t xml:space="preserve">Perancangan sistem merupakan gambaran dari sistem yang akan dibangun dan merupakan hasil dari analisis sistem yang berjalan saat ini, yaitu analisis pengguna, analisis fungsional sistem dan analisis dokumen. Sistem yang nanti akan </w:t>
      </w:r>
      <w:r w:rsidRPr="00395C50">
        <w:rPr>
          <w:rFonts w:eastAsia="Calibri"/>
        </w:rPr>
        <w:lastRenderedPageBreak/>
        <w:t>dibangun ini dapat membantu dalam pengelolaan data pengguna untuk menentukan hak akses setiap aktor.</w:t>
      </w:r>
    </w:p>
    <w:p w14:paraId="08C5A76D" w14:textId="4759E931" w:rsidR="00926DA8" w:rsidDel="00494C80" w:rsidRDefault="00926DA8" w:rsidP="00C93BF7">
      <w:pPr>
        <w:pStyle w:val="Heading3"/>
        <w:numPr>
          <w:ilvl w:val="0"/>
          <w:numId w:val="9"/>
        </w:numPr>
        <w:ind w:left="426" w:hanging="426"/>
        <w:rPr>
          <w:del w:id="633" w:author="Rafi Aziizi" w:date="2021-11-12T11:15:00Z"/>
        </w:rPr>
      </w:pPr>
      <w:bookmarkStart w:id="634" w:name="_heading=h.4f1mdlm"/>
      <w:bookmarkStart w:id="635" w:name="_Toc80034244"/>
      <w:bookmarkStart w:id="636" w:name="_Toc83115746"/>
      <w:bookmarkEnd w:id="634"/>
      <w:del w:id="637" w:author="Rafi Aziizi" w:date="2021-11-12T11:15:00Z">
        <w:r w:rsidDel="00494C80">
          <w:delText>Bisnis Aktor</w:delText>
        </w:r>
        <w:bookmarkEnd w:id="635"/>
        <w:bookmarkEnd w:id="636"/>
      </w:del>
    </w:p>
    <w:p w14:paraId="7E1A0481" w14:textId="5BA5C78B" w:rsidR="001777A7" w:rsidDel="003E7B2F" w:rsidRDefault="001777A7" w:rsidP="007F1959">
      <w:pPr>
        <w:ind w:firstLine="720"/>
        <w:rPr>
          <w:del w:id="638" w:author="Rafi Aziizi" w:date="2021-11-12T10:43:00Z"/>
        </w:rPr>
      </w:pPr>
      <w:del w:id="639" w:author="Rafi Aziizi" w:date="2021-11-12T11:15:00Z">
        <w:r w:rsidRPr="0044182F" w:rsidDel="00494C80">
          <w:delText xml:space="preserve">Berdasarkan analisis sistem, terdapat </w:delText>
        </w:r>
        <w:r w:rsidDel="00494C80">
          <w:delText>4</w:delText>
        </w:r>
        <w:r w:rsidRPr="0044182F" w:rsidDel="00494C80">
          <w:delText xml:space="preserve"> aktor yang memil</w:delText>
        </w:r>
        <w:r w:rsidDel="00494C80">
          <w:delText>iki peran dalam mengakses sistem</w:delText>
        </w:r>
        <w:r w:rsidRPr="0044182F" w:rsidDel="00494C80">
          <w:delText xml:space="preserve">, </w:delText>
        </w:r>
        <w:r w:rsidDel="00494C80">
          <w:delText>aktor tersebut yaitu</w:delText>
        </w:r>
        <w:r w:rsidRPr="001777A7" w:rsidDel="00494C80">
          <w:rPr>
            <w:lang w:val="id-ID"/>
          </w:rPr>
          <w:delText xml:space="preserve"> </w:delText>
        </w:r>
        <w:r w:rsidDel="00494C80">
          <w:delText>Sisw</w:delText>
        </w:r>
        <w:r w:rsidR="007F1959" w:rsidDel="00494C80">
          <w:delText>a</w:delText>
        </w:r>
        <w:r w:rsidRPr="001777A7" w:rsidDel="00494C80">
          <w:rPr>
            <w:lang w:val="id-ID"/>
          </w:rPr>
          <w:delText xml:space="preserve">, </w:delText>
        </w:r>
        <w:r w:rsidDel="00494C80">
          <w:delText>Kepala Sekolah</w:delText>
        </w:r>
        <w:r w:rsidRPr="001777A7" w:rsidDel="00494C80">
          <w:rPr>
            <w:lang w:val="id-ID"/>
          </w:rPr>
          <w:delText xml:space="preserve">, </w:delText>
        </w:r>
        <w:r w:rsidDel="00494C80">
          <w:delText>Guru BK</w:delText>
        </w:r>
        <w:r w:rsidRPr="001777A7" w:rsidDel="00494C80">
          <w:rPr>
            <w:lang w:val="id-ID"/>
          </w:rPr>
          <w:delText>, dan Bag</w:delText>
        </w:r>
        <w:r w:rsidR="007F1959" w:rsidDel="00494C80">
          <w:delText>.</w:delText>
        </w:r>
        <w:r w:rsidRPr="001777A7" w:rsidDel="00494C80">
          <w:rPr>
            <w:lang w:val="id-ID"/>
          </w:rPr>
          <w:delText xml:space="preserve"> </w:delText>
        </w:r>
        <w:r w:rsidDel="00494C80">
          <w:delText>IT</w:delText>
        </w:r>
        <w:r w:rsidRPr="0044182F" w:rsidDel="00494C80">
          <w:delText xml:space="preserve"> di </w:delText>
        </w:r>
        <w:r w:rsidDel="00494C80">
          <w:delText>SMK Cendekia Batujajar yang ditunjukkan pada Gambar:</w:delText>
        </w:r>
      </w:del>
    </w:p>
    <w:p w14:paraId="21085D72" w14:textId="77777777" w:rsidR="000B5DA5" w:rsidDel="003E7B2F" w:rsidRDefault="000B5DA5" w:rsidP="00114A62">
      <w:pPr>
        <w:jc w:val="center"/>
        <w:rPr>
          <w:del w:id="640" w:author="Rafi Aziizi" w:date="2021-11-12T10:43:00Z"/>
          <w:b/>
          <w:bCs/>
        </w:rPr>
      </w:pPr>
    </w:p>
    <w:p w14:paraId="5A5F5B22" w14:textId="636B2064" w:rsidR="00122F94" w:rsidRPr="00114A62" w:rsidDel="00494C80" w:rsidRDefault="00832EA1">
      <w:pPr>
        <w:ind w:firstLine="720"/>
        <w:rPr>
          <w:del w:id="641" w:author="Rafi Aziizi" w:date="2021-11-12T11:15:00Z"/>
          <w:b/>
          <w:bCs/>
        </w:rPr>
        <w:pPrChange w:id="642" w:author="Rafi Aziizi" w:date="2021-11-12T10:43:00Z">
          <w:pPr/>
        </w:pPrChange>
      </w:pPr>
      <w:del w:id="643" w:author="Rafi Aziizi" w:date="2021-11-12T11:15:00Z">
        <w:r w:rsidDel="00494C80">
          <w:rPr>
            <w:noProof/>
          </w:rPr>
          <mc:AlternateContent>
            <mc:Choice Requires="wps">
              <w:drawing>
                <wp:anchor distT="0" distB="0" distL="114300" distR="114300" simplePos="0" relativeHeight="251706880" behindDoc="1" locked="0" layoutInCell="1" allowOverlap="1" wp14:anchorId="064FA237" wp14:editId="53DA0867">
                  <wp:simplePos x="0" y="0"/>
                  <wp:positionH relativeFrom="column">
                    <wp:posOffset>0</wp:posOffset>
                  </wp:positionH>
                  <wp:positionV relativeFrom="paragraph">
                    <wp:posOffset>3406775</wp:posOffset>
                  </wp:positionV>
                  <wp:extent cx="5039995" cy="635"/>
                  <wp:effectExtent l="0" t="0" r="0" b="0"/>
                  <wp:wrapNone/>
                  <wp:docPr id="51" name="Text Box 5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7F2285CE" w14:textId="62129384" w:rsidR="001F2641" w:rsidRPr="00084E91" w:rsidRDefault="001F2641" w:rsidP="00832EA1">
                              <w:pPr>
                                <w:pStyle w:val="Caption"/>
                                <w:jc w:val="center"/>
                                <w:rPr>
                                  <w:noProof/>
                                  <w:sz w:val="24"/>
                                  <w:szCs w:val="24"/>
                                </w:rPr>
                              </w:pPr>
                              <w:bookmarkStart w:id="644" w:name="_Toc83115817"/>
                              <w:r>
                                <w:t xml:space="preserve">Gambar 3. </w:t>
                              </w:r>
                              <w:r>
                                <w:fldChar w:fldCharType="begin"/>
                              </w:r>
                              <w:r>
                                <w:instrText xml:space="preserve"> SEQ Gambar_3. \* ARABIC </w:instrText>
                              </w:r>
                              <w:r>
                                <w:fldChar w:fldCharType="separate"/>
                              </w:r>
                              <w:r>
                                <w:rPr>
                                  <w:noProof/>
                                </w:rPr>
                                <w:t>4</w:t>
                              </w:r>
                              <w:r>
                                <w:fldChar w:fldCharType="end"/>
                              </w:r>
                              <w:r>
                                <w:t xml:space="preserve"> Bisnis Aktor SMK Cendekia Batujajar</w:t>
                              </w:r>
                              <w:bookmarkEnd w:id="6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4FA237" id="Text Box 51" o:spid="_x0000_s1036" type="#_x0000_t202" style="position:absolute;left:0;text-align:left;margin-left:0;margin-top:268.25pt;width:396.85pt;height:.05pt;z-index:-251609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" stroked="f">
                  <v:textbox style="mso-fit-shape-to-text:t" inset="0,0,0,0">
                    <w:txbxContent>
                      <w:p w14:paraId="7F2285CE" w14:textId="62129384" w:rsidR="001F2641" w:rsidRPr="00084E91" w:rsidRDefault="001F2641" w:rsidP="00832EA1">
                        <w:pPr>
                          <w:pStyle w:val="Caption"/>
                          <w:jc w:val="center"/>
                          <w:rPr>
                            <w:noProof/>
                            <w:sz w:val="24"/>
                            <w:szCs w:val="24"/>
                          </w:rPr>
                        </w:pPr>
                        <w:bookmarkStart w:id="645" w:name="_Toc83115817"/>
                        <w:r>
                          <w:t xml:space="preserve">Gambar 3. </w:t>
                        </w:r>
                        <w:r>
                          <w:fldChar w:fldCharType="begin"/>
                        </w:r>
                        <w:r>
                          <w:instrText xml:space="preserve"> SEQ Gambar_3. \* ARABIC </w:instrText>
                        </w:r>
                        <w:r>
                          <w:fldChar w:fldCharType="separate"/>
                        </w:r>
                        <w:r>
                          <w:rPr>
                            <w:noProof/>
                          </w:rPr>
                          <w:t>4</w:t>
                        </w:r>
                        <w:r>
                          <w:fldChar w:fldCharType="end"/>
                        </w:r>
                        <w:r>
                          <w:t xml:space="preserve"> Bisnis Aktor SMK Cendekia Batujajar</w:t>
                        </w:r>
                        <w:bookmarkEnd w:id="645"/>
                      </w:p>
                    </w:txbxContent>
                  </v:textbox>
                </v:shape>
              </w:pict>
            </mc:Fallback>
          </mc:AlternateContent>
        </w:r>
      </w:del>
    </w:p>
    <w:p w14:paraId="7ADB4247" w14:textId="1A11BC6F" w:rsidR="00111278" w:rsidDel="00494C80" w:rsidRDefault="00F97775" w:rsidP="00122F94">
      <w:pPr>
        <w:spacing w:line="240" w:lineRule="auto"/>
        <w:jc w:val="center"/>
        <w:rPr>
          <w:del w:id="646" w:author="Rafi Aziizi" w:date="2021-11-12T11:15:00Z"/>
          <w:b/>
          <w:bCs/>
          <w:sz w:val="22"/>
          <w:szCs w:val="22"/>
        </w:rPr>
      </w:pPr>
      <w:bookmarkStart w:id="647" w:name="_heading=h.2u6wntf"/>
      <w:bookmarkStart w:id="648" w:name="_Toc80034245"/>
      <w:bookmarkEnd w:id="647"/>
      <w:del w:id="649" w:author="Rafi Aziizi" w:date="2021-11-12T11:15:00Z">
        <w:r w:rsidDel="00494C80">
          <w:rPr>
            <w:noProof/>
          </w:rPr>
          <w:drawing>
            <wp:inline distT="0" distB="0" distL="0" distR="0" wp14:anchorId="34D4D8C7" wp14:editId="39081858">
              <wp:extent cx="5039995" cy="3324860"/>
              <wp:effectExtent l="0" t="0" r="8255" b="889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039995" cy="3324860"/>
                      </a:xfrm>
                      <a:prstGeom prst="rect">
                        <a:avLst/>
                      </a:prstGeom>
                      <a:noFill/>
                      <a:ln>
                        <a:noFill/>
                      </a:ln>
                    </pic:spPr>
                  </pic:pic>
                </a:graphicData>
              </a:graphic>
            </wp:inline>
          </w:drawing>
        </w:r>
        <w:r w:rsidDel="00494C80">
          <w:rPr>
            <w:noProof/>
          </w:rPr>
          <w:delText xml:space="preserve"> </w:delText>
        </w:r>
        <w:r w:rsidR="00111278" w:rsidDel="00494C80">
          <w:rPr>
            <w:noProof/>
          </w:rPr>
          <mc:AlternateContent>
            <mc:Choice Requires="wps">
              <w:drawing>
                <wp:anchor distT="0" distB="0" distL="114300" distR="114300" simplePos="0" relativeHeight="251709952" behindDoc="1" locked="0" layoutInCell="1" allowOverlap="1" wp14:anchorId="1D9FEA77" wp14:editId="03F7789A">
                  <wp:simplePos x="0" y="0"/>
                  <wp:positionH relativeFrom="column">
                    <wp:posOffset>0</wp:posOffset>
                  </wp:positionH>
                  <wp:positionV relativeFrom="paragraph">
                    <wp:posOffset>3374390</wp:posOffset>
                  </wp:positionV>
                  <wp:extent cx="5039995" cy="635"/>
                  <wp:effectExtent l="0" t="0" r="0" b="0"/>
                  <wp:wrapNone/>
                  <wp:docPr id="52" name="Text Box 52"/>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2C59090D" w14:textId="61ECF225" w:rsidR="001F2641" w:rsidRPr="0030050B" w:rsidRDefault="001F2641" w:rsidP="00111278">
                              <w:pPr>
                                <w:pStyle w:val="Caption"/>
                                <w:jc w:val="center"/>
                                <w:rPr>
                                  <w:noProof/>
                                  <w:sz w:val="24"/>
                                  <w:szCs w:val="24"/>
                                </w:rPr>
                              </w:pPr>
                              <w:bookmarkStart w:id="650" w:name="_Toc83115818"/>
                              <w:r>
                                <w:t xml:space="preserve">Gambar 3. </w:t>
                              </w:r>
                              <w:r>
                                <w:fldChar w:fldCharType="begin"/>
                              </w:r>
                              <w:r>
                                <w:instrText xml:space="preserve"> SEQ Gambar_3. \* ARABIC </w:instrText>
                              </w:r>
                              <w:r>
                                <w:fldChar w:fldCharType="separate"/>
                              </w:r>
                              <w:r>
                                <w:rPr>
                                  <w:noProof/>
                                </w:rPr>
                                <w:t>5</w:t>
                              </w:r>
                              <w:r>
                                <w:fldChar w:fldCharType="end"/>
                              </w:r>
                              <w:r>
                                <w:t xml:space="preserve"> Bisnis Aktor Sistem Absensi SMK Cendekia Batujajar</w:t>
                              </w:r>
                              <w:bookmarkEnd w:id="6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9FEA77" id="Text Box 52" o:spid="_x0000_s1037" type="#_x0000_t202" style="position:absolute;left:0;text-align:left;margin-left:0;margin-top:265.7pt;width:396.85pt;height:.05pt;z-index:-251606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" stroked="f">
                  <v:textbox style="mso-fit-shape-to-text:t" inset="0,0,0,0">
                    <w:txbxContent>
                      <w:p w14:paraId="2C59090D" w14:textId="61ECF225" w:rsidR="001F2641" w:rsidRPr="0030050B" w:rsidRDefault="001F2641" w:rsidP="00111278">
                        <w:pPr>
                          <w:pStyle w:val="Caption"/>
                          <w:jc w:val="center"/>
                          <w:rPr>
                            <w:noProof/>
                            <w:sz w:val="24"/>
                            <w:szCs w:val="24"/>
                          </w:rPr>
                        </w:pPr>
                        <w:bookmarkStart w:id="651" w:name="_Toc83115818"/>
                        <w:r>
                          <w:t xml:space="preserve">Gambar 3. </w:t>
                        </w:r>
                        <w:r>
                          <w:fldChar w:fldCharType="begin"/>
                        </w:r>
                        <w:r>
                          <w:instrText xml:space="preserve"> SEQ Gambar_3. \* ARABIC </w:instrText>
                        </w:r>
                        <w:r>
                          <w:fldChar w:fldCharType="separate"/>
                        </w:r>
                        <w:r>
                          <w:rPr>
                            <w:noProof/>
                          </w:rPr>
                          <w:t>5</w:t>
                        </w:r>
                        <w:r>
                          <w:fldChar w:fldCharType="end"/>
                        </w:r>
                        <w:r>
                          <w:t xml:space="preserve"> Bisnis Aktor Sistem Absensi SMK Cendekia Batujajar</w:t>
                        </w:r>
                        <w:bookmarkEnd w:id="651"/>
                      </w:p>
                    </w:txbxContent>
                  </v:textbox>
                </v:shape>
              </w:pict>
            </mc:Fallback>
          </mc:AlternateContent>
        </w:r>
      </w:del>
    </w:p>
    <w:p w14:paraId="5A1C52B9" w14:textId="3576B057" w:rsidR="00111278" w:rsidDel="00494C80" w:rsidRDefault="00111278" w:rsidP="00BC3B37">
      <w:pPr>
        <w:spacing w:line="240" w:lineRule="auto"/>
        <w:rPr>
          <w:del w:id="652" w:author="Rafi Aziizi" w:date="2021-11-12T11:15:00Z"/>
          <w:b/>
          <w:bCs/>
          <w:sz w:val="22"/>
          <w:szCs w:val="22"/>
        </w:rPr>
      </w:pPr>
    </w:p>
    <w:p w14:paraId="388F18D6" w14:textId="16A1FAAE" w:rsidR="00122F94" w:rsidDel="00494C80" w:rsidRDefault="00122F94" w:rsidP="00122F94">
      <w:pPr>
        <w:spacing w:line="240" w:lineRule="auto"/>
        <w:jc w:val="center"/>
        <w:rPr>
          <w:del w:id="653" w:author="Rafi Aziizi" w:date="2021-11-12T11:15:00Z"/>
          <w:b/>
          <w:bCs/>
          <w:sz w:val="22"/>
          <w:szCs w:val="22"/>
        </w:rPr>
      </w:pPr>
      <w:del w:id="654" w:author="Rafi Aziizi" w:date="2021-11-12T11:15:00Z">
        <w:r w:rsidRPr="00122F94" w:rsidDel="00494C80">
          <w:rPr>
            <w:b/>
            <w:bCs/>
            <w:sz w:val="22"/>
            <w:szCs w:val="22"/>
          </w:rPr>
          <w:delText xml:space="preserve">(Sumber: </w:delText>
        </w:r>
        <w:r w:rsidRPr="00122F94" w:rsidDel="00494C80">
          <w:rPr>
            <w:sz w:val="22"/>
            <w:szCs w:val="22"/>
          </w:rPr>
          <w:delText>Pe</w:delText>
        </w:r>
        <w:r w:rsidR="00111278" w:rsidDel="00494C80">
          <w:rPr>
            <w:sz w:val="22"/>
            <w:szCs w:val="22"/>
          </w:rPr>
          <w:delText>nyusun</w:delText>
        </w:r>
        <w:r w:rsidRPr="00122F94" w:rsidDel="00494C80">
          <w:rPr>
            <w:b/>
            <w:bCs/>
            <w:sz w:val="22"/>
            <w:szCs w:val="22"/>
          </w:rPr>
          <w:delText>)</w:delText>
        </w:r>
      </w:del>
    </w:p>
    <w:p w14:paraId="1FB937B5" w14:textId="5F1AB5AF" w:rsidR="00122F94" w:rsidRPr="00122F94" w:rsidDel="00494C80" w:rsidRDefault="00122F94" w:rsidP="00122F94">
      <w:pPr>
        <w:spacing w:line="240" w:lineRule="auto"/>
        <w:jc w:val="center"/>
        <w:rPr>
          <w:del w:id="655" w:author="Rafi Aziizi" w:date="2021-11-12T11:15:00Z"/>
          <w:b/>
          <w:bCs/>
          <w:sz w:val="22"/>
          <w:szCs w:val="22"/>
        </w:rPr>
      </w:pPr>
    </w:p>
    <w:p w14:paraId="21B4BC78" w14:textId="20B6CEC8" w:rsidR="00926DA8" w:rsidDel="00494C80" w:rsidRDefault="00926DA8" w:rsidP="00C93BF7">
      <w:pPr>
        <w:pStyle w:val="Heading3"/>
        <w:numPr>
          <w:ilvl w:val="0"/>
          <w:numId w:val="9"/>
        </w:numPr>
        <w:ind w:left="426" w:hanging="426"/>
        <w:rPr>
          <w:moveFrom w:id="656" w:author="Rafi Aziizi" w:date="2021-11-12T11:16:00Z"/>
        </w:rPr>
      </w:pPr>
      <w:bookmarkStart w:id="657" w:name="_Toc83115747"/>
      <w:moveFromRangeStart w:id="658" w:author="Rafi Aziizi" w:date="2021-11-12T11:16:00Z" w:name="move87608182"/>
      <w:moveFrom w:id="659" w:author="Rafi Aziizi" w:date="2021-11-12T11:16:00Z">
        <w:r w:rsidDel="00494C80">
          <w:t>Deskripsi Aktor</w:t>
        </w:r>
        <w:bookmarkEnd w:id="648"/>
        <w:bookmarkEnd w:id="657"/>
      </w:moveFrom>
    </w:p>
    <w:p w14:paraId="3D57A0B8" w14:textId="1CF0AD2D" w:rsidR="003E1103" w:rsidRPr="003E1103" w:rsidDel="00494C80" w:rsidRDefault="003E1103" w:rsidP="007F1959">
      <w:pPr>
        <w:ind w:firstLine="720"/>
        <w:rPr>
          <w:moveFrom w:id="660" w:author="Rafi Aziizi" w:date="2021-11-12T11:16:00Z"/>
        </w:rPr>
      </w:pPr>
      <w:moveFrom w:id="661" w:author="Rafi Aziizi" w:date="2021-11-12T11:16:00Z">
        <w:r w:rsidDel="00494C80">
          <w:t xml:space="preserve">Deskripsi aktor menjelaskan definisi setiap aktor yang terlibat yaitu </w:t>
        </w:r>
        <w:r w:rsidR="007F1959" w:rsidDel="00494C80">
          <w:t>Siswa</w:t>
        </w:r>
        <w:r w:rsidDel="00494C80">
          <w:t xml:space="preserve">, Bagian </w:t>
        </w:r>
        <w:r w:rsidR="007F1959" w:rsidDel="00494C80">
          <w:t>IT</w:t>
        </w:r>
        <w:r w:rsidDel="00494C80">
          <w:t xml:space="preserve">, </w:t>
        </w:r>
        <w:r w:rsidR="007F1959" w:rsidDel="00494C80">
          <w:t>Kepala Sekolah</w:t>
        </w:r>
        <w:r w:rsidDel="00494C80">
          <w:t>, dan</w:t>
        </w:r>
        <w:r w:rsidR="007F1959" w:rsidDel="00494C80">
          <w:t xml:space="preserve"> Guru BK</w:t>
        </w:r>
        <w:r w:rsidDel="00494C80">
          <w:t>. Penjelasan mengenai deskripsi untuk setiap aktor dapat dilihat pada table:</w:t>
        </w:r>
      </w:moveFrom>
    </w:p>
    <w:p w14:paraId="50926A37" w14:textId="0AEC1F7A" w:rsidR="00832EA1" w:rsidDel="00494C80" w:rsidRDefault="00832EA1" w:rsidP="005B790F">
      <w:pPr>
        <w:pStyle w:val="Caption"/>
        <w:keepNext/>
        <w:jc w:val="center"/>
        <w:rPr>
          <w:moveFrom w:id="662" w:author="Rafi Aziizi" w:date="2021-11-12T11:16:00Z"/>
        </w:rPr>
      </w:pPr>
      <w:bookmarkStart w:id="663" w:name="_Toc83115865"/>
      <w:moveFrom w:id="664" w:author="Rafi Aziizi" w:date="2021-11-12T11:16:00Z">
        <w:r w:rsidDel="00494C80">
          <w:t xml:space="preserve">Table 3. </w:t>
        </w:r>
        <w:r w:rsidR="006720D0" w:rsidDel="00494C80">
          <w:rPr>
            <w:i w:val="0"/>
            <w:iCs w:val="0"/>
          </w:rPr>
          <w:fldChar w:fldCharType="begin"/>
        </w:r>
        <w:r w:rsidR="006720D0" w:rsidDel="00494C80">
          <w:instrText xml:space="preserve"> SEQ Table_3. \* ARABIC </w:instrText>
        </w:r>
        <w:r w:rsidR="006720D0" w:rsidDel="00494C80">
          <w:rPr>
            <w:i w:val="0"/>
            <w:iCs w:val="0"/>
          </w:rPr>
          <w:fldChar w:fldCharType="separate"/>
        </w:r>
        <w:r w:rsidR="00A911C8" w:rsidDel="00494C80">
          <w:rPr>
            <w:noProof/>
          </w:rPr>
          <w:t>4</w:t>
        </w:r>
        <w:r w:rsidR="006720D0" w:rsidDel="00494C80">
          <w:rPr>
            <w:i w:val="0"/>
            <w:iCs w:val="0"/>
          </w:rPr>
          <w:fldChar w:fldCharType="end"/>
        </w:r>
        <w:r w:rsidDel="00494C80">
          <w:t xml:space="preserve"> </w:t>
        </w:r>
        <w:r w:rsidRPr="00D74A99" w:rsidDel="00494C80">
          <w:t>Deskripsi Aktor</w:t>
        </w:r>
        <w:bookmarkEnd w:id="663"/>
      </w:moveFrom>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4"/>
        <w:gridCol w:w="2268"/>
        <w:gridCol w:w="4955"/>
      </w:tblGrid>
      <w:tr w:rsidR="003E1103" w:rsidRPr="0009462F" w:rsidDel="000F1488" w14:paraId="68A78003" w14:textId="765B10DB" w:rsidTr="004A0936">
        <w:trPr>
          <w:del w:id="665" w:author="Rafi Aziizi" w:date="2021-11-12T14:06:00Z"/>
        </w:trPr>
        <w:tc>
          <w:tcPr>
            <w:tcW w:w="704" w:type="dxa"/>
          </w:tcPr>
          <w:p w14:paraId="65BD9765" w14:textId="7C0CC4A0" w:rsidR="003E1103" w:rsidRPr="0009462F" w:rsidDel="000F1488" w:rsidRDefault="003E1103" w:rsidP="004A0936">
            <w:pPr>
              <w:jc w:val="center"/>
              <w:rPr>
                <w:del w:id="666" w:author="Rafi Aziizi" w:date="2021-11-12T14:06:00Z"/>
                <w:moveFrom w:id="667" w:author="Rafi Aziizi" w:date="2021-11-12T11:16:00Z"/>
                <w:b/>
              </w:rPr>
            </w:pPr>
            <w:moveFrom w:id="668" w:author="Rafi Aziizi" w:date="2021-11-12T11:16:00Z">
              <w:del w:id="669" w:author="Rafi Aziizi" w:date="2021-11-12T14:06:00Z">
                <w:r w:rsidDel="000F1488">
                  <w:rPr>
                    <w:b/>
                  </w:rPr>
                  <w:delText>No</w:delText>
                </w:r>
              </w:del>
            </w:moveFrom>
          </w:p>
        </w:tc>
        <w:tc>
          <w:tcPr>
            <w:tcW w:w="2268" w:type="dxa"/>
          </w:tcPr>
          <w:p w14:paraId="3565F4C1" w14:textId="03979BAE" w:rsidR="003E1103" w:rsidRPr="0009462F" w:rsidDel="000F1488" w:rsidRDefault="003E1103" w:rsidP="004A0936">
            <w:pPr>
              <w:jc w:val="center"/>
              <w:rPr>
                <w:del w:id="670" w:author="Rafi Aziizi" w:date="2021-11-12T14:06:00Z"/>
                <w:moveFrom w:id="671" w:author="Rafi Aziizi" w:date="2021-11-12T11:16:00Z"/>
                <w:b/>
              </w:rPr>
            </w:pPr>
            <w:moveFrom w:id="672" w:author="Rafi Aziizi" w:date="2021-11-12T11:16:00Z">
              <w:del w:id="673" w:author="Rafi Aziizi" w:date="2021-11-12T14:06:00Z">
                <w:r w:rsidRPr="0009462F" w:rsidDel="000F1488">
                  <w:rPr>
                    <w:b/>
                  </w:rPr>
                  <w:delText>Aktor</w:delText>
                </w:r>
              </w:del>
            </w:moveFrom>
          </w:p>
        </w:tc>
        <w:tc>
          <w:tcPr>
            <w:tcW w:w="4955" w:type="dxa"/>
          </w:tcPr>
          <w:p w14:paraId="236B5BA5" w14:textId="1E387130" w:rsidR="003E1103" w:rsidRPr="0009462F" w:rsidDel="000F1488" w:rsidRDefault="003E1103" w:rsidP="004A0936">
            <w:pPr>
              <w:jc w:val="center"/>
              <w:rPr>
                <w:del w:id="674" w:author="Rafi Aziizi" w:date="2021-11-12T14:06:00Z"/>
                <w:moveFrom w:id="675" w:author="Rafi Aziizi" w:date="2021-11-12T11:16:00Z"/>
                <w:b/>
              </w:rPr>
            </w:pPr>
            <w:moveFrom w:id="676" w:author="Rafi Aziizi" w:date="2021-11-12T11:16:00Z">
              <w:del w:id="677" w:author="Rafi Aziizi" w:date="2021-11-12T14:06:00Z">
                <w:r w:rsidRPr="0009462F" w:rsidDel="000F1488">
                  <w:rPr>
                    <w:b/>
                  </w:rPr>
                  <w:delText>Deskripsi</w:delText>
                </w:r>
              </w:del>
            </w:moveFrom>
          </w:p>
        </w:tc>
      </w:tr>
      <w:tr w:rsidR="003E1103" w:rsidDel="000F1488" w14:paraId="7D2B30A2" w14:textId="52A7D33F" w:rsidTr="004A0936">
        <w:trPr>
          <w:del w:id="678" w:author="Rafi Aziizi" w:date="2021-11-12T14:06:00Z"/>
        </w:trPr>
        <w:tc>
          <w:tcPr>
            <w:tcW w:w="704" w:type="dxa"/>
          </w:tcPr>
          <w:p w14:paraId="7CE6E055" w14:textId="5F051485" w:rsidR="003E1103" w:rsidDel="000F1488" w:rsidRDefault="003E1103" w:rsidP="004A0936">
            <w:pPr>
              <w:rPr>
                <w:del w:id="679" w:author="Rafi Aziizi" w:date="2021-11-12T14:06:00Z"/>
                <w:moveFrom w:id="680" w:author="Rafi Aziizi" w:date="2021-11-12T11:16:00Z"/>
              </w:rPr>
            </w:pPr>
            <w:moveFrom w:id="681" w:author="Rafi Aziizi" w:date="2021-11-12T11:16:00Z">
              <w:del w:id="682" w:author="Rafi Aziizi" w:date="2021-11-12T14:06:00Z">
                <w:r w:rsidDel="000F1488">
                  <w:delText>1.</w:delText>
                </w:r>
              </w:del>
            </w:moveFrom>
          </w:p>
        </w:tc>
        <w:tc>
          <w:tcPr>
            <w:tcW w:w="2268" w:type="dxa"/>
          </w:tcPr>
          <w:p w14:paraId="403916A3" w14:textId="19EAD207" w:rsidR="003E1103" w:rsidDel="000F1488" w:rsidRDefault="003E1103" w:rsidP="004A0936">
            <w:pPr>
              <w:rPr>
                <w:del w:id="683" w:author="Rafi Aziizi" w:date="2021-11-12T14:06:00Z"/>
                <w:moveFrom w:id="684" w:author="Rafi Aziizi" w:date="2021-11-12T11:16:00Z"/>
              </w:rPr>
            </w:pPr>
            <w:moveFrom w:id="685" w:author="Rafi Aziizi" w:date="2021-11-12T11:16:00Z">
              <w:del w:id="686" w:author="Rafi Aziizi" w:date="2021-11-12T14:06:00Z">
                <w:r w:rsidDel="000F1488">
                  <w:delText>Siswa</w:delText>
                </w:r>
              </w:del>
            </w:moveFrom>
          </w:p>
        </w:tc>
        <w:tc>
          <w:tcPr>
            <w:tcW w:w="4955" w:type="dxa"/>
          </w:tcPr>
          <w:p w14:paraId="69264B7F" w14:textId="6FBD77BF" w:rsidR="003E1103" w:rsidDel="000F1488" w:rsidRDefault="003E1103" w:rsidP="004A0936">
            <w:pPr>
              <w:rPr>
                <w:del w:id="687" w:author="Rafi Aziizi" w:date="2021-11-12T14:06:00Z"/>
                <w:moveFrom w:id="688" w:author="Rafi Aziizi" w:date="2021-11-12T11:16:00Z"/>
              </w:rPr>
            </w:pPr>
            <w:moveFrom w:id="689" w:author="Rafi Aziizi" w:date="2021-11-12T11:16:00Z">
              <w:del w:id="690" w:author="Rafi Aziizi" w:date="2021-11-12T14:06:00Z">
                <w:r w:rsidDel="000F1488">
                  <w:delText>B</w:delText>
                </w:r>
                <w:r w:rsidRPr="003E1103" w:rsidDel="000F1488">
                  <w:delText>ertanggung jawab untuk melakukan absen</w:delText>
                </w:r>
              </w:del>
            </w:moveFrom>
          </w:p>
        </w:tc>
      </w:tr>
      <w:tr w:rsidR="003E1103" w:rsidDel="000F1488" w14:paraId="0EA7EEC2" w14:textId="70D1552A" w:rsidTr="004A0936">
        <w:trPr>
          <w:del w:id="691" w:author="Rafi Aziizi" w:date="2021-11-12T14:06:00Z"/>
        </w:trPr>
        <w:tc>
          <w:tcPr>
            <w:tcW w:w="704" w:type="dxa"/>
          </w:tcPr>
          <w:p w14:paraId="7CF5AD76" w14:textId="7AB7FF04" w:rsidR="003E1103" w:rsidDel="000F1488" w:rsidRDefault="003E1103" w:rsidP="004A0936">
            <w:pPr>
              <w:rPr>
                <w:del w:id="692" w:author="Rafi Aziizi" w:date="2021-11-12T14:06:00Z"/>
                <w:moveFrom w:id="693" w:author="Rafi Aziizi" w:date="2021-11-12T11:16:00Z"/>
              </w:rPr>
            </w:pPr>
            <w:moveFrom w:id="694" w:author="Rafi Aziizi" w:date="2021-11-12T11:16:00Z">
              <w:del w:id="695" w:author="Rafi Aziizi" w:date="2021-11-12T14:06:00Z">
                <w:r w:rsidDel="000F1488">
                  <w:delText>2.</w:delText>
                </w:r>
              </w:del>
            </w:moveFrom>
          </w:p>
        </w:tc>
        <w:tc>
          <w:tcPr>
            <w:tcW w:w="2268" w:type="dxa"/>
          </w:tcPr>
          <w:p w14:paraId="780C7662" w14:textId="646A6317" w:rsidR="003E1103" w:rsidDel="000F1488" w:rsidRDefault="003E1103" w:rsidP="004A0936">
            <w:pPr>
              <w:rPr>
                <w:del w:id="696" w:author="Rafi Aziizi" w:date="2021-11-12T14:06:00Z"/>
                <w:moveFrom w:id="697" w:author="Rafi Aziizi" w:date="2021-11-12T11:16:00Z"/>
              </w:rPr>
            </w:pPr>
            <w:moveFrom w:id="698" w:author="Rafi Aziizi" w:date="2021-11-12T11:16:00Z">
              <w:del w:id="699" w:author="Rafi Aziizi" w:date="2021-11-12T14:06:00Z">
                <w:r w:rsidDel="000F1488">
                  <w:delText>Kepala Sekolah</w:delText>
                </w:r>
              </w:del>
            </w:moveFrom>
          </w:p>
        </w:tc>
        <w:tc>
          <w:tcPr>
            <w:tcW w:w="4955" w:type="dxa"/>
          </w:tcPr>
          <w:p w14:paraId="11268ACF" w14:textId="385004B5" w:rsidR="003E1103" w:rsidRPr="001B0BF8" w:rsidDel="000F1488" w:rsidRDefault="003E1103" w:rsidP="004A0936">
            <w:pPr>
              <w:rPr>
                <w:del w:id="700" w:author="Rafi Aziizi" w:date="2021-11-12T14:06:00Z"/>
                <w:moveFrom w:id="701" w:author="Rafi Aziizi" w:date="2021-11-12T11:16:00Z"/>
                <w:lang w:val="id-ID"/>
              </w:rPr>
            </w:pPr>
            <w:moveFrom w:id="702" w:author="Rafi Aziizi" w:date="2021-11-12T11:16:00Z">
              <w:del w:id="703" w:author="Rafi Aziizi" w:date="2021-11-12T14:06:00Z">
                <w:r w:rsidDel="000F1488">
                  <w:delText>Aktor ini dapat melihat laporan absensi berdasarkan hari,</w:delText>
                </w:r>
                <w:r w:rsidR="00BC3B37" w:rsidDel="000F1488">
                  <w:delText xml:space="preserve"> </w:delText>
                </w:r>
                <w:r w:rsidDel="000F1488">
                  <w:delText>bulan maupun semester.</w:delText>
                </w:r>
                <w:r w:rsidDel="000F1488">
                  <w:rPr>
                    <w:lang w:val="id-ID"/>
                  </w:rPr>
                  <w:delText xml:space="preserve"> </w:delText>
                </w:r>
              </w:del>
            </w:moveFrom>
          </w:p>
        </w:tc>
      </w:tr>
      <w:tr w:rsidR="003E1103" w:rsidDel="000F1488" w14:paraId="74DAE7D3" w14:textId="4B6D21C3" w:rsidTr="004A0936">
        <w:trPr>
          <w:del w:id="704" w:author="Rafi Aziizi" w:date="2021-11-12T14:06:00Z"/>
        </w:trPr>
        <w:tc>
          <w:tcPr>
            <w:tcW w:w="704" w:type="dxa"/>
          </w:tcPr>
          <w:p w14:paraId="5B7F4DDC" w14:textId="56E9F8DC" w:rsidR="003E1103" w:rsidDel="000F1488" w:rsidRDefault="003E1103" w:rsidP="004A0936">
            <w:pPr>
              <w:rPr>
                <w:del w:id="705" w:author="Rafi Aziizi" w:date="2021-11-12T14:06:00Z"/>
                <w:moveFrom w:id="706" w:author="Rafi Aziizi" w:date="2021-11-12T11:16:00Z"/>
              </w:rPr>
            </w:pPr>
            <w:moveFrom w:id="707" w:author="Rafi Aziizi" w:date="2021-11-12T11:16:00Z">
              <w:del w:id="708" w:author="Rafi Aziizi" w:date="2021-11-12T14:06:00Z">
                <w:r w:rsidDel="000F1488">
                  <w:delText xml:space="preserve">3. </w:delText>
                </w:r>
              </w:del>
            </w:moveFrom>
          </w:p>
        </w:tc>
        <w:tc>
          <w:tcPr>
            <w:tcW w:w="2268" w:type="dxa"/>
          </w:tcPr>
          <w:p w14:paraId="3DDAD267" w14:textId="4C94AD80" w:rsidR="003E1103" w:rsidDel="000F1488" w:rsidRDefault="003E1103" w:rsidP="004A0936">
            <w:pPr>
              <w:rPr>
                <w:del w:id="709" w:author="Rafi Aziizi" w:date="2021-11-12T14:06:00Z"/>
                <w:moveFrom w:id="710" w:author="Rafi Aziizi" w:date="2021-11-12T11:16:00Z"/>
              </w:rPr>
            </w:pPr>
            <w:moveFrom w:id="711" w:author="Rafi Aziizi" w:date="2021-11-12T11:16:00Z">
              <w:del w:id="712" w:author="Rafi Aziizi" w:date="2021-11-12T14:06:00Z">
                <w:r w:rsidDel="000F1488">
                  <w:delText>Guru BK</w:delText>
                </w:r>
              </w:del>
            </w:moveFrom>
          </w:p>
        </w:tc>
        <w:tc>
          <w:tcPr>
            <w:tcW w:w="4955" w:type="dxa"/>
          </w:tcPr>
          <w:p w14:paraId="0EC69F53" w14:textId="13A8BD26" w:rsidR="003E1103" w:rsidDel="000F1488" w:rsidRDefault="003E1103" w:rsidP="004A0936">
            <w:pPr>
              <w:rPr>
                <w:del w:id="713" w:author="Rafi Aziizi" w:date="2021-11-12T14:06:00Z"/>
                <w:moveFrom w:id="714" w:author="Rafi Aziizi" w:date="2021-11-12T11:16:00Z"/>
              </w:rPr>
            </w:pPr>
            <w:moveFrom w:id="715" w:author="Rafi Aziizi" w:date="2021-11-12T11:16:00Z">
              <w:del w:id="716" w:author="Rafi Aziizi" w:date="2021-11-12T14:06:00Z">
                <w:r w:rsidDel="000F1488">
                  <w:delText>B</w:delText>
                </w:r>
                <w:r w:rsidRPr="003E1103" w:rsidDel="000F1488">
                  <w:delText>ertanggung jawab untuk mengelola data</w:delText>
                </w:r>
                <w:r w:rsidDel="000F1488">
                  <w:delText xml:space="preserve"> </w:delText>
                </w:r>
                <w:r w:rsidRPr="003E1103" w:rsidDel="000F1488">
                  <w:delText>siswa,</w:delText>
                </w:r>
                <w:r w:rsidR="00BC3B37" w:rsidDel="000F1488">
                  <w:delText xml:space="preserve"> </w:delText>
                </w:r>
                <w:r w:rsidRPr="003E1103" w:rsidDel="000F1488">
                  <w:delText>admin,</w:delText>
                </w:r>
                <w:r w:rsidR="00BC3B37" w:rsidDel="000F1488">
                  <w:delText xml:space="preserve"> </w:delText>
                </w:r>
                <w:r w:rsidRPr="003E1103" w:rsidDel="000F1488">
                  <w:delText>guru,</w:delText>
                </w:r>
                <w:r w:rsidR="00BC3B37" w:rsidDel="000F1488">
                  <w:delText xml:space="preserve"> </w:delText>
                </w:r>
                <w:r w:rsidRPr="003E1103" w:rsidDel="000F1488">
                  <w:delText>kelas,</w:delText>
                </w:r>
                <w:r w:rsidR="00BC3B37" w:rsidDel="000F1488">
                  <w:delText xml:space="preserve"> </w:delText>
                </w:r>
                <w:r w:rsidRPr="003E1103" w:rsidDel="000F1488">
                  <w:delText>absensi,</w:delText>
                </w:r>
                <w:r w:rsidR="00F97775" w:rsidDel="000F1488">
                  <w:delText xml:space="preserve"> semester,</w:delText>
                </w:r>
                <w:r w:rsidR="00BC3B37" w:rsidDel="000F1488">
                  <w:delText xml:space="preserve"> </w:delText>
                </w:r>
                <w:r w:rsidRPr="003E1103" w:rsidDel="000F1488">
                  <w:delText>laporan absensi hingga siswa bermasalah</w:delText>
                </w:r>
              </w:del>
            </w:moveFrom>
          </w:p>
        </w:tc>
      </w:tr>
      <w:tr w:rsidR="003E1103" w:rsidDel="000F1488" w14:paraId="1D0FA8D4" w14:textId="45A876DE" w:rsidTr="004A0936">
        <w:trPr>
          <w:del w:id="717" w:author="Rafi Aziizi" w:date="2021-11-12T14:06:00Z"/>
        </w:trPr>
        <w:tc>
          <w:tcPr>
            <w:tcW w:w="704" w:type="dxa"/>
          </w:tcPr>
          <w:p w14:paraId="0CFC7E18" w14:textId="213B76FB" w:rsidR="003E1103" w:rsidDel="000F1488" w:rsidRDefault="003E1103" w:rsidP="004A0936">
            <w:pPr>
              <w:rPr>
                <w:del w:id="718" w:author="Rafi Aziizi" w:date="2021-11-12T14:06:00Z"/>
                <w:moveFrom w:id="719" w:author="Rafi Aziizi" w:date="2021-11-12T11:16:00Z"/>
              </w:rPr>
            </w:pPr>
            <w:moveFrom w:id="720" w:author="Rafi Aziizi" w:date="2021-11-12T11:16:00Z">
              <w:del w:id="721" w:author="Rafi Aziizi" w:date="2021-11-12T14:06:00Z">
                <w:r w:rsidDel="000F1488">
                  <w:delText>4.</w:delText>
                </w:r>
              </w:del>
            </w:moveFrom>
          </w:p>
        </w:tc>
        <w:tc>
          <w:tcPr>
            <w:tcW w:w="2268" w:type="dxa"/>
          </w:tcPr>
          <w:p w14:paraId="4D7E1CAF" w14:textId="7D76AB6A" w:rsidR="003E1103" w:rsidDel="000F1488" w:rsidRDefault="003E1103" w:rsidP="004A0936">
            <w:pPr>
              <w:rPr>
                <w:del w:id="722" w:author="Rafi Aziizi" w:date="2021-11-12T14:06:00Z"/>
                <w:moveFrom w:id="723" w:author="Rafi Aziizi" w:date="2021-11-12T11:16:00Z"/>
              </w:rPr>
            </w:pPr>
            <w:moveFrom w:id="724" w:author="Rafi Aziizi" w:date="2021-11-12T11:16:00Z">
              <w:del w:id="725" w:author="Rafi Aziizi" w:date="2021-11-12T14:06:00Z">
                <w:r w:rsidDel="000F1488">
                  <w:delText>Bagian IT</w:delText>
                </w:r>
              </w:del>
            </w:moveFrom>
          </w:p>
        </w:tc>
        <w:tc>
          <w:tcPr>
            <w:tcW w:w="4955" w:type="dxa"/>
          </w:tcPr>
          <w:p w14:paraId="7A1F47BA" w14:textId="199D613F" w:rsidR="003E1103" w:rsidDel="000F1488" w:rsidRDefault="003E1103" w:rsidP="004A0936">
            <w:pPr>
              <w:rPr>
                <w:del w:id="726" w:author="Rafi Aziizi" w:date="2021-11-12T14:06:00Z"/>
                <w:moveFrom w:id="727" w:author="Rafi Aziizi" w:date="2021-11-12T11:16:00Z"/>
              </w:rPr>
            </w:pPr>
            <w:moveFrom w:id="728" w:author="Rafi Aziizi" w:date="2021-11-12T11:16:00Z">
              <w:del w:id="729" w:author="Rafi Aziizi" w:date="2021-11-12T14:06:00Z">
                <w:r w:rsidRPr="003E1103" w:rsidDel="000F1488">
                  <w:delText>Bagian IT bertanggung jawab untuk mengelola data siswa,</w:delText>
                </w:r>
                <w:r w:rsidR="00BC3B37" w:rsidDel="000F1488">
                  <w:delText xml:space="preserve"> </w:delText>
                </w:r>
                <w:r w:rsidRPr="003E1103" w:rsidDel="000F1488">
                  <w:delText>guru,</w:delText>
                </w:r>
                <w:r w:rsidR="00BC3B37" w:rsidDel="000F1488">
                  <w:delText xml:space="preserve"> </w:delText>
                </w:r>
                <w:r w:rsidRPr="003E1103" w:rsidDel="000F1488">
                  <w:delText>kelas</w:delText>
                </w:r>
                <w:r w:rsidR="00BC3B37" w:rsidDel="000F1488">
                  <w:delText>, absensi dan laporan siswa bermasalah</w:delText>
                </w:r>
              </w:del>
            </w:moveFrom>
          </w:p>
        </w:tc>
      </w:tr>
    </w:tbl>
    <w:p w14:paraId="2DAF0017" w14:textId="260EF15F" w:rsidR="00926DA8" w:rsidDel="00494C80" w:rsidRDefault="00926DA8" w:rsidP="00C93BF7">
      <w:pPr>
        <w:pStyle w:val="Heading3"/>
        <w:numPr>
          <w:ilvl w:val="0"/>
          <w:numId w:val="9"/>
        </w:numPr>
        <w:ind w:left="426" w:hanging="426"/>
        <w:rPr>
          <w:moveFrom w:id="730" w:author="Rafi Aziizi" w:date="2021-11-12T11:16:00Z"/>
        </w:rPr>
      </w:pPr>
      <w:bookmarkStart w:id="731" w:name="_heading=h.19c6y18"/>
      <w:bookmarkStart w:id="732" w:name="_Toc80034246"/>
      <w:bookmarkStart w:id="733" w:name="_Toc83115748"/>
      <w:bookmarkEnd w:id="731"/>
      <w:moveFromRangeStart w:id="734" w:author="Rafi Aziizi" w:date="2021-11-12T11:16:00Z" w:name="move87608234"/>
      <w:moveFromRangeEnd w:id="658"/>
      <w:moveFrom w:id="735" w:author="Rafi Aziizi" w:date="2021-11-12T11:16:00Z">
        <w:r w:rsidDel="00494C80">
          <w:t>Business Use Case</w:t>
        </w:r>
        <w:bookmarkEnd w:id="732"/>
        <w:bookmarkEnd w:id="733"/>
      </w:moveFrom>
    </w:p>
    <w:p w14:paraId="1505BB80" w14:textId="784EAB17" w:rsidR="003E1103" w:rsidDel="00494C80" w:rsidRDefault="003E1103" w:rsidP="007F1959">
      <w:pPr>
        <w:ind w:firstLine="720"/>
        <w:rPr>
          <w:moveFrom w:id="736" w:author="Rafi Aziizi" w:date="2021-11-12T11:16:00Z"/>
          <w:lang w:val="id-ID"/>
        </w:rPr>
      </w:pPr>
      <w:moveFrom w:id="737" w:author="Rafi Aziizi" w:date="2021-11-12T11:16:00Z">
        <w:r w:rsidRPr="00142D1A" w:rsidDel="00494C80">
          <w:t xml:space="preserve">Business use case </w:t>
        </w:r>
        <w:r w:rsidR="009612A8" w:rsidDel="00494C80">
          <w:t xml:space="preserve">diagram ini akan menggambarkan suatu kegiatan yang terdapat dalam sistem dari mulai apa yang terjadi hingga siapa yang melakukan kegiatan pada sistem tersebut. </w:t>
        </w:r>
        <w:r w:rsidR="004A229B" w:rsidDel="00494C80">
          <w:t>Penggambaran dari kegiatan sistem lama dapat dijelaskan pada gambar dibawah.</w:t>
        </w:r>
      </w:moveFrom>
    </w:p>
    <w:p w14:paraId="63ED9C8D" w14:textId="3246D284" w:rsidR="00111278" w:rsidDel="00494C80" w:rsidRDefault="00111278" w:rsidP="00A2766B">
      <w:pPr>
        <w:jc w:val="center"/>
        <w:rPr>
          <w:moveFrom w:id="738" w:author="Rafi Aziizi" w:date="2021-11-12T11:16:00Z"/>
          <w:b/>
          <w:bCs/>
        </w:rPr>
      </w:pPr>
      <w:moveFrom w:id="739" w:author="Rafi Aziizi" w:date="2021-11-12T11:16:00Z">
        <w:r w:rsidDel="00494C80">
          <w:rPr>
            <w:noProof/>
          </w:rPr>
          <mc:AlternateContent>
            <mc:Choice Requires="wps">
              <w:drawing>
                <wp:anchor distT="0" distB="0" distL="114300" distR="114300" simplePos="0" relativeHeight="251713024" behindDoc="1" locked="0" layoutInCell="1" allowOverlap="1" wp14:anchorId="16DA714C" wp14:editId="08EBF60A">
                  <wp:simplePos x="0" y="0"/>
                  <wp:positionH relativeFrom="column">
                    <wp:posOffset>19050</wp:posOffset>
                  </wp:positionH>
                  <wp:positionV relativeFrom="paragraph">
                    <wp:posOffset>4565015</wp:posOffset>
                  </wp:positionV>
                  <wp:extent cx="5039995" cy="635"/>
                  <wp:effectExtent l="0" t="0" r="0" b="0"/>
                  <wp:wrapNone/>
                  <wp:docPr id="55" name="Text Box 55"/>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2D5FECDD" w14:textId="424D09AA" w:rsidR="001F2641" w:rsidRPr="000B7812" w:rsidRDefault="001F2641" w:rsidP="00111278">
                              <w:pPr>
                                <w:pStyle w:val="Caption"/>
                                <w:jc w:val="center"/>
                                <w:rPr>
                                  <w:noProof/>
                                  <w:sz w:val="24"/>
                                  <w:szCs w:val="24"/>
                                </w:rPr>
                              </w:pPr>
                              <w:bookmarkStart w:id="740" w:name="_Toc83115819"/>
                              <w:r>
                                <w:t xml:space="preserve">Gambar 3. </w:t>
                              </w:r>
                              <w:r>
                                <w:fldChar w:fldCharType="begin"/>
                              </w:r>
                              <w:r>
                                <w:instrText xml:space="preserve"> SEQ Gambar_3. \* ARABIC </w:instrText>
                              </w:r>
                              <w:r>
                                <w:fldChar w:fldCharType="separate"/>
                              </w:r>
                              <w:r>
                                <w:rPr>
                                  <w:noProof/>
                                </w:rPr>
                                <w:t>6</w:t>
                              </w:r>
                              <w:r>
                                <w:fldChar w:fldCharType="end"/>
                              </w:r>
                              <w:r>
                                <w:t xml:space="preserve"> Bisnis Use Case Sistem Absensi SMK Cendekia Batujajar</w:t>
                              </w:r>
                              <w:bookmarkEnd w:id="7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DA714C" id="Text Box 55" o:spid="_x0000_s1038" type="#_x0000_t202" style="position:absolute;left:0;text-align:left;margin-left:1.5pt;margin-top:359.45pt;width:396.85pt;height:.05pt;z-index:-251603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" stroked="f">
                  <v:textbox style="mso-fit-shape-to-text:t" inset="0,0,0,0">
                    <w:txbxContent>
                      <w:p w14:paraId="2D5FECDD" w14:textId="424D09AA" w:rsidR="001F2641" w:rsidRPr="000B7812" w:rsidRDefault="001F2641" w:rsidP="00111278">
                        <w:pPr>
                          <w:pStyle w:val="Caption"/>
                          <w:jc w:val="center"/>
                          <w:rPr>
                            <w:noProof/>
                            <w:sz w:val="24"/>
                            <w:szCs w:val="24"/>
                          </w:rPr>
                        </w:pPr>
                        <w:bookmarkStart w:id="741" w:name="_Toc83115819"/>
                        <w:r>
                          <w:t xml:space="preserve">Gambar 3. </w:t>
                        </w:r>
                        <w:r>
                          <w:fldChar w:fldCharType="begin"/>
                        </w:r>
                        <w:r>
                          <w:instrText xml:space="preserve"> SEQ Gambar_3. \* ARABIC </w:instrText>
                        </w:r>
                        <w:r>
                          <w:fldChar w:fldCharType="separate"/>
                        </w:r>
                        <w:r>
                          <w:rPr>
                            <w:noProof/>
                          </w:rPr>
                          <w:t>6</w:t>
                        </w:r>
                        <w:r>
                          <w:fldChar w:fldCharType="end"/>
                        </w:r>
                        <w:r>
                          <w:t xml:space="preserve"> Bisnis Use Case Sistem Absensi SMK Cendekia Batujajar</w:t>
                        </w:r>
                        <w:bookmarkEnd w:id="741"/>
                      </w:p>
                    </w:txbxContent>
                  </v:textbox>
                </v:shape>
              </w:pict>
            </mc:Fallback>
          </mc:AlternateContent>
        </w:r>
        <w:r w:rsidDel="00494C80">
          <w:rPr>
            <w:noProof/>
          </w:rPr>
          <w:drawing>
            <wp:inline distT="0" distB="0" distL="0" distR="0" wp14:anchorId="1ED7AB4F" wp14:editId="3A5EA18F">
              <wp:extent cx="5039995" cy="4483735"/>
              <wp:effectExtent l="19050" t="19050" r="27305" b="1206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039995" cy="4483735"/>
                      </a:xfrm>
                      <a:prstGeom prst="rect">
                        <a:avLst/>
                      </a:prstGeom>
                      <a:noFill/>
                      <a:ln>
                        <a:solidFill>
                          <a:schemeClr val="tx1"/>
                        </a:solidFill>
                      </a:ln>
                    </pic:spPr>
                  </pic:pic>
                </a:graphicData>
              </a:graphic>
            </wp:inline>
          </w:drawing>
        </w:r>
      </w:moveFrom>
    </w:p>
    <w:p w14:paraId="4A5040DC" w14:textId="4EE66D9C" w:rsidR="00111278" w:rsidDel="003E7B2F" w:rsidRDefault="00111278" w:rsidP="00A2766B">
      <w:pPr>
        <w:jc w:val="center"/>
        <w:rPr>
          <w:moveFrom w:id="742" w:author="Rafi Aziizi" w:date="2021-11-12T11:16:00Z"/>
          <w:b/>
          <w:bCs/>
        </w:rPr>
      </w:pPr>
    </w:p>
    <w:p w14:paraId="206D73A2" w14:textId="5B68BA72" w:rsidR="00111278" w:rsidDel="003E7B2F" w:rsidRDefault="00111278">
      <w:pPr>
        <w:rPr>
          <w:moveFrom w:id="743" w:author="Rafi Aziizi" w:date="2021-11-12T11:16:00Z"/>
          <w:b/>
          <w:bCs/>
        </w:rPr>
        <w:pPrChange w:id="744" w:author="Rafi Aziizi" w:date="2021-11-12T10:42:00Z">
          <w:pPr>
            <w:jc w:val="center"/>
          </w:pPr>
        </w:pPrChange>
      </w:pPr>
    </w:p>
    <w:p w14:paraId="09E1527F" w14:textId="5BC59CE6" w:rsidR="00111278" w:rsidDel="003E7B2F" w:rsidRDefault="00111278">
      <w:pPr>
        <w:rPr>
          <w:moveFrom w:id="745" w:author="Rafi Aziizi" w:date="2021-11-12T11:16:00Z"/>
          <w:b/>
          <w:bCs/>
        </w:rPr>
        <w:pPrChange w:id="746" w:author="Rafi Aziizi" w:date="2021-11-12T10:42:00Z">
          <w:pPr>
            <w:jc w:val="center"/>
          </w:pPr>
        </w:pPrChange>
      </w:pPr>
    </w:p>
    <w:p w14:paraId="742E71B9" w14:textId="47211C90" w:rsidR="00111278" w:rsidDel="003E7B2F" w:rsidRDefault="00111278" w:rsidP="00A2766B">
      <w:pPr>
        <w:jc w:val="center"/>
        <w:rPr>
          <w:moveFrom w:id="747" w:author="Rafi Aziizi" w:date="2021-11-12T11:16:00Z"/>
          <w:b/>
          <w:bCs/>
        </w:rPr>
      </w:pPr>
    </w:p>
    <w:p w14:paraId="146A1EE1" w14:textId="5C51A790" w:rsidR="00111278" w:rsidDel="003E7B2F" w:rsidRDefault="00111278" w:rsidP="00A2766B">
      <w:pPr>
        <w:jc w:val="center"/>
        <w:rPr>
          <w:moveFrom w:id="748" w:author="Rafi Aziizi" w:date="2021-11-12T11:16:00Z"/>
          <w:b/>
          <w:bCs/>
        </w:rPr>
      </w:pPr>
    </w:p>
    <w:p w14:paraId="7D961F10" w14:textId="439624B1" w:rsidR="00111278" w:rsidDel="003E7B2F" w:rsidRDefault="00111278" w:rsidP="00A2766B">
      <w:pPr>
        <w:jc w:val="center"/>
        <w:rPr>
          <w:moveFrom w:id="749" w:author="Rafi Aziizi" w:date="2021-11-12T11:16:00Z"/>
          <w:b/>
          <w:bCs/>
        </w:rPr>
      </w:pPr>
    </w:p>
    <w:p w14:paraId="47CA6460" w14:textId="720A6AEC" w:rsidR="00111278" w:rsidDel="003E7B2F" w:rsidRDefault="00111278" w:rsidP="00A2766B">
      <w:pPr>
        <w:jc w:val="center"/>
        <w:rPr>
          <w:moveFrom w:id="750" w:author="Rafi Aziizi" w:date="2021-11-12T11:16:00Z"/>
          <w:b/>
          <w:bCs/>
        </w:rPr>
      </w:pPr>
    </w:p>
    <w:p w14:paraId="644749F0" w14:textId="14B4CAA9" w:rsidR="00111278" w:rsidDel="003E7B2F" w:rsidRDefault="00111278" w:rsidP="00A2766B">
      <w:pPr>
        <w:jc w:val="center"/>
        <w:rPr>
          <w:moveFrom w:id="751" w:author="Rafi Aziizi" w:date="2021-11-12T11:16:00Z"/>
          <w:b/>
          <w:bCs/>
        </w:rPr>
      </w:pPr>
    </w:p>
    <w:p w14:paraId="12DA6C1C" w14:textId="76CF70A9" w:rsidR="00111278" w:rsidDel="003E7B2F" w:rsidRDefault="00111278" w:rsidP="00A2766B">
      <w:pPr>
        <w:jc w:val="center"/>
        <w:rPr>
          <w:moveFrom w:id="752" w:author="Rafi Aziizi" w:date="2021-11-12T11:16:00Z"/>
          <w:b/>
          <w:bCs/>
        </w:rPr>
      </w:pPr>
    </w:p>
    <w:p w14:paraId="15A9ED2B" w14:textId="0F21F73D" w:rsidR="00111278" w:rsidDel="003E7B2F" w:rsidRDefault="00111278" w:rsidP="00A2766B">
      <w:pPr>
        <w:jc w:val="center"/>
        <w:rPr>
          <w:moveFrom w:id="753" w:author="Rafi Aziizi" w:date="2021-11-12T11:16:00Z"/>
          <w:b/>
          <w:bCs/>
        </w:rPr>
      </w:pPr>
    </w:p>
    <w:p w14:paraId="14AFF6AF" w14:textId="25168BBF" w:rsidR="00111278" w:rsidDel="003E7B2F" w:rsidRDefault="00111278" w:rsidP="00A2766B">
      <w:pPr>
        <w:jc w:val="center"/>
        <w:rPr>
          <w:moveFrom w:id="754" w:author="Rafi Aziizi" w:date="2021-11-12T11:16:00Z"/>
          <w:b/>
          <w:bCs/>
        </w:rPr>
      </w:pPr>
    </w:p>
    <w:p w14:paraId="7226AC5F" w14:textId="6CFBD4C8" w:rsidR="00111278" w:rsidDel="003E7B2F" w:rsidRDefault="00111278" w:rsidP="00A2766B">
      <w:pPr>
        <w:jc w:val="center"/>
        <w:rPr>
          <w:moveFrom w:id="755" w:author="Rafi Aziizi" w:date="2021-11-12T11:16:00Z"/>
          <w:b/>
          <w:bCs/>
        </w:rPr>
      </w:pPr>
    </w:p>
    <w:p w14:paraId="7F8A9F05" w14:textId="141EF7EB" w:rsidR="00111278" w:rsidDel="003E7B2F" w:rsidRDefault="00111278">
      <w:pPr>
        <w:rPr>
          <w:moveFrom w:id="756" w:author="Rafi Aziizi" w:date="2021-11-12T11:16:00Z"/>
          <w:b/>
          <w:bCs/>
        </w:rPr>
        <w:pPrChange w:id="757" w:author="Rafi Aziizi" w:date="2021-11-12T10:42:00Z">
          <w:pPr>
            <w:jc w:val="center"/>
          </w:pPr>
        </w:pPrChange>
      </w:pPr>
    </w:p>
    <w:p w14:paraId="12C0EB6E" w14:textId="03199E35" w:rsidR="00111278" w:rsidDel="003E7B2F" w:rsidRDefault="00111278">
      <w:pPr>
        <w:rPr>
          <w:moveFrom w:id="758" w:author="Rafi Aziizi" w:date="2021-11-12T11:16:00Z"/>
          <w:b/>
          <w:bCs/>
        </w:rPr>
        <w:pPrChange w:id="759" w:author="Rafi Aziizi" w:date="2021-11-12T10:42:00Z">
          <w:pPr>
            <w:jc w:val="center"/>
          </w:pPr>
        </w:pPrChange>
      </w:pPr>
    </w:p>
    <w:p w14:paraId="47163FEF" w14:textId="3B9F9AED" w:rsidR="00111278" w:rsidDel="003E7B2F" w:rsidRDefault="00111278">
      <w:pPr>
        <w:rPr>
          <w:moveFrom w:id="760" w:author="Rafi Aziizi" w:date="2021-11-12T11:16:00Z"/>
          <w:b/>
          <w:bCs/>
        </w:rPr>
        <w:pPrChange w:id="761" w:author="Rafi Aziizi" w:date="2021-11-12T10:42:00Z">
          <w:pPr>
            <w:jc w:val="center"/>
          </w:pPr>
        </w:pPrChange>
      </w:pPr>
    </w:p>
    <w:p w14:paraId="75074D89" w14:textId="77777777" w:rsidR="00111278" w:rsidDel="003E7B2F" w:rsidRDefault="00111278">
      <w:pPr>
        <w:rPr>
          <w:moveFrom w:id="762" w:author="Rafi Aziizi" w:date="2021-11-12T11:16:00Z"/>
          <w:b/>
          <w:bCs/>
        </w:rPr>
        <w:pPrChange w:id="763" w:author="Rafi Aziizi" w:date="2021-11-12T10:42:00Z">
          <w:pPr>
            <w:jc w:val="center"/>
          </w:pPr>
        </w:pPrChange>
      </w:pPr>
    </w:p>
    <w:p w14:paraId="4108B4BB" w14:textId="6206E3D9" w:rsidR="00EB6AD3" w:rsidDel="00494C80" w:rsidRDefault="00EB6AD3" w:rsidP="00FA382F">
      <w:pPr>
        <w:rPr>
          <w:moveFrom w:id="764" w:author="Rafi Aziizi" w:date="2021-11-12T11:16:00Z"/>
          <w:b/>
          <w:bCs/>
        </w:rPr>
      </w:pPr>
    </w:p>
    <w:p w14:paraId="0609481A" w14:textId="19204F51" w:rsidR="00111278" w:rsidRPr="00675081" w:rsidDel="00494C80" w:rsidRDefault="00111278" w:rsidP="00A2766B">
      <w:pPr>
        <w:jc w:val="center"/>
        <w:rPr>
          <w:moveFrom w:id="765" w:author="Rafi Aziizi" w:date="2021-11-12T11:16:00Z"/>
          <w:b/>
          <w:bCs/>
        </w:rPr>
      </w:pPr>
      <w:moveFrom w:id="766" w:author="Rafi Aziizi" w:date="2021-11-12T11:16:00Z">
        <w:r w:rsidDel="00494C80">
          <w:rPr>
            <w:b/>
            <w:bCs/>
          </w:rPr>
          <w:t xml:space="preserve">(Sumber: </w:t>
        </w:r>
        <w:r w:rsidRPr="00111278" w:rsidDel="00494C80">
          <w:t>Penyusun</w:t>
        </w:r>
        <w:r w:rsidDel="00494C80">
          <w:rPr>
            <w:b/>
            <w:bCs/>
          </w:rPr>
          <w:t>)</w:t>
        </w:r>
      </w:moveFrom>
    </w:p>
    <w:p w14:paraId="2DA34A8C" w14:textId="65E3A0F5" w:rsidR="00926DA8" w:rsidRDefault="00926DA8" w:rsidP="00C93BF7">
      <w:pPr>
        <w:pStyle w:val="Heading3"/>
        <w:numPr>
          <w:ilvl w:val="0"/>
          <w:numId w:val="9"/>
        </w:numPr>
        <w:ind w:left="426" w:hanging="426"/>
        <w:rPr>
          <w:lang w:val="en-US"/>
        </w:rPr>
      </w:pPr>
      <w:bookmarkStart w:id="767" w:name="_heading=h.3tbugp1"/>
      <w:bookmarkStart w:id="768" w:name="_Toc80034247"/>
      <w:bookmarkStart w:id="769" w:name="_Toc83115749"/>
      <w:bookmarkEnd w:id="767"/>
      <w:moveFromRangeEnd w:id="734"/>
      <w:r>
        <w:t>Use Case Diagram</w:t>
      </w:r>
      <w:bookmarkEnd w:id="768"/>
      <w:bookmarkEnd w:id="769"/>
      <w:r w:rsidR="001807FF">
        <w:rPr>
          <w:lang w:val="en-US"/>
        </w:rPr>
        <w:t xml:space="preserve"> </w:t>
      </w:r>
    </w:p>
    <w:p w14:paraId="76AE1DA4" w14:textId="3B22AFDA" w:rsidR="00A731DB" w:rsidRPr="00316180" w:rsidRDefault="0072208B" w:rsidP="007F1959">
      <w:pPr>
        <w:ind w:firstLine="720"/>
      </w:pPr>
      <w:r w:rsidRPr="0072208B">
        <w:rPr>
          <w:lang w:val="id-ID"/>
        </w:rPr>
        <w:t xml:space="preserve">Use </w:t>
      </w:r>
      <w:r w:rsidR="00316180">
        <w:t>C</w:t>
      </w:r>
      <w:r w:rsidRPr="0072208B">
        <w:rPr>
          <w:lang w:val="id-ID"/>
        </w:rPr>
        <w:t xml:space="preserve">ase Diagram menggambarkan aktor yang berinteraksi dengan sistem, dibuat sebagai gambaran sistem atau fungsi pada </w:t>
      </w:r>
      <w:r w:rsidR="00316180">
        <w:t>PL</w:t>
      </w:r>
      <w:r w:rsidRPr="0072208B">
        <w:rPr>
          <w:lang w:val="id-ID"/>
        </w:rPr>
        <w:t>. Pemodelan use case mendefinisikan kebutuhan fungsional dari sistem</w:t>
      </w:r>
      <w:r w:rsidR="00316180">
        <w:t xml:space="preserve"> yang telah diasumsikan bahwa setiap aktor admin dan lainnya telah melakukan login dan registrasi terlebih dahulu agar dapat mengakses sistem.  </w:t>
      </w:r>
    </w:p>
    <w:p w14:paraId="0E2819DD" w14:textId="2E3BA686" w:rsidR="00111278" w:rsidRDefault="00F97775" w:rsidP="00111278">
      <w:pPr>
        <w:keepNext/>
        <w:jc w:val="center"/>
      </w:pPr>
      <w:r>
        <w:rPr>
          <w:noProof/>
        </w:rPr>
        <w:drawing>
          <wp:inline distT="0" distB="0" distL="0" distR="0" wp14:anchorId="0F83E7B8" wp14:editId="1920182E">
            <wp:extent cx="5039995" cy="5281295"/>
            <wp:effectExtent l="0" t="0" r="8255"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039995" cy="5281295"/>
                    </a:xfrm>
                    <a:prstGeom prst="rect">
                      <a:avLst/>
                    </a:prstGeom>
                    <a:noFill/>
                    <a:ln>
                      <a:noFill/>
                    </a:ln>
                  </pic:spPr>
                </pic:pic>
              </a:graphicData>
            </a:graphic>
          </wp:inline>
        </w:drawing>
      </w:r>
    </w:p>
    <w:p w14:paraId="236887B4" w14:textId="3C12078C" w:rsidR="00675081" w:rsidRDefault="00111278" w:rsidP="00111278">
      <w:pPr>
        <w:pStyle w:val="Caption"/>
        <w:jc w:val="center"/>
      </w:pPr>
      <w:bookmarkStart w:id="770" w:name="_Toc83115820"/>
      <w:r>
        <w:t xml:space="preserve">Gambar 3. </w:t>
      </w:r>
      <w:r>
        <w:fldChar w:fldCharType="begin"/>
      </w:r>
      <w:r>
        <w:instrText xml:space="preserve"> SEQ Gambar_3. \* ARABIC </w:instrText>
      </w:r>
      <w:r>
        <w:fldChar w:fldCharType="separate"/>
      </w:r>
      <w:r w:rsidR="003748F7">
        <w:rPr>
          <w:noProof/>
        </w:rPr>
        <w:t>7</w:t>
      </w:r>
      <w:r>
        <w:fldChar w:fldCharType="end"/>
      </w:r>
      <w:r>
        <w:t xml:space="preserve"> Use Case Diagram </w:t>
      </w:r>
      <w:r w:rsidR="00947816">
        <w:t xml:space="preserve">Sistem Absensi </w:t>
      </w:r>
      <w:r>
        <w:t>SMK Cendekia Batujajar</w:t>
      </w:r>
      <w:bookmarkEnd w:id="770"/>
    </w:p>
    <w:p w14:paraId="6D73E7D1" w14:textId="2AED2861" w:rsidR="00111278" w:rsidRPr="00111278" w:rsidRDefault="00111278" w:rsidP="00111278">
      <w:pPr>
        <w:jc w:val="center"/>
        <w:rPr>
          <w:b/>
          <w:bCs/>
        </w:rPr>
      </w:pPr>
      <w:r w:rsidRPr="00111278">
        <w:rPr>
          <w:b/>
          <w:bCs/>
        </w:rPr>
        <w:t>(</w:t>
      </w:r>
      <w:r>
        <w:rPr>
          <w:b/>
          <w:bCs/>
        </w:rPr>
        <w:t xml:space="preserve">Sumber: </w:t>
      </w:r>
      <w:r>
        <w:t>Penyusun</w:t>
      </w:r>
      <w:r w:rsidRPr="00111278">
        <w:rPr>
          <w:b/>
          <w:bCs/>
        </w:rPr>
        <w:t>)</w:t>
      </w:r>
    </w:p>
    <w:p w14:paraId="00BA0A5F" w14:textId="64404E1E" w:rsidR="00AB6A69" w:rsidRDefault="00926DA8" w:rsidP="00C93BF7">
      <w:pPr>
        <w:pStyle w:val="Heading3"/>
        <w:numPr>
          <w:ilvl w:val="0"/>
          <w:numId w:val="9"/>
        </w:numPr>
        <w:tabs>
          <w:tab w:val="left" w:pos="851"/>
        </w:tabs>
        <w:ind w:left="426" w:hanging="426"/>
      </w:pPr>
      <w:bookmarkStart w:id="771" w:name="_heading=h.28h4qwu"/>
      <w:bookmarkStart w:id="772" w:name="_Toc80034248"/>
      <w:bookmarkStart w:id="773" w:name="_Toc83115750"/>
      <w:bookmarkEnd w:id="771"/>
      <w:r>
        <w:lastRenderedPageBreak/>
        <w:t>Skenario Use Case</w:t>
      </w:r>
      <w:bookmarkEnd w:id="772"/>
      <w:bookmarkEnd w:id="773"/>
    </w:p>
    <w:p w14:paraId="1201B58F" w14:textId="0CBCB49D" w:rsidR="000829CA" w:rsidRPr="000829CA" w:rsidRDefault="00316180" w:rsidP="000829CA">
      <w:pPr>
        <w:ind w:left="66" w:firstLine="720"/>
      </w:pPr>
      <w:r>
        <w:t>Use Case pada sub bab 3.4.</w:t>
      </w:r>
      <w:ins w:id="774" w:author="Rafi Aziizi" w:date="2021-11-12T14:08:00Z">
        <w:r w:rsidR="000F1488">
          <w:t>1</w:t>
        </w:r>
      </w:ins>
      <w:del w:id="775" w:author="Rafi Aziizi" w:date="2021-11-12T14:08:00Z">
        <w:r w:rsidDel="000F1488">
          <w:delText>4</w:delText>
        </w:r>
      </w:del>
      <w:r>
        <w:t>. dapat diuraikan lebih je</w:t>
      </w:r>
      <w:r w:rsidR="009612A8">
        <w:t>l</w:t>
      </w:r>
      <w:r>
        <w:t>as dengan menggunakan suatu skenario use case</w:t>
      </w:r>
      <w:r w:rsidR="009612A8">
        <w:t xml:space="preserve"> yang berisikan nama, id, aktor dan deskripsi singkat didalamnya</w:t>
      </w:r>
      <w:r>
        <w:t xml:space="preserve">. </w:t>
      </w:r>
      <w:r w:rsidR="000829CA">
        <w:t xml:space="preserve">Adapun skenario use case ini akan dipaparkan melalui penjelasan </w:t>
      </w:r>
      <w:r w:rsidR="000829CA">
        <w:rPr>
          <w:i/>
          <w:iCs/>
        </w:rPr>
        <w:t xml:space="preserve">table </w:t>
      </w:r>
      <w:r w:rsidR="000829CA">
        <w:t>dibawah ini</w:t>
      </w:r>
    </w:p>
    <w:p w14:paraId="6C6FAEAE" w14:textId="5FA5774E" w:rsidR="00926DA8" w:rsidRDefault="00270503" w:rsidP="00FF2590">
      <w:pPr>
        <w:pStyle w:val="ListParagraph"/>
        <w:numPr>
          <w:ilvl w:val="0"/>
          <w:numId w:val="25"/>
        </w:numPr>
        <w:ind w:left="426"/>
      </w:pPr>
      <w:r>
        <w:t>Skenario Login</w:t>
      </w:r>
    </w:p>
    <w:p w14:paraId="6AE3635A" w14:textId="67485CD8" w:rsidR="00832EA1" w:rsidRDefault="00832EA1" w:rsidP="005B790F">
      <w:pPr>
        <w:pStyle w:val="Caption"/>
        <w:keepNext/>
        <w:jc w:val="center"/>
      </w:pPr>
      <w:bookmarkStart w:id="776" w:name="_Toc83115866"/>
      <w:r>
        <w:t xml:space="preserve">Table 3. </w:t>
      </w:r>
      <w:r w:rsidR="006720D0">
        <w:fldChar w:fldCharType="begin"/>
      </w:r>
      <w:r w:rsidR="006720D0">
        <w:instrText xml:space="preserve"> SEQ Table_3. \* ARABIC </w:instrText>
      </w:r>
      <w:r w:rsidR="006720D0">
        <w:fldChar w:fldCharType="separate"/>
      </w:r>
      <w:r w:rsidR="00A911C8">
        <w:rPr>
          <w:noProof/>
        </w:rPr>
        <w:t>5</w:t>
      </w:r>
      <w:r w:rsidR="006720D0">
        <w:fldChar w:fldCharType="end"/>
      </w:r>
      <w:r>
        <w:t xml:space="preserve"> </w:t>
      </w:r>
      <w:r w:rsidRPr="002C6E8F">
        <w:t>Skenario Use Case Login</w:t>
      </w:r>
      <w:bookmarkEnd w:id="776"/>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0C5C1D" w:rsidRPr="00A46E0B" w14:paraId="404572F8" w14:textId="77777777" w:rsidTr="001B1AF9">
        <w:trPr>
          <w:jc w:val="center"/>
        </w:trPr>
        <w:tc>
          <w:tcPr>
            <w:tcW w:w="3827" w:type="dxa"/>
            <w:shd w:val="clear" w:color="auto" w:fill="F2EE98"/>
            <w:vAlign w:val="center"/>
          </w:tcPr>
          <w:p w14:paraId="53869445" w14:textId="77777777" w:rsidR="000C5C1D" w:rsidRPr="0044182F" w:rsidRDefault="000C5C1D" w:rsidP="00AD174D">
            <w:pPr>
              <w:rPr>
                <w:b/>
              </w:rPr>
            </w:pPr>
            <w:r w:rsidRPr="0044182F">
              <w:rPr>
                <w:b/>
              </w:rPr>
              <w:t>Name</w:t>
            </w:r>
          </w:p>
        </w:tc>
        <w:tc>
          <w:tcPr>
            <w:tcW w:w="3964" w:type="dxa"/>
            <w:shd w:val="clear" w:color="auto" w:fill="F2EE98"/>
            <w:vAlign w:val="center"/>
          </w:tcPr>
          <w:p w14:paraId="6CF2F8F3" w14:textId="77E7D4B2" w:rsidR="000C5C1D" w:rsidRPr="00A46E0B" w:rsidRDefault="002F6C1D" w:rsidP="00AD174D">
            <w:r>
              <w:t>Login</w:t>
            </w:r>
            <w:r w:rsidR="000C5C1D">
              <w:rPr>
                <w:lang w:val="id-ID"/>
              </w:rPr>
              <w:t xml:space="preserve"> </w:t>
            </w:r>
          </w:p>
        </w:tc>
      </w:tr>
      <w:tr w:rsidR="000C5C1D" w:rsidRPr="0044182F" w14:paraId="0A250609" w14:textId="77777777" w:rsidTr="001B1AF9">
        <w:trPr>
          <w:jc w:val="center"/>
        </w:trPr>
        <w:tc>
          <w:tcPr>
            <w:tcW w:w="3827" w:type="dxa"/>
            <w:vAlign w:val="center"/>
          </w:tcPr>
          <w:p w14:paraId="43587520" w14:textId="77777777" w:rsidR="000C5C1D" w:rsidRPr="0044182F" w:rsidRDefault="000C5C1D" w:rsidP="00AD174D">
            <w:pPr>
              <w:rPr>
                <w:b/>
              </w:rPr>
            </w:pPr>
            <w:r w:rsidRPr="0044182F">
              <w:rPr>
                <w:b/>
              </w:rPr>
              <w:t>ID</w:t>
            </w:r>
          </w:p>
        </w:tc>
        <w:tc>
          <w:tcPr>
            <w:tcW w:w="3964" w:type="dxa"/>
            <w:vAlign w:val="center"/>
          </w:tcPr>
          <w:p w14:paraId="33922F15" w14:textId="5A326FE0" w:rsidR="000C5C1D" w:rsidRPr="002F6C1D" w:rsidRDefault="002F6C1D" w:rsidP="00AD174D">
            <w:r>
              <w:t>RC01</w:t>
            </w:r>
          </w:p>
        </w:tc>
      </w:tr>
      <w:tr w:rsidR="000C5C1D" w:rsidRPr="000C722D" w14:paraId="34C05649" w14:textId="77777777" w:rsidTr="001B1AF9">
        <w:trPr>
          <w:jc w:val="center"/>
        </w:trPr>
        <w:tc>
          <w:tcPr>
            <w:tcW w:w="3827" w:type="dxa"/>
            <w:vAlign w:val="center"/>
          </w:tcPr>
          <w:p w14:paraId="49652CBC" w14:textId="77777777" w:rsidR="000C5C1D" w:rsidRPr="0044182F" w:rsidRDefault="000C5C1D" w:rsidP="00AD174D">
            <w:pPr>
              <w:rPr>
                <w:b/>
              </w:rPr>
            </w:pPr>
            <w:r w:rsidRPr="0044182F">
              <w:rPr>
                <w:b/>
              </w:rPr>
              <w:t>Description</w:t>
            </w:r>
          </w:p>
        </w:tc>
        <w:tc>
          <w:tcPr>
            <w:tcW w:w="3964" w:type="dxa"/>
          </w:tcPr>
          <w:p w14:paraId="4971FB3E" w14:textId="1D8A4689" w:rsidR="000C5C1D" w:rsidRPr="000C722D" w:rsidRDefault="002F6C1D" w:rsidP="00AD174D">
            <w:r>
              <w:t>Menjelaskan mengenai proses login yang akan dilakukan pengguna</w:t>
            </w:r>
            <w:r w:rsidR="00AD174D">
              <w:t>.</w:t>
            </w:r>
          </w:p>
        </w:tc>
      </w:tr>
      <w:tr w:rsidR="000C5C1D" w:rsidRPr="0044182F" w14:paraId="3156BC53" w14:textId="77777777" w:rsidTr="001B1AF9">
        <w:trPr>
          <w:jc w:val="center"/>
        </w:trPr>
        <w:tc>
          <w:tcPr>
            <w:tcW w:w="3827" w:type="dxa"/>
            <w:vAlign w:val="center"/>
          </w:tcPr>
          <w:p w14:paraId="51BB036A" w14:textId="77777777" w:rsidR="000C5C1D" w:rsidRPr="0044182F" w:rsidRDefault="000C5C1D" w:rsidP="00AD174D">
            <w:pPr>
              <w:rPr>
                <w:b/>
              </w:rPr>
            </w:pPr>
            <w:r w:rsidRPr="0044182F">
              <w:rPr>
                <w:b/>
              </w:rPr>
              <w:t>Actors</w:t>
            </w:r>
          </w:p>
        </w:tc>
        <w:tc>
          <w:tcPr>
            <w:tcW w:w="3964" w:type="dxa"/>
            <w:vAlign w:val="center"/>
          </w:tcPr>
          <w:p w14:paraId="0E7ECBA2" w14:textId="5CC0AECA" w:rsidR="000C5C1D" w:rsidRPr="002F6C1D" w:rsidRDefault="002F6C1D" w:rsidP="00AD174D">
            <w:r>
              <w:t>Bag.IT, Kepala Sekolah, Guru BK</w:t>
            </w:r>
            <w:r w:rsidR="00AD174D">
              <w:t>.</w:t>
            </w:r>
          </w:p>
        </w:tc>
      </w:tr>
      <w:tr w:rsidR="000C5C1D" w:rsidRPr="0044182F" w14:paraId="67C167A0" w14:textId="77777777" w:rsidTr="001B1AF9">
        <w:trPr>
          <w:jc w:val="center"/>
        </w:trPr>
        <w:tc>
          <w:tcPr>
            <w:tcW w:w="3827" w:type="dxa"/>
            <w:vAlign w:val="center"/>
          </w:tcPr>
          <w:p w14:paraId="0A540F0A" w14:textId="77777777" w:rsidR="000C5C1D" w:rsidRPr="0044182F" w:rsidRDefault="000C5C1D" w:rsidP="00AD174D">
            <w:pPr>
              <w:rPr>
                <w:b/>
              </w:rPr>
            </w:pPr>
            <w:r w:rsidRPr="0044182F">
              <w:rPr>
                <w:b/>
              </w:rPr>
              <w:t>Frequency of Use</w:t>
            </w:r>
          </w:p>
        </w:tc>
        <w:tc>
          <w:tcPr>
            <w:tcW w:w="3964" w:type="dxa"/>
            <w:vAlign w:val="center"/>
          </w:tcPr>
          <w:p w14:paraId="55D1AC07" w14:textId="0B6EFE3D" w:rsidR="000C5C1D" w:rsidRPr="0044182F" w:rsidRDefault="0081005E" w:rsidP="00AD174D">
            <w:r>
              <w:t>Setiap a</w:t>
            </w:r>
            <w:r w:rsidR="00C42BC3">
              <w:t>k</w:t>
            </w:r>
            <w:r>
              <w:t>tor ingin mengakses sistem sesuai dengan hak akses masing-masing.</w:t>
            </w:r>
            <w:r w:rsidR="000C5C1D">
              <w:rPr>
                <w:lang w:val="id-ID"/>
              </w:rPr>
              <w:t xml:space="preserve"> </w:t>
            </w:r>
          </w:p>
        </w:tc>
      </w:tr>
      <w:tr w:rsidR="000C5C1D" w:rsidRPr="0044182F" w14:paraId="0774A5B7" w14:textId="77777777" w:rsidTr="001B1AF9">
        <w:trPr>
          <w:jc w:val="center"/>
        </w:trPr>
        <w:tc>
          <w:tcPr>
            <w:tcW w:w="3827" w:type="dxa"/>
            <w:vAlign w:val="center"/>
          </w:tcPr>
          <w:p w14:paraId="01B1523A" w14:textId="77777777" w:rsidR="000C5C1D" w:rsidRPr="0044182F" w:rsidRDefault="000C5C1D" w:rsidP="00AD174D">
            <w:pPr>
              <w:rPr>
                <w:b/>
              </w:rPr>
            </w:pPr>
            <w:r w:rsidRPr="0044182F">
              <w:rPr>
                <w:b/>
              </w:rPr>
              <w:t>Triggers</w:t>
            </w:r>
          </w:p>
        </w:tc>
        <w:tc>
          <w:tcPr>
            <w:tcW w:w="3964" w:type="dxa"/>
            <w:vAlign w:val="center"/>
          </w:tcPr>
          <w:p w14:paraId="0AAC1A2B" w14:textId="624649D3" w:rsidR="000C5C1D" w:rsidRPr="00190ECE" w:rsidRDefault="0081005E" w:rsidP="00AD174D">
            <w:r>
              <w:t xml:space="preserve">Aktor memasukkan </w:t>
            </w:r>
            <w:r w:rsidRPr="0081005E">
              <w:rPr>
                <w:i/>
                <w:iCs/>
              </w:rPr>
              <w:t>username</w:t>
            </w:r>
            <w:r>
              <w:t xml:space="preserve"> dan </w:t>
            </w:r>
            <w:r w:rsidRPr="0081005E">
              <w:rPr>
                <w:i/>
                <w:iCs/>
              </w:rPr>
              <w:t>password</w:t>
            </w:r>
            <w:r w:rsidR="00190ECE">
              <w:rPr>
                <w:i/>
                <w:iCs/>
              </w:rPr>
              <w:t xml:space="preserve"> </w:t>
            </w:r>
            <w:r w:rsidR="00190ECE" w:rsidRPr="00190ECE">
              <w:t>lalu menekan</w:t>
            </w:r>
            <w:r w:rsidR="00190ECE">
              <w:rPr>
                <w:i/>
                <w:iCs/>
              </w:rPr>
              <w:t xml:space="preserve"> button </w:t>
            </w:r>
            <w:r w:rsidR="00190ECE" w:rsidRPr="00190ECE">
              <w:rPr>
                <w:i/>
                <w:iCs/>
              </w:rPr>
              <w:t>login</w:t>
            </w:r>
          </w:p>
        </w:tc>
      </w:tr>
      <w:tr w:rsidR="000C5C1D" w:rsidRPr="0048762E" w14:paraId="7AE3FDD5" w14:textId="77777777" w:rsidTr="001B1AF9">
        <w:trPr>
          <w:jc w:val="center"/>
        </w:trPr>
        <w:tc>
          <w:tcPr>
            <w:tcW w:w="3827" w:type="dxa"/>
            <w:vAlign w:val="center"/>
          </w:tcPr>
          <w:p w14:paraId="21060988" w14:textId="77777777" w:rsidR="000C5C1D" w:rsidRPr="0044182F" w:rsidRDefault="000C5C1D" w:rsidP="00AD174D">
            <w:pPr>
              <w:rPr>
                <w:b/>
              </w:rPr>
            </w:pPr>
            <w:r w:rsidRPr="0044182F">
              <w:rPr>
                <w:b/>
              </w:rPr>
              <w:t>Pre-Conditions</w:t>
            </w:r>
          </w:p>
        </w:tc>
        <w:tc>
          <w:tcPr>
            <w:tcW w:w="3964" w:type="dxa"/>
            <w:vAlign w:val="center"/>
          </w:tcPr>
          <w:p w14:paraId="7FA8697E" w14:textId="47688E3F" w:rsidR="000C5C1D" w:rsidRPr="0081005E" w:rsidRDefault="0081005E" w:rsidP="00AD174D">
            <w:pPr>
              <w:rPr>
                <w:i/>
                <w:iCs/>
              </w:rPr>
            </w:pPr>
            <w:r>
              <w:t xml:space="preserve">Data pengguna telah tersimpan pada </w:t>
            </w:r>
            <w:r>
              <w:rPr>
                <w:i/>
                <w:iCs/>
              </w:rPr>
              <w:t>database</w:t>
            </w:r>
            <w:r w:rsidR="00AD174D">
              <w:rPr>
                <w:i/>
                <w:iCs/>
              </w:rPr>
              <w:t>.</w:t>
            </w:r>
          </w:p>
        </w:tc>
      </w:tr>
      <w:tr w:rsidR="000C5C1D" w:rsidRPr="0048762E" w14:paraId="360DBF82" w14:textId="77777777" w:rsidTr="001B1AF9">
        <w:trPr>
          <w:jc w:val="center"/>
        </w:trPr>
        <w:tc>
          <w:tcPr>
            <w:tcW w:w="3827" w:type="dxa"/>
            <w:vAlign w:val="center"/>
          </w:tcPr>
          <w:p w14:paraId="178DC659" w14:textId="77777777" w:rsidR="000C5C1D" w:rsidRPr="0044182F" w:rsidRDefault="000C5C1D" w:rsidP="00AD174D">
            <w:pPr>
              <w:rPr>
                <w:b/>
              </w:rPr>
            </w:pPr>
            <w:r w:rsidRPr="0044182F">
              <w:rPr>
                <w:b/>
              </w:rPr>
              <w:t>Post-Conditions</w:t>
            </w:r>
          </w:p>
        </w:tc>
        <w:tc>
          <w:tcPr>
            <w:tcW w:w="3964" w:type="dxa"/>
            <w:vAlign w:val="center"/>
          </w:tcPr>
          <w:p w14:paraId="34FF0273" w14:textId="1125F0D7" w:rsidR="000C5C1D" w:rsidRPr="0048762E" w:rsidRDefault="0081005E" w:rsidP="00AD174D">
            <w:r>
              <w:t>Proses login berhasil</w:t>
            </w:r>
            <w:r w:rsidR="00AD174D">
              <w:t>.</w:t>
            </w:r>
          </w:p>
        </w:tc>
      </w:tr>
      <w:tr w:rsidR="000C5C1D" w:rsidRPr="0044182F" w14:paraId="58B3476F" w14:textId="77777777" w:rsidTr="001B1AF9">
        <w:trPr>
          <w:jc w:val="center"/>
        </w:trPr>
        <w:tc>
          <w:tcPr>
            <w:tcW w:w="7791" w:type="dxa"/>
            <w:gridSpan w:val="2"/>
            <w:shd w:val="clear" w:color="auto" w:fill="F2EE98"/>
            <w:vAlign w:val="center"/>
          </w:tcPr>
          <w:p w14:paraId="4878ADE0" w14:textId="77777777" w:rsidR="000C5C1D" w:rsidRPr="0044182F" w:rsidRDefault="000C5C1D" w:rsidP="00AD174D">
            <w:pPr>
              <w:jc w:val="center"/>
              <w:rPr>
                <w:b/>
              </w:rPr>
            </w:pPr>
            <w:r w:rsidRPr="0044182F">
              <w:rPr>
                <w:b/>
              </w:rPr>
              <w:t>Main Course</w:t>
            </w:r>
          </w:p>
        </w:tc>
      </w:tr>
      <w:tr w:rsidR="000C5C1D" w:rsidRPr="0044182F" w14:paraId="7A1F0164" w14:textId="77777777" w:rsidTr="001B1AF9">
        <w:trPr>
          <w:jc w:val="center"/>
        </w:trPr>
        <w:tc>
          <w:tcPr>
            <w:tcW w:w="3827" w:type="dxa"/>
            <w:shd w:val="clear" w:color="auto" w:fill="F2EE98"/>
            <w:vAlign w:val="center"/>
          </w:tcPr>
          <w:p w14:paraId="70C85E17" w14:textId="77777777" w:rsidR="000C5C1D" w:rsidRPr="0044182F" w:rsidRDefault="000C5C1D" w:rsidP="00AD174D">
            <w:pPr>
              <w:jc w:val="center"/>
              <w:rPr>
                <w:b/>
              </w:rPr>
            </w:pPr>
            <w:r w:rsidRPr="0044182F">
              <w:rPr>
                <w:b/>
              </w:rPr>
              <w:t>Aksi Aktor</w:t>
            </w:r>
          </w:p>
        </w:tc>
        <w:tc>
          <w:tcPr>
            <w:tcW w:w="3964" w:type="dxa"/>
            <w:shd w:val="clear" w:color="auto" w:fill="F2EE98"/>
            <w:vAlign w:val="center"/>
          </w:tcPr>
          <w:p w14:paraId="51CE805B" w14:textId="77777777" w:rsidR="000C5C1D" w:rsidRPr="0044182F" w:rsidRDefault="000C5C1D" w:rsidP="00AD174D">
            <w:pPr>
              <w:jc w:val="center"/>
              <w:rPr>
                <w:b/>
              </w:rPr>
            </w:pPr>
            <w:r w:rsidRPr="0044182F">
              <w:rPr>
                <w:b/>
              </w:rPr>
              <w:t>Reaksi Sistem</w:t>
            </w:r>
          </w:p>
        </w:tc>
      </w:tr>
      <w:tr w:rsidR="000C5C1D" w:rsidRPr="0044182F" w14:paraId="57F43295" w14:textId="77777777" w:rsidTr="001B1AF9">
        <w:trPr>
          <w:jc w:val="center"/>
        </w:trPr>
        <w:tc>
          <w:tcPr>
            <w:tcW w:w="3827" w:type="dxa"/>
            <w:vAlign w:val="center"/>
          </w:tcPr>
          <w:p w14:paraId="55609E64" w14:textId="100256A5" w:rsidR="000C5C1D" w:rsidRPr="0044182F" w:rsidRDefault="0081005E" w:rsidP="00FF2590">
            <w:pPr>
              <w:numPr>
                <w:ilvl w:val="0"/>
                <w:numId w:val="26"/>
              </w:numPr>
              <w:spacing w:after="160"/>
              <w:ind w:left="510"/>
            </w:pPr>
            <w:r>
              <w:t>Mengakses sistem absensi</w:t>
            </w:r>
          </w:p>
        </w:tc>
        <w:tc>
          <w:tcPr>
            <w:tcW w:w="3964" w:type="dxa"/>
            <w:vAlign w:val="center"/>
          </w:tcPr>
          <w:p w14:paraId="76A94CCC" w14:textId="77777777" w:rsidR="000C5C1D" w:rsidRPr="0044182F" w:rsidRDefault="000C5C1D" w:rsidP="00AD174D">
            <w:pPr>
              <w:ind w:left="511"/>
            </w:pPr>
          </w:p>
        </w:tc>
      </w:tr>
      <w:tr w:rsidR="000C5C1D" w:rsidRPr="0044182F" w14:paraId="7A0E7EB8" w14:textId="77777777" w:rsidTr="001B1AF9">
        <w:trPr>
          <w:jc w:val="center"/>
        </w:trPr>
        <w:tc>
          <w:tcPr>
            <w:tcW w:w="3827" w:type="dxa"/>
            <w:vAlign w:val="center"/>
          </w:tcPr>
          <w:p w14:paraId="4E455D5D" w14:textId="77777777" w:rsidR="000C5C1D" w:rsidRPr="0044182F" w:rsidRDefault="000C5C1D" w:rsidP="00AD174D">
            <w:pPr>
              <w:ind w:left="510"/>
            </w:pPr>
          </w:p>
        </w:tc>
        <w:tc>
          <w:tcPr>
            <w:tcW w:w="3964" w:type="dxa"/>
            <w:vAlign w:val="center"/>
          </w:tcPr>
          <w:p w14:paraId="561B8D74" w14:textId="66E95B6F" w:rsidR="000C5C1D" w:rsidRPr="0044182F" w:rsidRDefault="0081005E" w:rsidP="00FF2590">
            <w:pPr>
              <w:numPr>
                <w:ilvl w:val="0"/>
                <w:numId w:val="26"/>
              </w:numPr>
              <w:spacing w:after="160"/>
              <w:ind w:left="511"/>
            </w:pPr>
            <w:r>
              <w:t xml:space="preserve">Menampilkan halaman login dan </w:t>
            </w:r>
            <w:r w:rsidRPr="00190ECE">
              <w:rPr>
                <w:i/>
                <w:iCs/>
              </w:rPr>
              <w:t>form</w:t>
            </w:r>
            <w:r>
              <w:t xml:space="preserve"> login yang berisi </w:t>
            </w:r>
            <w:r>
              <w:rPr>
                <w:i/>
                <w:iCs/>
              </w:rPr>
              <w:t xml:space="preserve">username </w:t>
            </w:r>
            <w:r>
              <w:t xml:space="preserve">dan </w:t>
            </w:r>
            <w:r>
              <w:rPr>
                <w:i/>
                <w:iCs/>
              </w:rPr>
              <w:t>password</w:t>
            </w:r>
          </w:p>
        </w:tc>
      </w:tr>
      <w:tr w:rsidR="0081005E" w:rsidRPr="0044182F" w14:paraId="3CC85339" w14:textId="77777777" w:rsidTr="001B1AF9">
        <w:trPr>
          <w:jc w:val="center"/>
        </w:trPr>
        <w:tc>
          <w:tcPr>
            <w:tcW w:w="3827" w:type="dxa"/>
            <w:vAlign w:val="center"/>
          </w:tcPr>
          <w:p w14:paraId="7E0EBDF5" w14:textId="1EA03FDA" w:rsidR="0081005E" w:rsidRPr="0044182F" w:rsidRDefault="0081005E" w:rsidP="00FF2590">
            <w:pPr>
              <w:pStyle w:val="ListParagraph"/>
              <w:numPr>
                <w:ilvl w:val="0"/>
                <w:numId w:val="26"/>
              </w:numPr>
              <w:ind w:left="450"/>
            </w:pPr>
            <w:r>
              <w:t xml:space="preserve">Mengisi </w:t>
            </w:r>
            <w:r w:rsidRPr="00190ECE">
              <w:rPr>
                <w:i/>
                <w:iCs/>
              </w:rPr>
              <w:t>form login</w:t>
            </w:r>
            <w:r>
              <w:t xml:space="preserve"> dan menekan </w:t>
            </w:r>
            <w:r>
              <w:rPr>
                <w:i/>
                <w:iCs/>
              </w:rPr>
              <w:t>button “</w:t>
            </w:r>
            <w:r>
              <w:t>Login</w:t>
            </w:r>
            <w:r>
              <w:rPr>
                <w:i/>
                <w:iCs/>
              </w:rPr>
              <w:t>”</w:t>
            </w:r>
          </w:p>
        </w:tc>
        <w:tc>
          <w:tcPr>
            <w:tcW w:w="3964" w:type="dxa"/>
            <w:vAlign w:val="center"/>
          </w:tcPr>
          <w:p w14:paraId="169A695A" w14:textId="77777777" w:rsidR="0081005E" w:rsidRDefault="0081005E" w:rsidP="00AD174D">
            <w:pPr>
              <w:spacing w:after="160"/>
            </w:pPr>
          </w:p>
        </w:tc>
      </w:tr>
      <w:tr w:rsidR="0081005E" w:rsidRPr="0044182F" w14:paraId="33741825" w14:textId="77777777" w:rsidTr="001B1AF9">
        <w:trPr>
          <w:jc w:val="center"/>
        </w:trPr>
        <w:tc>
          <w:tcPr>
            <w:tcW w:w="3827" w:type="dxa"/>
            <w:vAlign w:val="center"/>
          </w:tcPr>
          <w:p w14:paraId="3F79D0C4" w14:textId="77777777" w:rsidR="0081005E" w:rsidRDefault="0081005E" w:rsidP="00AD174D">
            <w:pPr>
              <w:pStyle w:val="ListParagraph"/>
              <w:ind w:left="450"/>
            </w:pPr>
          </w:p>
        </w:tc>
        <w:tc>
          <w:tcPr>
            <w:tcW w:w="3964" w:type="dxa"/>
            <w:vAlign w:val="center"/>
          </w:tcPr>
          <w:p w14:paraId="3F4ACBAA" w14:textId="46B39C21" w:rsidR="0081005E" w:rsidRDefault="0081005E" w:rsidP="00FF2590">
            <w:pPr>
              <w:pStyle w:val="ListParagraph"/>
              <w:numPr>
                <w:ilvl w:val="0"/>
                <w:numId w:val="26"/>
              </w:numPr>
              <w:spacing w:after="160"/>
              <w:ind w:left="468"/>
            </w:pPr>
            <w:r>
              <w:t xml:space="preserve">Melakukan verifikasi apakah </w:t>
            </w:r>
            <w:r w:rsidRPr="0081005E">
              <w:rPr>
                <w:i/>
                <w:iCs/>
              </w:rPr>
              <w:t>username</w:t>
            </w:r>
            <w:r>
              <w:t xml:space="preserve"> dan </w:t>
            </w:r>
            <w:r w:rsidRPr="0081005E">
              <w:rPr>
                <w:i/>
                <w:iCs/>
              </w:rPr>
              <w:t>password</w:t>
            </w:r>
            <w:r>
              <w:t xml:space="preserve"> sesuai dengan </w:t>
            </w:r>
            <w:r>
              <w:rPr>
                <w:i/>
                <w:iCs/>
              </w:rPr>
              <w:t>database.</w:t>
            </w:r>
          </w:p>
        </w:tc>
      </w:tr>
      <w:tr w:rsidR="0081005E" w:rsidRPr="0044182F" w14:paraId="3C93A700" w14:textId="77777777" w:rsidTr="001B1AF9">
        <w:trPr>
          <w:jc w:val="center"/>
        </w:trPr>
        <w:tc>
          <w:tcPr>
            <w:tcW w:w="3827" w:type="dxa"/>
            <w:vAlign w:val="center"/>
          </w:tcPr>
          <w:p w14:paraId="524462FE" w14:textId="77777777" w:rsidR="0081005E" w:rsidRDefault="0081005E" w:rsidP="00AD174D">
            <w:pPr>
              <w:pStyle w:val="ListParagraph"/>
              <w:ind w:left="450"/>
            </w:pPr>
          </w:p>
        </w:tc>
        <w:tc>
          <w:tcPr>
            <w:tcW w:w="3964" w:type="dxa"/>
            <w:vAlign w:val="center"/>
          </w:tcPr>
          <w:p w14:paraId="24967F05" w14:textId="36C245EB" w:rsidR="0081005E" w:rsidRDefault="00851762" w:rsidP="00FF2590">
            <w:pPr>
              <w:pStyle w:val="ListParagraph"/>
              <w:numPr>
                <w:ilvl w:val="0"/>
                <w:numId w:val="26"/>
              </w:numPr>
              <w:spacing w:after="160"/>
              <w:ind w:left="468"/>
            </w:pPr>
            <w:r>
              <w:t>Menampilkan berhasil login</w:t>
            </w:r>
          </w:p>
        </w:tc>
      </w:tr>
      <w:tr w:rsidR="001B1AF9" w:rsidRPr="0044182F" w14:paraId="75FB7CED" w14:textId="77777777" w:rsidTr="001B1AF9">
        <w:trPr>
          <w:jc w:val="center"/>
        </w:trPr>
        <w:tc>
          <w:tcPr>
            <w:tcW w:w="7791" w:type="dxa"/>
            <w:gridSpan w:val="2"/>
            <w:shd w:val="clear" w:color="auto" w:fill="F2EE98"/>
            <w:vAlign w:val="center"/>
          </w:tcPr>
          <w:p w14:paraId="0C2B58D4" w14:textId="5CEC0BFB" w:rsidR="001B1AF9" w:rsidRPr="001B1AF9" w:rsidRDefault="001B1AF9" w:rsidP="00AD174D">
            <w:pPr>
              <w:pStyle w:val="ListParagraph"/>
              <w:spacing w:after="160"/>
              <w:ind w:left="468"/>
              <w:jc w:val="center"/>
              <w:rPr>
                <w:b/>
                <w:bCs/>
              </w:rPr>
            </w:pPr>
            <w:r w:rsidRPr="001B1AF9">
              <w:rPr>
                <w:b/>
                <w:bCs/>
              </w:rPr>
              <w:t>Skenario Eksepsi (Optional)</w:t>
            </w:r>
          </w:p>
        </w:tc>
      </w:tr>
      <w:tr w:rsidR="001B1AF9" w:rsidRPr="0044182F" w14:paraId="30EED649" w14:textId="77777777" w:rsidTr="001B1AF9">
        <w:trPr>
          <w:jc w:val="center"/>
        </w:trPr>
        <w:tc>
          <w:tcPr>
            <w:tcW w:w="3827" w:type="dxa"/>
            <w:shd w:val="clear" w:color="auto" w:fill="F2EE98"/>
            <w:vAlign w:val="center"/>
          </w:tcPr>
          <w:p w14:paraId="3AEDE295" w14:textId="7A0CBD5E" w:rsidR="001B1AF9" w:rsidRPr="001B1AF9" w:rsidRDefault="001B1AF9" w:rsidP="00AD174D">
            <w:pPr>
              <w:pStyle w:val="ListParagraph"/>
              <w:ind w:left="450"/>
              <w:jc w:val="center"/>
              <w:rPr>
                <w:b/>
                <w:bCs/>
              </w:rPr>
            </w:pPr>
            <w:r w:rsidRPr="001B1AF9">
              <w:rPr>
                <w:b/>
                <w:bCs/>
              </w:rPr>
              <w:t>Aksi Aktor</w:t>
            </w:r>
          </w:p>
        </w:tc>
        <w:tc>
          <w:tcPr>
            <w:tcW w:w="3964" w:type="dxa"/>
            <w:shd w:val="clear" w:color="auto" w:fill="F2EE98"/>
            <w:vAlign w:val="center"/>
          </w:tcPr>
          <w:p w14:paraId="531A3EFA" w14:textId="5A0A0660" w:rsidR="001B1AF9" w:rsidRPr="001B1AF9" w:rsidRDefault="001B1AF9" w:rsidP="00AD174D">
            <w:pPr>
              <w:pStyle w:val="ListParagraph"/>
              <w:spacing w:after="160"/>
              <w:ind w:left="468"/>
              <w:jc w:val="center"/>
              <w:rPr>
                <w:b/>
                <w:bCs/>
              </w:rPr>
            </w:pPr>
            <w:r w:rsidRPr="001B1AF9">
              <w:rPr>
                <w:b/>
                <w:bCs/>
              </w:rPr>
              <w:t>Reaksi Sistem</w:t>
            </w:r>
          </w:p>
        </w:tc>
      </w:tr>
      <w:tr w:rsidR="001B1AF9" w:rsidRPr="0044182F" w14:paraId="3B199F22" w14:textId="77777777" w:rsidTr="001B1AF9">
        <w:trPr>
          <w:jc w:val="center"/>
        </w:trPr>
        <w:tc>
          <w:tcPr>
            <w:tcW w:w="3827" w:type="dxa"/>
            <w:vAlign w:val="center"/>
          </w:tcPr>
          <w:p w14:paraId="7F040D14" w14:textId="2222DF66" w:rsidR="001B1AF9" w:rsidRDefault="00190ECE" w:rsidP="00190ECE">
            <w:pPr>
              <w:tabs>
                <w:tab w:val="left" w:pos="447"/>
              </w:tabs>
              <w:ind w:left="164"/>
            </w:pPr>
            <w:r>
              <w:t xml:space="preserve">3a. </w:t>
            </w:r>
            <w:r w:rsidR="001B1AF9">
              <w:t>Memasuki sistem tanpa m</w:t>
            </w:r>
            <w:r>
              <w:t xml:space="preserve">engisi </w:t>
            </w:r>
            <w:r w:rsidR="001B1AF9">
              <w:t xml:space="preserve"> </w:t>
            </w:r>
            <w:r w:rsidR="001B1AF9" w:rsidRPr="00190ECE">
              <w:rPr>
                <w:i/>
                <w:iCs/>
              </w:rPr>
              <w:t>form login</w:t>
            </w:r>
          </w:p>
        </w:tc>
        <w:tc>
          <w:tcPr>
            <w:tcW w:w="3964" w:type="dxa"/>
            <w:vAlign w:val="center"/>
          </w:tcPr>
          <w:p w14:paraId="5976BC10" w14:textId="77777777" w:rsidR="001B1AF9" w:rsidRDefault="001B1AF9" w:rsidP="00AD174D">
            <w:pPr>
              <w:pStyle w:val="ListParagraph"/>
              <w:spacing w:after="160"/>
              <w:ind w:left="468"/>
            </w:pPr>
          </w:p>
        </w:tc>
      </w:tr>
      <w:tr w:rsidR="001B1AF9" w:rsidRPr="0044182F" w14:paraId="7ABB6D11" w14:textId="77777777" w:rsidTr="001B1AF9">
        <w:trPr>
          <w:jc w:val="center"/>
        </w:trPr>
        <w:tc>
          <w:tcPr>
            <w:tcW w:w="3827" w:type="dxa"/>
            <w:vAlign w:val="center"/>
          </w:tcPr>
          <w:p w14:paraId="22373759" w14:textId="77777777" w:rsidR="001B1AF9" w:rsidRDefault="001B1AF9" w:rsidP="00AD174D">
            <w:pPr>
              <w:pStyle w:val="ListParagraph"/>
              <w:ind w:left="450"/>
            </w:pPr>
          </w:p>
        </w:tc>
        <w:tc>
          <w:tcPr>
            <w:tcW w:w="3964" w:type="dxa"/>
            <w:vAlign w:val="center"/>
          </w:tcPr>
          <w:p w14:paraId="3B530389" w14:textId="3F74E6DC" w:rsidR="001B1AF9" w:rsidRDefault="00190ECE" w:rsidP="00190ECE">
            <w:pPr>
              <w:spacing w:after="160"/>
              <w:ind w:left="360"/>
            </w:pPr>
            <w:r>
              <w:t xml:space="preserve">3b. </w:t>
            </w:r>
            <w:r w:rsidR="00851762">
              <w:t xml:space="preserve">Menampikan </w:t>
            </w:r>
            <w:r>
              <w:t xml:space="preserve">pop up </w:t>
            </w:r>
            <w:r w:rsidR="00851762">
              <w:t>“</w:t>
            </w:r>
            <w:r w:rsidR="00851762" w:rsidRPr="00190ECE">
              <w:rPr>
                <w:i/>
                <w:iCs/>
              </w:rPr>
              <w:t>username</w:t>
            </w:r>
            <w:r w:rsidR="00851762">
              <w:t xml:space="preserve"> dan </w:t>
            </w:r>
            <w:r w:rsidR="00851762" w:rsidRPr="00190ECE">
              <w:rPr>
                <w:i/>
                <w:iCs/>
              </w:rPr>
              <w:t xml:space="preserve">password </w:t>
            </w:r>
            <w:r w:rsidR="00851762">
              <w:t>salah”</w:t>
            </w:r>
            <w:r w:rsidR="001B1AF9">
              <w:t xml:space="preserve"> </w:t>
            </w:r>
          </w:p>
        </w:tc>
      </w:tr>
    </w:tbl>
    <w:p w14:paraId="5BF4F93D" w14:textId="77777777" w:rsidR="00C42BC3" w:rsidRDefault="00C42BC3" w:rsidP="00C42BC3">
      <w:pPr>
        <w:pStyle w:val="ListParagraph"/>
        <w:ind w:left="426"/>
      </w:pPr>
    </w:p>
    <w:p w14:paraId="567828DA" w14:textId="3CB7383B" w:rsidR="00270503" w:rsidRDefault="00270503" w:rsidP="00FF2590">
      <w:pPr>
        <w:pStyle w:val="ListParagraph"/>
        <w:numPr>
          <w:ilvl w:val="0"/>
          <w:numId w:val="25"/>
        </w:numPr>
        <w:ind w:left="426"/>
      </w:pPr>
      <w:r>
        <w:t>Skenario Dashboard</w:t>
      </w:r>
    </w:p>
    <w:p w14:paraId="09015379" w14:textId="7D34E393" w:rsidR="00832EA1" w:rsidRDefault="00832EA1" w:rsidP="005B790F">
      <w:pPr>
        <w:pStyle w:val="Caption"/>
        <w:keepNext/>
        <w:jc w:val="center"/>
      </w:pPr>
      <w:bookmarkStart w:id="777" w:name="_Toc83115867"/>
      <w:r>
        <w:t xml:space="preserve">Table 3. </w:t>
      </w:r>
      <w:r w:rsidR="006720D0">
        <w:fldChar w:fldCharType="begin"/>
      </w:r>
      <w:r w:rsidR="006720D0">
        <w:instrText xml:space="preserve"> SEQ Table_3. \* ARABIC </w:instrText>
      </w:r>
      <w:r w:rsidR="006720D0">
        <w:fldChar w:fldCharType="separate"/>
      </w:r>
      <w:r w:rsidR="00A911C8">
        <w:rPr>
          <w:noProof/>
        </w:rPr>
        <w:t>6</w:t>
      </w:r>
      <w:r w:rsidR="006720D0">
        <w:fldChar w:fldCharType="end"/>
      </w:r>
      <w:r>
        <w:t xml:space="preserve"> </w:t>
      </w:r>
      <w:r w:rsidRPr="001C3AF5">
        <w:t>Skenario Use Case Dashboard</w:t>
      </w:r>
      <w:bookmarkEnd w:id="777"/>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AD174D" w:rsidRPr="00A46E0B" w14:paraId="752A272C" w14:textId="77777777" w:rsidTr="003E4796">
        <w:trPr>
          <w:jc w:val="center"/>
        </w:trPr>
        <w:tc>
          <w:tcPr>
            <w:tcW w:w="3827" w:type="dxa"/>
            <w:shd w:val="clear" w:color="auto" w:fill="F2EE98"/>
            <w:vAlign w:val="center"/>
          </w:tcPr>
          <w:p w14:paraId="6A6AC321" w14:textId="77777777" w:rsidR="00AD174D" w:rsidRPr="0044182F" w:rsidRDefault="00AD174D" w:rsidP="003E4796">
            <w:pPr>
              <w:rPr>
                <w:b/>
              </w:rPr>
            </w:pPr>
            <w:r w:rsidRPr="0044182F">
              <w:rPr>
                <w:b/>
              </w:rPr>
              <w:t>Name</w:t>
            </w:r>
          </w:p>
        </w:tc>
        <w:tc>
          <w:tcPr>
            <w:tcW w:w="3964" w:type="dxa"/>
            <w:shd w:val="clear" w:color="auto" w:fill="F2EE98"/>
            <w:vAlign w:val="center"/>
          </w:tcPr>
          <w:p w14:paraId="1CCCBAE2" w14:textId="139A8A7A" w:rsidR="00AD174D" w:rsidRPr="00A46E0B" w:rsidRDefault="00AD174D" w:rsidP="003E4796">
            <w:r>
              <w:t>Dashboard</w:t>
            </w:r>
          </w:p>
        </w:tc>
      </w:tr>
      <w:tr w:rsidR="00AD174D" w:rsidRPr="0044182F" w14:paraId="6D1C570A" w14:textId="77777777" w:rsidTr="003E4796">
        <w:trPr>
          <w:jc w:val="center"/>
        </w:trPr>
        <w:tc>
          <w:tcPr>
            <w:tcW w:w="3827" w:type="dxa"/>
            <w:vAlign w:val="center"/>
          </w:tcPr>
          <w:p w14:paraId="6D2DB03A" w14:textId="77777777" w:rsidR="00AD174D" w:rsidRPr="0044182F" w:rsidRDefault="00AD174D" w:rsidP="003E4796">
            <w:pPr>
              <w:rPr>
                <w:b/>
              </w:rPr>
            </w:pPr>
            <w:r w:rsidRPr="0044182F">
              <w:rPr>
                <w:b/>
              </w:rPr>
              <w:t>ID</w:t>
            </w:r>
          </w:p>
        </w:tc>
        <w:tc>
          <w:tcPr>
            <w:tcW w:w="3964" w:type="dxa"/>
            <w:vAlign w:val="center"/>
          </w:tcPr>
          <w:p w14:paraId="0CCE9AFB" w14:textId="2667A6BD" w:rsidR="00AD174D" w:rsidRPr="002F6C1D" w:rsidRDefault="00AD174D" w:rsidP="003E4796">
            <w:r>
              <w:t>RC02</w:t>
            </w:r>
          </w:p>
        </w:tc>
      </w:tr>
      <w:tr w:rsidR="00AD174D" w:rsidRPr="000C722D" w14:paraId="6A3487DE" w14:textId="77777777" w:rsidTr="003E4796">
        <w:trPr>
          <w:jc w:val="center"/>
        </w:trPr>
        <w:tc>
          <w:tcPr>
            <w:tcW w:w="3827" w:type="dxa"/>
            <w:vAlign w:val="center"/>
          </w:tcPr>
          <w:p w14:paraId="7343FBE3" w14:textId="77777777" w:rsidR="00AD174D" w:rsidRPr="0044182F" w:rsidRDefault="00AD174D" w:rsidP="003E4796">
            <w:pPr>
              <w:rPr>
                <w:b/>
              </w:rPr>
            </w:pPr>
            <w:r w:rsidRPr="0044182F">
              <w:rPr>
                <w:b/>
              </w:rPr>
              <w:t>Description</w:t>
            </w:r>
          </w:p>
        </w:tc>
        <w:tc>
          <w:tcPr>
            <w:tcW w:w="3964" w:type="dxa"/>
          </w:tcPr>
          <w:p w14:paraId="12232AFB" w14:textId="6ED9AF5B" w:rsidR="00AD174D" w:rsidRPr="000C722D" w:rsidRDefault="00AD174D" w:rsidP="003E4796">
            <w:r>
              <w:t xml:space="preserve">Skenario ini memperlihatkan segala informasi yang berkaitan dengan sistem absensi. </w:t>
            </w:r>
            <w:r>
              <w:rPr>
                <w:lang w:val="id-ID"/>
              </w:rPr>
              <w:t xml:space="preserve"> </w:t>
            </w:r>
          </w:p>
        </w:tc>
      </w:tr>
      <w:tr w:rsidR="00AD174D" w:rsidRPr="0044182F" w14:paraId="6E2603C6" w14:textId="77777777" w:rsidTr="003E4796">
        <w:trPr>
          <w:jc w:val="center"/>
        </w:trPr>
        <w:tc>
          <w:tcPr>
            <w:tcW w:w="3827" w:type="dxa"/>
            <w:vAlign w:val="center"/>
          </w:tcPr>
          <w:p w14:paraId="7C4D41B0" w14:textId="77777777" w:rsidR="00AD174D" w:rsidRPr="0044182F" w:rsidRDefault="00AD174D" w:rsidP="003E4796">
            <w:pPr>
              <w:rPr>
                <w:b/>
              </w:rPr>
            </w:pPr>
            <w:r w:rsidRPr="0044182F">
              <w:rPr>
                <w:b/>
              </w:rPr>
              <w:t>Actors</w:t>
            </w:r>
          </w:p>
        </w:tc>
        <w:tc>
          <w:tcPr>
            <w:tcW w:w="3964" w:type="dxa"/>
            <w:vAlign w:val="center"/>
          </w:tcPr>
          <w:p w14:paraId="3ADDE84F" w14:textId="77777777" w:rsidR="00AD174D" w:rsidRPr="002F6C1D" w:rsidRDefault="00AD174D" w:rsidP="003E4796">
            <w:r>
              <w:t>Bag.IT, Kepala Sekolah, Guru BK</w:t>
            </w:r>
          </w:p>
        </w:tc>
      </w:tr>
      <w:tr w:rsidR="00AD174D" w:rsidRPr="0044182F" w14:paraId="678BE4B5" w14:textId="77777777" w:rsidTr="003E4796">
        <w:trPr>
          <w:jc w:val="center"/>
        </w:trPr>
        <w:tc>
          <w:tcPr>
            <w:tcW w:w="3827" w:type="dxa"/>
            <w:vAlign w:val="center"/>
          </w:tcPr>
          <w:p w14:paraId="436BC468" w14:textId="77777777" w:rsidR="00AD174D" w:rsidRPr="0044182F" w:rsidRDefault="00AD174D" w:rsidP="003E4796">
            <w:pPr>
              <w:rPr>
                <w:b/>
              </w:rPr>
            </w:pPr>
            <w:r w:rsidRPr="0044182F">
              <w:rPr>
                <w:b/>
              </w:rPr>
              <w:t>Frequency of Use</w:t>
            </w:r>
          </w:p>
        </w:tc>
        <w:tc>
          <w:tcPr>
            <w:tcW w:w="3964" w:type="dxa"/>
            <w:vAlign w:val="center"/>
          </w:tcPr>
          <w:p w14:paraId="185A9ED4" w14:textId="0E75F498" w:rsidR="00AD174D" w:rsidRPr="0044182F" w:rsidRDefault="00AD174D" w:rsidP="003E4796">
            <w:r>
              <w:t>Setiap actor telah berhasil login</w:t>
            </w:r>
          </w:p>
        </w:tc>
      </w:tr>
      <w:tr w:rsidR="00AD174D" w:rsidRPr="0044182F" w14:paraId="7D5304E3" w14:textId="77777777" w:rsidTr="003E4796">
        <w:trPr>
          <w:jc w:val="center"/>
        </w:trPr>
        <w:tc>
          <w:tcPr>
            <w:tcW w:w="3827" w:type="dxa"/>
            <w:vAlign w:val="center"/>
          </w:tcPr>
          <w:p w14:paraId="7CD1EEB5" w14:textId="77777777" w:rsidR="00AD174D" w:rsidRPr="0044182F" w:rsidRDefault="00AD174D" w:rsidP="003E4796">
            <w:pPr>
              <w:rPr>
                <w:b/>
              </w:rPr>
            </w:pPr>
            <w:r w:rsidRPr="0044182F">
              <w:rPr>
                <w:b/>
              </w:rPr>
              <w:t>Triggers</w:t>
            </w:r>
          </w:p>
        </w:tc>
        <w:tc>
          <w:tcPr>
            <w:tcW w:w="3964" w:type="dxa"/>
            <w:vAlign w:val="center"/>
          </w:tcPr>
          <w:p w14:paraId="1CBF98BB" w14:textId="4F99191C" w:rsidR="00AD174D" w:rsidRPr="0044182F" w:rsidRDefault="00AD174D" w:rsidP="003E4796">
            <w:r>
              <w:t>Aktor berhasil login</w:t>
            </w:r>
          </w:p>
        </w:tc>
      </w:tr>
      <w:tr w:rsidR="00AD174D" w:rsidRPr="0048762E" w14:paraId="54782F2F" w14:textId="77777777" w:rsidTr="003E4796">
        <w:trPr>
          <w:jc w:val="center"/>
        </w:trPr>
        <w:tc>
          <w:tcPr>
            <w:tcW w:w="3827" w:type="dxa"/>
            <w:vAlign w:val="center"/>
          </w:tcPr>
          <w:p w14:paraId="74EF7930" w14:textId="77777777" w:rsidR="00AD174D" w:rsidRPr="0044182F" w:rsidRDefault="00AD174D" w:rsidP="003E4796">
            <w:pPr>
              <w:rPr>
                <w:b/>
              </w:rPr>
            </w:pPr>
            <w:r w:rsidRPr="0044182F">
              <w:rPr>
                <w:b/>
              </w:rPr>
              <w:t>Pre-Conditions</w:t>
            </w:r>
          </w:p>
        </w:tc>
        <w:tc>
          <w:tcPr>
            <w:tcW w:w="3964" w:type="dxa"/>
            <w:vAlign w:val="center"/>
          </w:tcPr>
          <w:p w14:paraId="2209290A" w14:textId="57E4E6DE" w:rsidR="00AD174D" w:rsidRPr="0081005E" w:rsidRDefault="00AD174D" w:rsidP="003E4796">
            <w:pPr>
              <w:rPr>
                <w:i/>
                <w:iCs/>
              </w:rPr>
            </w:pPr>
            <w:r>
              <w:t>Aktor ada pada halaman login</w:t>
            </w:r>
          </w:p>
        </w:tc>
      </w:tr>
      <w:tr w:rsidR="00AD174D" w:rsidRPr="0048762E" w14:paraId="76401299" w14:textId="77777777" w:rsidTr="003E4796">
        <w:trPr>
          <w:jc w:val="center"/>
        </w:trPr>
        <w:tc>
          <w:tcPr>
            <w:tcW w:w="3827" w:type="dxa"/>
            <w:vAlign w:val="center"/>
          </w:tcPr>
          <w:p w14:paraId="21B71403" w14:textId="77777777" w:rsidR="00AD174D" w:rsidRPr="0044182F" w:rsidRDefault="00AD174D" w:rsidP="003E4796">
            <w:pPr>
              <w:rPr>
                <w:b/>
              </w:rPr>
            </w:pPr>
            <w:r w:rsidRPr="0044182F">
              <w:rPr>
                <w:b/>
              </w:rPr>
              <w:t>Post-Conditions</w:t>
            </w:r>
          </w:p>
        </w:tc>
        <w:tc>
          <w:tcPr>
            <w:tcW w:w="3964" w:type="dxa"/>
            <w:vAlign w:val="center"/>
          </w:tcPr>
          <w:p w14:paraId="07878D30" w14:textId="0379BCE7" w:rsidR="00AD174D" w:rsidRPr="0048762E" w:rsidRDefault="00AD174D" w:rsidP="003E4796">
            <w:r>
              <w:t>Masuk kedalam sistem</w:t>
            </w:r>
          </w:p>
        </w:tc>
      </w:tr>
      <w:tr w:rsidR="00AD174D" w:rsidRPr="0044182F" w14:paraId="5C4F562F" w14:textId="77777777" w:rsidTr="003E4796">
        <w:trPr>
          <w:jc w:val="center"/>
        </w:trPr>
        <w:tc>
          <w:tcPr>
            <w:tcW w:w="7791" w:type="dxa"/>
            <w:gridSpan w:val="2"/>
            <w:shd w:val="clear" w:color="auto" w:fill="F2EE98"/>
            <w:vAlign w:val="center"/>
          </w:tcPr>
          <w:p w14:paraId="13165F36" w14:textId="77777777" w:rsidR="00AD174D" w:rsidRPr="0044182F" w:rsidRDefault="00AD174D" w:rsidP="003E4796">
            <w:pPr>
              <w:jc w:val="center"/>
              <w:rPr>
                <w:b/>
              </w:rPr>
            </w:pPr>
            <w:r w:rsidRPr="0044182F">
              <w:rPr>
                <w:b/>
              </w:rPr>
              <w:t>Main Course</w:t>
            </w:r>
          </w:p>
        </w:tc>
      </w:tr>
      <w:tr w:rsidR="00AD174D" w:rsidRPr="0044182F" w14:paraId="7AB657F7" w14:textId="77777777" w:rsidTr="003E4796">
        <w:trPr>
          <w:jc w:val="center"/>
        </w:trPr>
        <w:tc>
          <w:tcPr>
            <w:tcW w:w="3827" w:type="dxa"/>
            <w:shd w:val="clear" w:color="auto" w:fill="F2EE98"/>
            <w:vAlign w:val="center"/>
          </w:tcPr>
          <w:p w14:paraId="6AAA326C" w14:textId="77777777" w:rsidR="00AD174D" w:rsidRPr="0044182F" w:rsidRDefault="00AD174D" w:rsidP="003E4796">
            <w:pPr>
              <w:jc w:val="center"/>
              <w:rPr>
                <w:b/>
              </w:rPr>
            </w:pPr>
            <w:r w:rsidRPr="0044182F">
              <w:rPr>
                <w:b/>
              </w:rPr>
              <w:t>Aksi Aktor</w:t>
            </w:r>
          </w:p>
        </w:tc>
        <w:tc>
          <w:tcPr>
            <w:tcW w:w="3964" w:type="dxa"/>
            <w:shd w:val="clear" w:color="auto" w:fill="F2EE98"/>
            <w:vAlign w:val="center"/>
          </w:tcPr>
          <w:p w14:paraId="1E5D41E9" w14:textId="77777777" w:rsidR="00AD174D" w:rsidRPr="0044182F" w:rsidRDefault="00AD174D" w:rsidP="003E4796">
            <w:pPr>
              <w:jc w:val="center"/>
              <w:rPr>
                <w:b/>
              </w:rPr>
            </w:pPr>
            <w:r w:rsidRPr="0044182F">
              <w:rPr>
                <w:b/>
              </w:rPr>
              <w:t>Reaksi Sistem</w:t>
            </w:r>
          </w:p>
        </w:tc>
      </w:tr>
      <w:tr w:rsidR="00AD174D" w:rsidRPr="0044182F" w14:paraId="3E411924" w14:textId="77777777" w:rsidTr="003E4796">
        <w:trPr>
          <w:jc w:val="center"/>
        </w:trPr>
        <w:tc>
          <w:tcPr>
            <w:tcW w:w="3827" w:type="dxa"/>
            <w:vAlign w:val="center"/>
          </w:tcPr>
          <w:p w14:paraId="40599425" w14:textId="7DF6FDB9" w:rsidR="00AD174D" w:rsidRPr="0044182F" w:rsidRDefault="00AD174D" w:rsidP="00FF2590">
            <w:pPr>
              <w:numPr>
                <w:ilvl w:val="0"/>
                <w:numId w:val="27"/>
              </w:numPr>
              <w:spacing w:after="160"/>
            </w:pPr>
            <w:r>
              <w:t>Login sistem</w:t>
            </w:r>
          </w:p>
        </w:tc>
        <w:tc>
          <w:tcPr>
            <w:tcW w:w="3964" w:type="dxa"/>
            <w:vAlign w:val="center"/>
          </w:tcPr>
          <w:p w14:paraId="47951B32" w14:textId="77777777" w:rsidR="00AD174D" w:rsidRPr="0044182F" w:rsidRDefault="00AD174D" w:rsidP="003E4796">
            <w:pPr>
              <w:ind w:left="511"/>
            </w:pPr>
          </w:p>
        </w:tc>
      </w:tr>
      <w:tr w:rsidR="00AD174D" w:rsidRPr="0044182F" w14:paraId="4398D11C" w14:textId="77777777" w:rsidTr="003E4796">
        <w:trPr>
          <w:jc w:val="center"/>
        </w:trPr>
        <w:tc>
          <w:tcPr>
            <w:tcW w:w="3827" w:type="dxa"/>
            <w:vAlign w:val="center"/>
          </w:tcPr>
          <w:p w14:paraId="626E5AF5" w14:textId="77777777" w:rsidR="00AD174D" w:rsidRPr="0044182F" w:rsidRDefault="00AD174D" w:rsidP="003E4796">
            <w:pPr>
              <w:ind w:left="510"/>
            </w:pPr>
          </w:p>
        </w:tc>
        <w:tc>
          <w:tcPr>
            <w:tcW w:w="3964" w:type="dxa"/>
            <w:vAlign w:val="center"/>
          </w:tcPr>
          <w:p w14:paraId="3EA463E3" w14:textId="4B0CEE47" w:rsidR="00AD174D" w:rsidRPr="0044182F" w:rsidRDefault="00AD174D" w:rsidP="00FF2590">
            <w:pPr>
              <w:numPr>
                <w:ilvl w:val="0"/>
                <w:numId w:val="27"/>
              </w:numPr>
              <w:spacing w:after="160"/>
              <w:ind w:left="511"/>
            </w:pPr>
            <w:r>
              <w:t>Menampilkan halaman dashboard yang berisikan informasi mengenai absen siswa</w:t>
            </w:r>
          </w:p>
        </w:tc>
      </w:tr>
      <w:tr w:rsidR="00AD174D" w:rsidRPr="0044182F" w14:paraId="4D66CAC5" w14:textId="77777777" w:rsidTr="003E4796">
        <w:trPr>
          <w:jc w:val="center"/>
        </w:trPr>
        <w:tc>
          <w:tcPr>
            <w:tcW w:w="3827" w:type="dxa"/>
            <w:vAlign w:val="center"/>
          </w:tcPr>
          <w:p w14:paraId="589AEA40" w14:textId="4A27E38E" w:rsidR="00AD174D" w:rsidRPr="0044182F" w:rsidRDefault="00AD174D" w:rsidP="00FF2590">
            <w:pPr>
              <w:pStyle w:val="ListParagraph"/>
              <w:numPr>
                <w:ilvl w:val="0"/>
                <w:numId w:val="27"/>
              </w:numPr>
              <w:ind w:left="450"/>
            </w:pPr>
            <w:r>
              <w:t>Memilih menu sesuai dengan kebutuhan</w:t>
            </w:r>
          </w:p>
        </w:tc>
        <w:tc>
          <w:tcPr>
            <w:tcW w:w="3964" w:type="dxa"/>
            <w:vAlign w:val="center"/>
          </w:tcPr>
          <w:p w14:paraId="4A19733D" w14:textId="77777777" w:rsidR="00AD174D" w:rsidRDefault="00AD174D" w:rsidP="003E4796">
            <w:pPr>
              <w:spacing w:after="160"/>
            </w:pPr>
          </w:p>
        </w:tc>
      </w:tr>
      <w:tr w:rsidR="00AD174D" w:rsidRPr="0044182F" w14:paraId="000B345E" w14:textId="77777777" w:rsidTr="003E4796">
        <w:trPr>
          <w:jc w:val="center"/>
        </w:trPr>
        <w:tc>
          <w:tcPr>
            <w:tcW w:w="3827" w:type="dxa"/>
            <w:vAlign w:val="center"/>
          </w:tcPr>
          <w:p w14:paraId="7B7DB8B6" w14:textId="77777777" w:rsidR="00AD174D" w:rsidRDefault="00AD174D" w:rsidP="003E4796">
            <w:pPr>
              <w:pStyle w:val="ListParagraph"/>
              <w:ind w:left="450"/>
            </w:pPr>
          </w:p>
        </w:tc>
        <w:tc>
          <w:tcPr>
            <w:tcW w:w="3964" w:type="dxa"/>
            <w:vAlign w:val="center"/>
          </w:tcPr>
          <w:p w14:paraId="21241375" w14:textId="3F95FE43" w:rsidR="00AD174D" w:rsidRDefault="00AD174D" w:rsidP="00FF2590">
            <w:pPr>
              <w:pStyle w:val="ListParagraph"/>
              <w:numPr>
                <w:ilvl w:val="0"/>
                <w:numId w:val="27"/>
              </w:numPr>
              <w:spacing w:after="160"/>
              <w:ind w:left="468"/>
            </w:pPr>
            <w:del w:id="778" w:author="Rafi Aziizi" w:date="2021-11-12T10:45:00Z">
              <w:r w:rsidDel="007C5FA9">
                <w:delText xml:space="preserve">Masuk </w:delText>
              </w:r>
            </w:del>
            <w:ins w:id="779" w:author="Rafi Aziizi" w:date="2021-11-12T10:45:00Z">
              <w:r w:rsidR="007C5FA9">
                <w:t xml:space="preserve">menampilkan </w:t>
              </w:r>
            </w:ins>
            <w:del w:id="780" w:author="Rafi Aziizi" w:date="2021-11-12T10:45:00Z">
              <w:r w:rsidDel="007C5FA9">
                <w:delText>ke</w:delText>
              </w:r>
            </w:del>
            <w:r>
              <w:t>halaman menu yang dibutuhkan</w:t>
            </w:r>
          </w:p>
        </w:tc>
      </w:tr>
    </w:tbl>
    <w:p w14:paraId="4138D7AF" w14:textId="77777777" w:rsidR="00C42BC3" w:rsidRDefault="00C42BC3" w:rsidP="00C42BC3">
      <w:pPr>
        <w:pStyle w:val="ListParagraph"/>
        <w:ind w:left="426"/>
      </w:pPr>
    </w:p>
    <w:p w14:paraId="3BC8EF04" w14:textId="148205F6" w:rsidR="006B0320" w:rsidRDefault="006B0840" w:rsidP="00FF2590">
      <w:pPr>
        <w:pStyle w:val="ListParagraph"/>
        <w:numPr>
          <w:ilvl w:val="0"/>
          <w:numId w:val="25"/>
        </w:numPr>
        <w:ind w:left="426"/>
      </w:pPr>
      <w:r>
        <w:t xml:space="preserve">Skenario </w:t>
      </w:r>
      <w:r w:rsidR="006B0320">
        <w:t>Menu Kelola Utama</w:t>
      </w:r>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6B0320" w:rsidRPr="00A46E0B" w14:paraId="79FB9EF2" w14:textId="77777777" w:rsidTr="008159DF">
        <w:trPr>
          <w:jc w:val="center"/>
        </w:trPr>
        <w:tc>
          <w:tcPr>
            <w:tcW w:w="3827" w:type="dxa"/>
            <w:shd w:val="clear" w:color="auto" w:fill="F2EE98"/>
            <w:vAlign w:val="center"/>
          </w:tcPr>
          <w:p w14:paraId="4DF2CC58" w14:textId="77777777" w:rsidR="006B0320" w:rsidRPr="0044182F" w:rsidRDefault="006B0320" w:rsidP="008159DF">
            <w:pPr>
              <w:rPr>
                <w:b/>
              </w:rPr>
            </w:pPr>
            <w:r w:rsidRPr="0044182F">
              <w:rPr>
                <w:b/>
              </w:rPr>
              <w:t>Name</w:t>
            </w:r>
          </w:p>
        </w:tc>
        <w:tc>
          <w:tcPr>
            <w:tcW w:w="3964" w:type="dxa"/>
            <w:shd w:val="clear" w:color="auto" w:fill="F2EE98"/>
            <w:vAlign w:val="center"/>
          </w:tcPr>
          <w:p w14:paraId="76962AFA" w14:textId="5B9B6AAD" w:rsidR="006B0320" w:rsidRPr="00A46E0B" w:rsidRDefault="006B0320" w:rsidP="008159DF">
            <w:r>
              <w:t>Menu Kelola Utama</w:t>
            </w:r>
          </w:p>
        </w:tc>
      </w:tr>
      <w:tr w:rsidR="006B0320" w:rsidRPr="0044182F" w14:paraId="1B22CBEB" w14:textId="77777777" w:rsidTr="008159DF">
        <w:trPr>
          <w:jc w:val="center"/>
        </w:trPr>
        <w:tc>
          <w:tcPr>
            <w:tcW w:w="3827" w:type="dxa"/>
            <w:vAlign w:val="center"/>
          </w:tcPr>
          <w:p w14:paraId="450D99EF" w14:textId="77777777" w:rsidR="006B0320" w:rsidRPr="0044182F" w:rsidRDefault="006B0320" w:rsidP="008159DF">
            <w:pPr>
              <w:rPr>
                <w:b/>
              </w:rPr>
            </w:pPr>
            <w:r w:rsidRPr="0044182F">
              <w:rPr>
                <w:b/>
              </w:rPr>
              <w:t>ID</w:t>
            </w:r>
          </w:p>
        </w:tc>
        <w:tc>
          <w:tcPr>
            <w:tcW w:w="3964" w:type="dxa"/>
            <w:vAlign w:val="center"/>
          </w:tcPr>
          <w:p w14:paraId="35D72E95" w14:textId="37747B1C" w:rsidR="006B0320" w:rsidRPr="002F6C1D" w:rsidRDefault="006B0320" w:rsidP="008159DF">
            <w:r>
              <w:t>RC03</w:t>
            </w:r>
          </w:p>
        </w:tc>
      </w:tr>
      <w:tr w:rsidR="006B0320" w:rsidRPr="000C722D" w14:paraId="02ACDE5C" w14:textId="77777777" w:rsidTr="008159DF">
        <w:trPr>
          <w:jc w:val="center"/>
        </w:trPr>
        <w:tc>
          <w:tcPr>
            <w:tcW w:w="3827" w:type="dxa"/>
            <w:vAlign w:val="center"/>
          </w:tcPr>
          <w:p w14:paraId="20F5BC48" w14:textId="77777777" w:rsidR="006B0320" w:rsidRPr="0044182F" w:rsidRDefault="006B0320" w:rsidP="008159DF">
            <w:pPr>
              <w:rPr>
                <w:b/>
              </w:rPr>
            </w:pPr>
            <w:r w:rsidRPr="0044182F">
              <w:rPr>
                <w:b/>
              </w:rPr>
              <w:t>Description</w:t>
            </w:r>
          </w:p>
        </w:tc>
        <w:tc>
          <w:tcPr>
            <w:tcW w:w="3964" w:type="dxa"/>
          </w:tcPr>
          <w:p w14:paraId="0E44DBB1" w14:textId="29539B6E" w:rsidR="006B0320" w:rsidRPr="000C722D" w:rsidRDefault="006B0320" w:rsidP="008159DF">
            <w:r>
              <w:t>Skenario ini memperlihatkan informasi nama pengguna dan seluruh fitur yang dapat digunakan.</w:t>
            </w:r>
            <w:r>
              <w:rPr>
                <w:lang w:val="id-ID"/>
              </w:rPr>
              <w:t xml:space="preserve"> </w:t>
            </w:r>
          </w:p>
        </w:tc>
      </w:tr>
      <w:tr w:rsidR="006B0320" w:rsidRPr="0044182F" w14:paraId="6647F0E2" w14:textId="77777777" w:rsidTr="008159DF">
        <w:trPr>
          <w:jc w:val="center"/>
        </w:trPr>
        <w:tc>
          <w:tcPr>
            <w:tcW w:w="3827" w:type="dxa"/>
            <w:vAlign w:val="center"/>
          </w:tcPr>
          <w:p w14:paraId="3CDB26B8" w14:textId="77777777" w:rsidR="006B0320" w:rsidRPr="0044182F" w:rsidRDefault="006B0320" w:rsidP="008159DF">
            <w:pPr>
              <w:rPr>
                <w:b/>
              </w:rPr>
            </w:pPr>
            <w:r w:rsidRPr="0044182F">
              <w:rPr>
                <w:b/>
              </w:rPr>
              <w:t>Actors</w:t>
            </w:r>
          </w:p>
        </w:tc>
        <w:tc>
          <w:tcPr>
            <w:tcW w:w="3964" w:type="dxa"/>
            <w:vAlign w:val="center"/>
          </w:tcPr>
          <w:p w14:paraId="3E693CA2" w14:textId="0311C893" w:rsidR="006B0320" w:rsidRPr="002F6C1D" w:rsidRDefault="006B0320" w:rsidP="008159DF">
            <w:r>
              <w:t>Bag.IT, Guru BK</w:t>
            </w:r>
          </w:p>
        </w:tc>
      </w:tr>
      <w:tr w:rsidR="006B0320" w:rsidRPr="0044182F" w14:paraId="2113AE7D" w14:textId="77777777" w:rsidTr="008159DF">
        <w:trPr>
          <w:jc w:val="center"/>
        </w:trPr>
        <w:tc>
          <w:tcPr>
            <w:tcW w:w="3827" w:type="dxa"/>
            <w:vAlign w:val="center"/>
          </w:tcPr>
          <w:p w14:paraId="70F10CBA" w14:textId="77777777" w:rsidR="006B0320" w:rsidRPr="0044182F" w:rsidRDefault="006B0320" w:rsidP="008159DF">
            <w:pPr>
              <w:rPr>
                <w:b/>
              </w:rPr>
            </w:pPr>
            <w:r w:rsidRPr="0044182F">
              <w:rPr>
                <w:b/>
              </w:rPr>
              <w:t>Frequency of Use</w:t>
            </w:r>
          </w:p>
        </w:tc>
        <w:tc>
          <w:tcPr>
            <w:tcW w:w="3964" w:type="dxa"/>
            <w:vAlign w:val="center"/>
          </w:tcPr>
          <w:p w14:paraId="6A823AB9" w14:textId="77777777" w:rsidR="006B0320" w:rsidRPr="0044182F" w:rsidRDefault="006B0320" w:rsidP="008159DF">
            <w:r>
              <w:t>Setiap actor telah berhasil login</w:t>
            </w:r>
          </w:p>
        </w:tc>
      </w:tr>
      <w:tr w:rsidR="006B0320" w:rsidRPr="0044182F" w14:paraId="0CF44E63" w14:textId="77777777" w:rsidTr="008159DF">
        <w:trPr>
          <w:jc w:val="center"/>
        </w:trPr>
        <w:tc>
          <w:tcPr>
            <w:tcW w:w="3827" w:type="dxa"/>
            <w:vAlign w:val="center"/>
          </w:tcPr>
          <w:p w14:paraId="0B19BEBD" w14:textId="77777777" w:rsidR="006B0320" w:rsidRPr="0044182F" w:rsidRDefault="006B0320" w:rsidP="008159DF">
            <w:pPr>
              <w:rPr>
                <w:b/>
              </w:rPr>
            </w:pPr>
            <w:r w:rsidRPr="0044182F">
              <w:rPr>
                <w:b/>
              </w:rPr>
              <w:t>Triggers</w:t>
            </w:r>
          </w:p>
        </w:tc>
        <w:tc>
          <w:tcPr>
            <w:tcW w:w="3964" w:type="dxa"/>
            <w:vAlign w:val="center"/>
          </w:tcPr>
          <w:p w14:paraId="75B71D84" w14:textId="11F1152B" w:rsidR="006B0320" w:rsidRPr="0044182F" w:rsidRDefault="006B0320" w:rsidP="008159DF">
            <w:r>
              <w:t>Use case akan terjadi jika aktor ingin melihat menu kelola absensi</w:t>
            </w:r>
          </w:p>
        </w:tc>
      </w:tr>
      <w:tr w:rsidR="006B0320" w:rsidRPr="0048762E" w14:paraId="1CD74DAA" w14:textId="77777777" w:rsidTr="008159DF">
        <w:trPr>
          <w:jc w:val="center"/>
        </w:trPr>
        <w:tc>
          <w:tcPr>
            <w:tcW w:w="3827" w:type="dxa"/>
            <w:vAlign w:val="center"/>
          </w:tcPr>
          <w:p w14:paraId="136FE224" w14:textId="77777777" w:rsidR="006B0320" w:rsidRPr="0044182F" w:rsidRDefault="006B0320" w:rsidP="008159DF">
            <w:pPr>
              <w:rPr>
                <w:b/>
              </w:rPr>
            </w:pPr>
            <w:r w:rsidRPr="0044182F">
              <w:rPr>
                <w:b/>
              </w:rPr>
              <w:t>Pre-Conditions</w:t>
            </w:r>
          </w:p>
        </w:tc>
        <w:tc>
          <w:tcPr>
            <w:tcW w:w="3964" w:type="dxa"/>
            <w:vAlign w:val="center"/>
          </w:tcPr>
          <w:p w14:paraId="46433F11" w14:textId="2E6B59EB" w:rsidR="006B0320" w:rsidRPr="0081005E" w:rsidRDefault="006B0320" w:rsidP="008159DF">
            <w:pPr>
              <w:rPr>
                <w:i/>
                <w:iCs/>
              </w:rPr>
            </w:pPr>
            <w:r>
              <w:t>Aktor ada pada halaman dashboard</w:t>
            </w:r>
          </w:p>
        </w:tc>
      </w:tr>
      <w:tr w:rsidR="006B0320" w:rsidRPr="0048762E" w14:paraId="42343540" w14:textId="77777777" w:rsidTr="008159DF">
        <w:trPr>
          <w:jc w:val="center"/>
        </w:trPr>
        <w:tc>
          <w:tcPr>
            <w:tcW w:w="3827" w:type="dxa"/>
            <w:vAlign w:val="center"/>
          </w:tcPr>
          <w:p w14:paraId="0ACB281C" w14:textId="77777777" w:rsidR="006B0320" w:rsidRPr="0044182F" w:rsidRDefault="006B0320" w:rsidP="008159DF">
            <w:pPr>
              <w:rPr>
                <w:b/>
              </w:rPr>
            </w:pPr>
            <w:r w:rsidRPr="0044182F">
              <w:rPr>
                <w:b/>
              </w:rPr>
              <w:t>Post-Conditions</w:t>
            </w:r>
          </w:p>
        </w:tc>
        <w:tc>
          <w:tcPr>
            <w:tcW w:w="3964" w:type="dxa"/>
            <w:vAlign w:val="center"/>
          </w:tcPr>
          <w:p w14:paraId="2ECE7A3D" w14:textId="1C8EF98E" w:rsidR="006B0320" w:rsidRPr="0048762E" w:rsidRDefault="006B0320" w:rsidP="008159DF">
            <w:r>
              <w:t>Masuk kedalam menu kelola utama</w:t>
            </w:r>
          </w:p>
        </w:tc>
      </w:tr>
      <w:tr w:rsidR="006B0320" w:rsidRPr="0044182F" w14:paraId="57C5B1E8" w14:textId="77777777" w:rsidTr="008159DF">
        <w:trPr>
          <w:jc w:val="center"/>
        </w:trPr>
        <w:tc>
          <w:tcPr>
            <w:tcW w:w="7791" w:type="dxa"/>
            <w:gridSpan w:val="2"/>
            <w:shd w:val="clear" w:color="auto" w:fill="F2EE98"/>
            <w:vAlign w:val="center"/>
          </w:tcPr>
          <w:p w14:paraId="67EBAFD7" w14:textId="77777777" w:rsidR="006B0320" w:rsidRPr="0044182F" w:rsidRDefault="006B0320" w:rsidP="008159DF">
            <w:pPr>
              <w:jc w:val="center"/>
              <w:rPr>
                <w:b/>
              </w:rPr>
            </w:pPr>
            <w:r w:rsidRPr="0044182F">
              <w:rPr>
                <w:b/>
              </w:rPr>
              <w:t>Main Course</w:t>
            </w:r>
          </w:p>
        </w:tc>
      </w:tr>
      <w:tr w:rsidR="006B0320" w:rsidRPr="0044182F" w14:paraId="7BEEB767" w14:textId="77777777" w:rsidTr="008159DF">
        <w:trPr>
          <w:jc w:val="center"/>
        </w:trPr>
        <w:tc>
          <w:tcPr>
            <w:tcW w:w="3827" w:type="dxa"/>
            <w:shd w:val="clear" w:color="auto" w:fill="F2EE98"/>
            <w:vAlign w:val="center"/>
          </w:tcPr>
          <w:p w14:paraId="5646F336" w14:textId="77777777" w:rsidR="006B0320" w:rsidRPr="0044182F" w:rsidRDefault="006B0320" w:rsidP="008159DF">
            <w:pPr>
              <w:jc w:val="center"/>
              <w:rPr>
                <w:b/>
              </w:rPr>
            </w:pPr>
            <w:r w:rsidRPr="0044182F">
              <w:rPr>
                <w:b/>
              </w:rPr>
              <w:t>Aksi Aktor</w:t>
            </w:r>
          </w:p>
        </w:tc>
        <w:tc>
          <w:tcPr>
            <w:tcW w:w="3964" w:type="dxa"/>
            <w:shd w:val="clear" w:color="auto" w:fill="F2EE98"/>
            <w:vAlign w:val="center"/>
          </w:tcPr>
          <w:p w14:paraId="7AED47F7" w14:textId="77777777" w:rsidR="006B0320" w:rsidRPr="0044182F" w:rsidRDefault="006B0320" w:rsidP="008159DF">
            <w:pPr>
              <w:jc w:val="center"/>
              <w:rPr>
                <w:b/>
              </w:rPr>
            </w:pPr>
            <w:r w:rsidRPr="0044182F">
              <w:rPr>
                <w:b/>
              </w:rPr>
              <w:t>Reaksi Sistem</w:t>
            </w:r>
          </w:p>
        </w:tc>
      </w:tr>
      <w:tr w:rsidR="006B0320" w:rsidRPr="0044182F" w14:paraId="792DE85C" w14:textId="77777777" w:rsidTr="008159DF">
        <w:trPr>
          <w:jc w:val="center"/>
        </w:trPr>
        <w:tc>
          <w:tcPr>
            <w:tcW w:w="3827" w:type="dxa"/>
            <w:vAlign w:val="center"/>
          </w:tcPr>
          <w:p w14:paraId="0FFEE12F" w14:textId="6629F20A" w:rsidR="006B0320" w:rsidRPr="0044182F" w:rsidRDefault="006B0320" w:rsidP="006B0320">
            <w:pPr>
              <w:numPr>
                <w:ilvl w:val="0"/>
                <w:numId w:val="72"/>
              </w:numPr>
              <w:spacing w:after="160"/>
            </w:pPr>
            <w:r>
              <w:t>Memilih Kelola Absensi</w:t>
            </w:r>
          </w:p>
        </w:tc>
        <w:tc>
          <w:tcPr>
            <w:tcW w:w="3964" w:type="dxa"/>
            <w:vAlign w:val="center"/>
          </w:tcPr>
          <w:p w14:paraId="401177CE" w14:textId="77777777" w:rsidR="006B0320" w:rsidRPr="0044182F" w:rsidRDefault="006B0320" w:rsidP="008159DF">
            <w:pPr>
              <w:ind w:left="511"/>
            </w:pPr>
          </w:p>
        </w:tc>
      </w:tr>
      <w:tr w:rsidR="006B0320" w:rsidRPr="0044182F" w14:paraId="1C08B74F" w14:textId="77777777" w:rsidTr="008159DF">
        <w:trPr>
          <w:jc w:val="center"/>
        </w:trPr>
        <w:tc>
          <w:tcPr>
            <w:tcW w:w="3827" w:type="dxa"/>
            <w:vAlign w:val="center"/>
          </w:tcPr>
          <w:p w14:paraId="7137F90C" w14:textId="77777777" w:rsidR="006B0320" w:rsidRPr="0044182F" w:rsidRDefault="006B0320" w:rsidP="008159DF">
            <w:pPr>
              <w:ind w:left="510"/>
            </w:pPr>
          </w:p>
        </w:tc>
        <w:tc>
          <w:tcPr>
            <w:tcW w:w="3964" w:type="dxa"/>
            <w:vAlign w:val="center"/>
          </w:tcPr>
          <w:p w14:paraId="0B5A234B" w14:textId="32A9842E" w:rsidR="006B0320" w:rsidRPr="0044182F" w:rsidRDefault="006B0320" w:rsidP="006B0320">
            <w:pPr>
              <w:numPr>
                <w:ilvl w:val="0"/>
                <w:numId w:val="72"/>
              </w:numPr>
              <w:spacing w:after="160"/>
              <w:ind w:left="511"/>
            </w:pPr>
            <w:r>
              <w:t>Menampilkan halaman menu kelola utama</w:t>
            </w:r>
          </w:p>
        </w:tc>
      </w:tr>
    </w:tbl>
    <w:p w14:paraId="062D9255" w14:textId="77777777" w:rsidR="006B0320" w:rsidRDefault="006B0320" w:rsidP="006B0320"/>
    <w:p w14:paraId="6E9152D4" w14:textId="1FAFF14E" w:rsidR="00270503" w:rsidRDefault="00270503" w:rsidP="00FF2590">
      <w:pPr>
        <w:pStyle w:val="ListParagraph"/>
        <w:numPr>
          <w:ilvl w:val="0"/>
          <w:numId w:val="25"/>
        </w:numPr>
        <w:ind w:left="426"/>
      </w:pPr>
      <w:r>
        <w:t>Skenario Profil Siswa</w:t>
      </w:r>
    </w:p>
    <w:p w14:paraId="0B0099A3" w14:textId="0940965B" w:rsidR="00832EA1" w:rsidRDefault="00832EA1" w:rsidP="005B790F">
      <w:pPr>
        <w:pStyle w:val="Caption"/>
        <w:keepNext/>
        <w:jc w:val="center"/>
      </w:pPr>
      <w:bookmarkStart w:id="781" w:name="_Toc83115868"/>
      <w:r>
        <w:t xml:space="preserve">Table 3. </w:t>
      </w:r>
      <w:r w:rsidR="006720D0">
        <w:fldChar w:fldCharType="begin"/>
      </w:r>
      <w:r w:rsidR="006720D0">
        <w:instrText xml:space="preserve"> SEQ Table_3. \* ARABIC </w:instrText>
      </w:r>
      <w:r w:rsidR="006720D0">
        <w:fldChar w:fldCharType="separate"/>
      </w:r>
      <w:r w:rsidR="00A911C8">
        <w:rPr>
          <w:noProof/>
        </w:rPr>
        <w:t>7</w:t>
      </w:r>
      <w:r w:rsidR="006720D0">
        <w:fldChar w:fldCharType="end"/>
      </w:r>
      <w:r>
        <w:t xml:space="preserve"> </w:t>
      </w:r>
      <w:r w:rsidRPr="00551309">
        <w:t>Skenario Use Case Profil Siswa</w:t>
      </w:r>
      <w:bookmarkEnd w:id="781"/>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D13158" w:rsidRPr="00A46E0B" w14:paraId="2FE3B620" w14:textId="77777777" w:rsidTr="003E4796">
        <w:trPr>
          <w:jc w:val="center"/>
        </w:trPr>
        <w:tc>
          <w:tcPr>
            <w:tcW w:w="3827" w:type="dxa"/>
            <w:shd w:val="clear" w:color="auto" w:fill="F2EE98"/>
            <w:vAlign w:val="center"/>
          </w:tcPr>
          <w:p w14:paraId="5E69EFFD" w14:textId="77777777" w:rsidR="00D13158" w:rsidRPr="0044182F" w:rsidRDefault="00D13158" w:rsidP="003E4796">
            <w:pPr>
              <w:rPr>
                <w:b/>
              </w:rPr>
            </w:pPr>
            <w:r w:rsidRPr="0044182F">
              <w:rPr>
                <w:b/>
              </w:rPr>
              <w:t>Name</w:t>
            </w:r>
          </w:p>
        </w:tc>
        <w:tc>
          <w:tcPr>
            <w:tcW w:w="3964" w:type="dxa"/>
            <w:shd w:val="clear" w:color="auto" w:fill="F2EE98"/>
            <w:vAlign w:val="center"/>
          </w:tcPr>
          <w:p w14:paraId="2128A8E2" w14:textId="54DEC9D4" w:rsidR="00D13158" w:rsidRPr="00A46E0B" w:rsidRDefault="00D13158" w:rsidP="003E4796">
            <w:r>
              <w:t>Profil Siswa</w:t>
            </w:r>
          </w:p>
        </w:tc>
      </w:tr>
      <w:tr w:rsidR="00D13158" w:rsidRPr="002F6C1D" w14:paraId="032A38C0" w14:textId="77777777" w:rsidTr="003E4796">
        <w:trPr>
          <w:jc w:val="center"/>
        </w:trPr>
        <w:tc>
          <w:tcPr>
            <w:tcW w:w="3827" w:type="dxa"/>
            <w:vAlign w:val="center"/>
          </w:tcPr>
          <w:p w14:paraId="4DCEC32A" w14:textId="77777777" w:rsidR="00D13158" w:rsidRPr="0044182F" w:rsidRDefault="00D13158" w:rsidP="003E4796">
            <w:pPr>
              <w:rPr>
                <w:b/>
              </w:rPr>
            </w:pPr>
            <w:r w:rsidRPr="0044182F">
              <w:rPr>
                <w:b/>
              </w:rPr>
              <w:lastRenderedPageBreak/>
              <w:t>ID</w:t>
            </w:r>
          </w:p>
        </w:tc>
        <w:tc>
          <w:tcPr>
            <w:tcW w:w="3964" w:type="dxa"/>
            <w:vAlign w:val="center"/>
          </w:tcPr>
          <w:p w14:paraId="1021FE6C" w14:textId="453D48DE" w:rsidR="00D13158" w:rsidRPr="002F6C1D" w:rsidRDefault="00D13158" w:rsidP="003E4796">
            <w:r>
              <w:t>RC0</w:t>
            </w:r>
            <w:r w:rsidR="006B0320">
              <w:t>4</w:t>
            </w:r>
          </w:p>
        </w:tc>
      </w:tr>
      <w:tr w:rsidR="00D13158" w:rsidRPr="000C722D" w14:paraId="2D9B598B" w14:textId="77777777" w:rsidTr="003E4796">
        <w:trPr>
          <w:jc w:val="center"/>
        </w:trPr>
        <w:tc>
          <w:tcPr>
            <w:tcW w:w="3827" w:type="dxa"/>
            <w:vAlign w:val="center"/>
          </w:tcPr>
          <w:p w14:paraId="05CFC41E" w14:textId="77777777" w:rsidR="00D13158" w:rsidRPr="0044182F" w:rsidRDefault="00D13158" w:rsidP="003E4796">
            <w:pPr>
              <w:rPr>
                <w:b/>
              </w:rPr>
            </w:pPr>
            <w:r w:rsidRPr="0044182F">
              <w:rPr>
                <w:b/>
              </w:rPr>
              <w:t>Description</w:t>
            </w:r>
          </w:p>
        </w:tc>
        <w:tc>
          <w:tcPr>
            <w:tcW w:w="3964" w:type="dxa"/>
          </w:tcPr>
          <w:p w14:paraId="0EA36661" w14:textId="68A12198" w:rsidR="00D13158" w:rsidRPr="000C722D" w:rsidRDefault="007B7AB3" w:rsidP="003E4796">
            <w:r>
              <w:t>U</w:t>
            </w:r>
            <w:r w:rsidR="006F518B">
              <w:t>se case ini akan menampilkan</w:t>
            </w:r>
            <w:r w:rsidR="006F3B9D">
              <w:t xml:space="preserve"> informasi</w:t>
            </w:r>
            <w:r w:rsidR="006F518B">
              <w:t xml:space="preserve"> </w:t>
            </w:r>
            <w:r w:rsidR="006F3B9D">
              <w:t xml:space="preserve">secara detail mengenai </w:t>
            </w:r>
            <w:r w:rsidR="006F518B">
              <w:t>data identitas siswa</w:t>
            </w:r>
          </w:p>
        </w:tc>
      </w:tr>
      <w:tr w:rsidR="00D13158" w:rsidRPr="002F6C1D" w14:paraId="7FCEF47E" w14:textId="77777777" w:rsidTr="003E4796">
        <w:trPr>
          <w:jc w:val="center"/>
        </w:trPr>
        <w:tc>
          <w:tcPr>
            <w:tcW w:w="3827" w:type="dxa"/>
            <w:vAlign w:val="center"/>
          </w:tcPr>
          <w:p w14:paraId="3BC6EA92" w14:textId="77777777" w:rsidR="00D13158" w:rsidRPr="0044182F" w:rsidRDefault="00D13158" w:rsidP="003E4796">
            <w:pPr>
              <w:rPr>
                <w:b/>
              </w:rPr>
            </w:pPr>
            <w:r w:rsidRPr="0044182F">
              <w:rPr>
                <w:b/>
              </w:rPr>
              <w:t>Actors</w:t>
            </w:r>
          </w:p>
        </w:tc>
        <w:tc>
          <w:tcPr>
            <w:tcW w:w="3964" w:type="dxa"/>
            <w:vAlign w:val="center"/>
          </w:tcPr>
          <w:p w14:paraId="5921C6A8" w14:textId="6CDBA1D8" w:rsidR="00D13158" w:rsidRPr="002F6C1D" w:rsidRDefault="00D13158" w:rsidP="003E4796">
            <w:r>
              <w:t>Bag.IT, Guru BK.</w:t>
            </w:r>
          </w:p>
        </w:tc>
      </w:tr>
      <w:tr w:rsidR="00D13158" w:rsidRPr="0044182F" w14:paraId="3BD88AD0" w14:textId="77777777" w:rsidTr="003E4796">
        <w:trPr>
          <w:jc w:val="center"/>
        </w:trPr>
        <w:tc>
          <w:tcPr>
            <w:tcW w:w="3827" w:type="dxa"/>
            <w:vAlign w:val="center"/>
          </w:tcPr>
          <w:p w14:paraId="41868155" w14:textId="77777777" w:rsidR="00D13158" w:rsidRPr="0044182F" w:rsidRDefault="00D13158" w:rsidP="003E4796">
            <w:pPr>
              <w:rPr>
                <w:b/>
              </w:rPr>
            </w:pPr>
            <w:r w:rsidRPr="0044182F">
              <w:rPr>
                <w:b/>
              </w:rPr>
              <w:t>Frequency of Use</w:t>
            </w:r>
          </w:p>
        </w:tc>
        <w:tc>
          <w:tcPr>
            <w:tcW w:w="3964" w:type="dxa"/>
            <w:vAlign w:val="center"/>
          </w:tcPr>
          <w:p w14:paraId="601C6195" w14:textId="53E9307A" w:rsidR="00D13158" w:rsidRPr="00C42BC3" w:rsidRDefault="00C42BC3" w:rsidP="003E4796">
            <w:pPr>
              <w:rPr>
                <w:i/>
                <w:iCs/>
              </w:rPr>
            </w:pPr>
            <w:r>
              <w:rPr>
                <w:i/>
                <w:iCs/>
              </w:rPr>
              <w:t>Conditional</w:t>
            </w:r>
          </w:p>
        </w:tc>
      </w:tr>
      <w:tr w:rsidR="00D13158" w:rsidRPr="0044182F" w14:paraId="591238C5" w14:textId="77777777" w:rsidTr="003E4796">
        <w:trPr>
          <w:jc w:val="center"/>
        </w:trPr>
        <w:tc>
          <w:tcPr>
            <w:tcW w:w="3827" w:type="dxa"/>
            <w:vAlign w:val="center"/>
          </w:tcPr>
          <w:p w14:paraId="7D5226CC" w14:textId="77777777" w:rsidR="00D13158" w:rsidRPr="0044182F" w:rsidRDefault="00D13158" w:rsidP="003E4796">
            <w:pPr>
              <w:rPr>
                <w:b/>
              </w:rPr>
            </w:pPr>
            <w:r w:rsidRPr="0044182F">
              <w:rPr>
                <w:b/>
              </w:rPr>
              <w:t>Triggers</w:t>
            </w:r>
          </w:p>
        </w:tc>
        <w:tc>
          <w:tcPr>
            <w:tcW w:w="3964" w:type="dxa"/>
            <w:vAlign w:val="center"/>
          </w:tcPr>
          <w:p w14:paraId="53A76D20" w14:textId="2C27569C" w:rsidR="00D13158" w:rsidRPr="0044182F" w:rsidRDefault="00C42BC3" w:rsidP="003E4796">
            <w:r>
              <w:t xml:space="preserve">Use case akan terjadi jika </w:t>
            </w:r>
            <w:r w:rsidR="007B7AB3">
              <w:t>aktor ingin melihat profil siswa</w:t>
            </w:r>
          </w:p>
        </w:tc>
      </w:tr>
      <w:tr w:rsidR="00D13158" w:rsidRPr="0081005E" w14:paraId="69C29C83" w14:textId="77777777" w:rsidTr="003E4796">
        <w:trPr>
          <w:jc w:val="center"/>
        </w:trPr>
        <w:tc>
          <w:tcPr>
            <w:tcW w:w="3827" w:type="dxa"/>
            <w:vAlign w:val="center"/>
          </w:tcPr>
          <w:p w14:paraId="2B18B6BC" w14:textId="77777777" w:rsidR="00D13158" w:rsidRPr="0044182F" w:rsidRDefault="00D13158" w:rsidP="003E4796">
            <w:pPr>
              <w:rPr>
                <w:b/>
              </w:rPr>
            </w:pPr>
            <w:r w:rsidRPr="0044182F">
              <w:rPr>
                <w:b/>
              </w:rPr>
              <w:t>Pre-Conditions</w:t>
            </w:r>
          </w:p>
        </w:tc>
        <w:tc>
          <w:tcPr>
            <w:tcW w:w="3964" w:type="dxa"/>
            <w:vAlign w:val="center"/>
          </w:tcPr>
          <w:p w14:paraId="6E27039D" w14:textId="463BD59A" w:rsidR="00D13158" w:rsidRPr="00C42BC3" w:rsidRDefault="007B7AB3" w:rsidP="003E4796">
            <w:r>
              <w:t>S</w:t>
            </w:r>
            <w:r w:rsidR="00C42BC3">
              <w:t xml:space="preserve">istem menampilkan </w:t>
            </w:r>
            <w:r w:rsidR="00C53A83">
              <w:t>data siswa</w:t>
            </w:r>
          </w:p>
        </w:tc>
      </w:tr>
      <w:tr w:rsidR="00D13158" w:rsidRPr="0048762E" w14:paraId="6F05C620" w14:textId="77777777" w:rsidTr="003E4796">
        <w:trPr>
          <w:jc w:val="center"/>
        </w:trPr>
        <w:tc>
          <w:tcPr>
            <w:tcW w:w="3827" w:type="dxa"/>
            <w:vAlign w:val="center"/>
          </w:tcPr>
          <w:p w14:paraId="69FB3ECE" w14:textId="77777777" w:rsidR="00D13158" w:rsidRPr="0044182F" w:rsidRDefault="00D13158" w:rsidP="003E4796">
            <w:pPr>
              <w:rPr>
                <w:b/>
              </w:rPr>
            </w:pPr>
            <w:r w:rsidRPr="0044182F">
              <w:rPr>
                <w:b/>
              </w:rPr>
              <w:t>Post-Conditions</w:t>
            </w:r>
          </w:p>
        </w:tc>
        <w:tc>
          <w:tcPr>
            <w:tcW w:w="3964" w:type="dxa"/>
            <w:vAlign w:val="center"/>
          </w:tcPr>
          <w:p w14:paraId="66A55048" w14:textId="06E69A9D" w:rsidR="00D13158" w:rsidRPr="0048762E" w:rsidRDefault="007B7AB3" w:rsidP="003E4796">
            <w:r>
              <w:t>S</w:t>
            </w:r>
            <w:r w:rsidR="00C42BC3">
              <w:t>istem menampilkan profil siswa</w:t>
            </w:r>
          </w:p>
        </w:tc>
      </w:tr>
      <w:tr w:rsidR="00D13158" w:rsidRPr="0044182F" w14:paraId="3C033CA1" w14:textId="77777777" w:rsidTr="003E4796">
        <w:trPr>
          <w:jc w:val="center"/>
        </w:trPr>
        <w:tc>
          <w:tcPr>
            <w:tcW w:w="7791" w:type="dxa"/>
            <w:gridSpan w:val="2"/>
            <w:shd w:val="clear" w:color="auto" w:fill="F2EE98"/>
            <w:vAlign w:val="center"/>
          </w:tcPr>
          <w:p w14:paraId="4B8EB003" w14:textId="77777777" w:rsidR="00D13158" w:rsidRPr="0044182F" w:rsidRDefault="00D13158" w:rsidP="003E4796">
            <w:pPr>
              <w:jc w:val="center"/>
              <w:rPr>
                <w:b/>
              </w:rPr>
            </w:pPr>
            <w:r w:rsidRPr="0044182F">
              <w:rPr>
                <w:b/>
              </w:rPr>
              <w:t>Main Course</w:t>
            </w:r>
          </w:p>
        </w:tc>
      </w:tr>
      <w:tr w:rsidR="00D13158" w:rsidRPr="0044182F" w14:paraId="5CD01B70" w14:textId="77777777" w:rsidTr="003E4796">
        <w:trPr>
          <w:jc w:val="center"/>
        </w:trPr>
        <w:tc>
          <w:tcPr>
            <w:tcW w:w="3827" w:type="dxa"/>
            <w:shd w:val="clear" w:color="auto" w:fill="F2EE98"/>
            <w:vAlign w:val="center"/>
          </w:tcPr>
          <w:p w14:paraId="6339C8A6" w14:textId="77777777" w:rsidR="00D13158" w:rsidRPr="0044182F" w:rsidRDefault="00D13158" w:rsidP="003E4796">
            <w:pPr>
              <w:jc w:val="center"/>
              <w:rPr>
                <w:b/>
              </w:rPr>
            </w:pPr>
            <w:r w:rsidRPr="0044182F">
              <w:rPr>
                <w:b/>
              </w:rPr>
              <w:t>Aksi Aktor</w:t>
            </w:r>
          </w:p>
        </w:tc>
        <w:tc>
          <w:tcPr>
            <w:tcW w:w="3964" w:type="dxa"/>
            <w:shd w:val="clear" w:color="auto" w:fill="F2EE98"/>
            <w:vAlign w:val="center"/>
          </w:tcPr>
          <w:p w14:paraId="3AD3722E" w14:textId="77777777" w:rsidR="00D13158" w:rsidRPr="0044182F" w:rsidRDefault="00D13158" w:rsidP="003E4796">
            <w:pPr>
              <w:jc w:val="center"/>
              <w:rPr>
                <w:b/>
              </w:rPr>
            </w:pPr>
            <w:r w:rsidRPr="0044182F">
              <w:rPr>
                <w:b/>
              </w:rPr>
              <w:t>Reaksi Sistem</w:t>
            </w:r>
          </w:p>
        </w:tc>
      </w:tr>
      <w:tr w:rsidR="00D13158" w:rsidRPr="0044182F" w14:paraId="0CF85AE0" w14:textId="77777777" w:rsidTr="003E4796">
        <w:trPr>
          <w:jc w:val="center"/>
        </w:trPr>
        <w:tc>
          <w:tcPr>
            <w:tcW w:w="3827" w:type="dxa"/>
            <w:vAlign w:val="center"/>
          </w:tcPr>
          <w:p w14:paraId="36B97187" w14:textId="549A7E8C" w:rsidR="00D13158" w:rsidRPr="0044182F" w:rsidRDefault="00C42BC3" w:rsidP="00FF2590">
            <w:pPr>
              <w:numPr>
                <w:ilvl w:val="0"/>
                <w:numId w:val="28"/>
              </w:numPr>
              <w:spacing w:after="160"/>
            </w:pPr>
            <w:r>
              <w:t>M</w:t>
            </w:r>
            <w:ins w:id="782" w:author="Rafi Aziizi" w:date="2021-11-12T10:45:00Z">
              <w:r w:rsidR="007C5FA9">
                <w:t>emasuki</w:t>
              </w:r>
            </w:ins>
            <w:del w:id="783" w:author="Rafi Aziizi" w:date="2021-11-12T10:45:00Z">
              <w:r w:rsidDel="007C5FA9">
                <w:delText>asuk</w:delText>
              </w:r>
            </w:del>
            <w:r>
              <w:t xml:space="preserve"> sistem absensi</w:t>
            </w:r>
          </w:p>
        </w:tc>
        <w:tc>
          <w:tcPr>
            <w:tcW w:w="3964" w:type="dxa"/>
            <w:vAlign w:val="center"/>
          </w:tcPr>
          <w:p w14:paraId="034519B8" w14:textId="77777777" w:rsidR="00D13158" w:rsidRPr="0044182F" w:rsidRDefault="00D13158" w:rsidP="003E4796">
            <w:pPr>
              <w:ind w:left="511"/>
            </w:pPr>
          </w:p>
        </w:tc>
      </w:tr>
      <w:tr w:rsidR="00D13158" w:rsidRPr="0044182F" w14:paraId="2A9D4F4F" w14:textId="77777777" w:rsidTr="003E4796">
        <w:trPr>
          <w:jc w:val="center"/>
        </w:trPr>
        <w:tc>
          <w:tcPr>
            <w:tcW w:w="3827" w:type="dxa"/>
            <w:vAlign w:val="center"/>
          </w:tcPr>
          <w:p w14:paraId="2EC2EB3E" w14:textId="77777777" w:rsidR="00D13158" w:rsidRPr="0044182F" w:rsidRDefault="00D13158" w:rsidP="003E4796">
            <w:pPr>
              <w:ind w:left="510"/>
            </w:pPr>
          </w:p>
        </w:tc>
        <w:tc>
          <w:tcPr>
            <w:tcW w:w="3964" w:type="dxa"/>
            <w:vAlign w:val="center"/>
          </w:tcPr>
          <w:p w14:paraId="06C765E9" w14:textId="2C540BA2" w:rsidR="00D13158" w:rsidRPr="0044182F" w:rsidRDefault="006B0320" w:rsidP="00FF2590">
            <w:pPr>
              <w:numPr>
                <w:ilvl w:val="0"/>
                <w:numId w:val="28"/>
              </w:numPr>
              <w:spacing w:after="160"/>
              <w:ind w:left="511"/>
            </w:pPr>
            <w:r>
              <w:t>Menampilkan menu kelola utama</w:t>
            </w:r>
          </w:p>
        </w:tc>
      </w:tr>
      <w:tr w:rsidR="0043740A" w:rsidRPr="0044182F" w14:paraId="5808EB4D" w14:textId="77777777" w:rsidTr="003E4796">
        <w:trPr>
          <w:jc w:val="center"/>
        </w:trPr>
        <w:tc>
          <w:tcPr>
            <w:tcW w:w="3827" w:type="dxa"/>
            <w:vAlign w:val="center"/>
          </w:tcPr>
          <w:p w14:paraId="796D79CA" w14:textId="5DA0B32E" w:rsidR="0043740A" w:rsidRPr="0044182F" w:rsidRDefault="0043740A" w:rsidP="00FF2590">
            <w:pPr>
              <w:pStyle w:val="ListParagraph"/>
              <w:numPr>
                <w:ilvl w:val="0"/>
                <w:numId w:val="28"/>
              </w:numPr>
            </w:pPr>
            <w:r>
              <w:t>Memilih menu “Data Siswa”</w:t>
            </w:r>
          </w:p>
        </w:tc>
        <w:tc>
          <w:tcPr>
            <w:tcW w:w="3964" w:type="dxa"/>
            <w:vAlign w:val="center"/>
          </w:tcPr>
          <w:p w14:paraId="77E64599" w14:textId="77777777" w:rsidR="0043740A" w:rsidRDefault="0043740A" w:rsidP="0043740A">
            <w:pPr>
              <w:spacing w:after="160"/>
              <w:ind w:left="511"/>
            </w:pPr>
          </w:p>
        </w:tc>
      </w:tr>
      <w:tr w:rsidR="0043740A" w:rsidRPr="0044182F" w14:paraId="7CC664CD" w14:textId="77777777" w:rsidTr="003E4796">
        <w:trPr>
          <w:jc w:val="center"/>
        </w:trPr>
        <w:tc>
          <w:tcPr>
            <w:tcW w:w="3827" w:type="dxa"/>
            <w:vAlign w:val="center"/>
          </w:tcPr>
          <w:p w14:paraId="165F2ADF" w14:textId="77777777" w:rsidR="0043740A" w:rsidRDefault="0043740A" w:rsidP="0043740A">
            <w:pPr>
              <w:pStyle w:val="ListParagraph"/>
            </w:pPr>
          </w:p>
        </w:tc>
        <w:tc>
          <w:tcPr>
            <w:tcW w:w="3964" w:type="dxa"/>
            <w:vAlign w:val="center"/>
          </w:tcPr>
          <w:p w14:paraId="5BFC6548" w14:textId="545E057B" w:rsidR="0043740A" w:rsidRDefault="0043740A" w:rsidP="00FF2590">
            <w:pPr>
              <w:pStyle w:val="ListParagraph"/>
              <w:numPr>
                <w:ilvl w:val="0"/>
                <w:numId w:val="28"/>
              </w:numPr>
              <w:spacing w:after="160"/>
              <w:ind w:left="464"/>
            </w:pPr>
            <w:r>
              <w:t>Menampilkan halaman data siswa</w:t>
            </w:r>
          </w:p>
        </w:tc>
      </w:tr>
      <w:tr w:rsidR="0043740A" w:rsidRPr="0044182F" w14:paraId="6E54394E" w14:textId="77777777" w:rsidTr="003E4796">
        <w:trPr>
          <w:jc w:val="center"/>
        </w:trPr>
        <w:tc>
          <w:tcPr>
            <w:tcW w:w="3827" w:type="dxa"/>
            <w:vAlign w:val="center"/>
          </w:tcPr>
          <w:p w14:paraId="70C018ED" w14:textId="7FD97CE5" w:rsidR="0043740A" w:rsidRDefault="0043740A" w:rsidP="00FF2590">
            <w:pPr>
              <w:pStyle w:val="ListParagraph"/>
              <w:numPr>
                <w:ilvl w:val="0"/>
                <w:numId w:val="40"/>
              </w:numPr>
              <w:ind w:left="734"/>
            </w:pPr>
            <w:r>
              <w:t xml:space="preserve">Menekan </w:t>
            </w:r>
            <w:r>
              <w:rPr>
                <w:i/>
                <w:iCs/>
              </w:rPr>
              <w:t>button “</w:t>
            </w:r>
            <w:r w:rsidR="006B0320">
              <w:rPr>
                <w:i/>
                <w:iCs/>
              </w:rPr>
              <w:t>Profile Siswa</w:t>
            </w:r>
            <w:r>
              <w:rPr>
                <w:i/>
                <w:iCs/>
              </w:rPr>
              <w:t>”</w:t>
            </w:r>
          </w:p>
        </w:tc>
        <w:tc>
          <w:tcPr>
            <w:tcW w:w="3964" w:type="dxa"/>
            <w:vAlign w:val="center"/>
          </w:tcPr>
          <w:p w14:paraId="1489321D" w14:textId="3369456A" w:rsidR="0043740A" w:rsidRDefault="0043740A" w:rsidP="0043740A">
            <w:pPr>
              <w:pStyle w:val="ListParagraph"/>
              <w:spacing w:after="160"/>
              <w:ind w:left="464"/>
            </w:pPr>
          </w:p>
        </w:tc>
      </w:tr>
      <w:tr w:rsidR="0043740A" w:rsidRPr="0044182F" w14:paraId="62082E7B" w14:textId="77777777" w:rsidTr="003E4796">
        <w:trPr>
          <w:jc w:val="center"/>
        </w:trPr>
        <w:tc>
          <w:tcPr>
            <w:tcW w:w="3827" w:type="dxa"/>
            <w:vAlign w:val="center"/>
          </w:tcPr>
          <w:p w14:paraId="553AE09D" w14:textId="77777777" w:rsidR="0043740A" w:rsidRDefault="0043740A" w:rsidP="0043740A">
            <w:pPr>
              <w:pStyle w:val="ListParagraph"/>
            </w:pPr>
          </w:p>
        </w:tc>
        <w:tc>
          <w:tcPr>
            <w:tcW w:w="3964" w:type="dxa"/>
            <w:vAlign w:val="center"/>
          </w:tcPr>
          <w:p w14:paraId="4EC7CCCA" w14:textId="047C7FA6" w:rsidR="0043740A" w:rsidRDefault="0043740A" w:rsidP="00FF2590">
            <w:pPr>
              <w:pStyle w:val="ListParagraph"/>
              <w:numPr>
                <w:ilvl w:val="0"/>
                <w:numId w:val="41"/>
              </w:numPr>
              <w:spacing w:after="160"/>
              <w:ind w:left="461"/>
            </w:pPr>
            <w:r>
              <w:t>Menampilkan halaman profil siswa</w:t>
            </w:r>
          </w:p>
        </w:tc>
      </w:tr>
    </w:tbl>
    <w:p w14:paraId="6433E21D" w14:textId="77777777" w:rsidR="00D13158" w:rsidRDefault="00D13158" w:rsidP="00D13158">
      <w:pPr>
        <w:ind w:left="66"/>
      </w:pPr>
    </w:p>
    <w:p w14:paraId="23CB5B6A" w14:textId="3DA32CDF" w:rsidR="006B0320" w:rsidRDefault="006B0840" w:rsidP="00FF2590">
      <w:pPr>
        <w:pStyle w:val="ListParagraph"/>
        <w:numPr>
          <w:ilvl w:val="0"/>
          <w:numId w:val="25"/>
        </w:numPr>
        <w:ind w:left="426"/>
      </w:pPr>
      <w:r>
        <w:t xml:space="preserve">Skenario </w:t>
      </w:r>
      <w:r w:rsidR="006B0320">
        <w:t>Riwayat Absen Siswa</w:t>
      </w:r>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6F3B9D" w:rsidRPr="00A46E0B" w14:paraId="68E79EAB" w14:textId="77777777" w:rsidTr="008159DF">
        <w:trPr>
          <w:jc w:val="center"/>
        </w:trPr>
        <w:tc>
          <w:tcPr>
            <w:tcW w:w="3827" w:type="dxa"/>
            <w:shd w:val="clear" w:color="auto" w:fill="F2EE98"/>
            <w:vAlign w:val="center"/>
          </w:tcPr>
          <w:p w14:paraId="0640529D" w14:textId="77777777" w:rsidR="006F3B9D" w:rsidRPr="0044182F" w:rsidRDefault="006F3B9D" w:rsidP="008159DF">
            <w:pPr>
              <w:rPr>
                <w:b/>
              </w:rPr>
            </w:pPr>
            <w:r w:rsidRPr="0044182F">
              <w:rPr>
                <w:b/>
              </w:rPr>
              <w:t>Name</w:t>
            </w:r>
          </w:p>
        </w:tc>
        <w:tc>
          <w:tcPr>
            <w:tcW w:w="3964" w:type="dxa"/>
            <w:shd w:val="clear" w:color="auto" w:fill="F2EE98"/>
            <w:vAlign w:val="center"/>
          </w:tcPr>
          <w:p w14:paraId="6CADF6F2" w14:textId="61ACEF25" w:rsidR="006F3B9D" w:rsidRPr="00A46E0B" w:rsidRDefault="006F3B9D" w:rsidP="008159DF">
            <w:r>
              <w:t>Riwayat Absen Siswa</w:t>
            </w:r>
          </w:p>
        </w:tc>
      </w:tr>
      <w:tr w:rsidR="006F3B9D" w:rsidRPr="002F6C1D" w14:paraId="36A4D6C0" w14:textId="77777777" w:rsidTr="008159DF">
        <w:trPr>
          <w:jc w:val="center"/>
        </w:trPr>
        <w:tc>
          <w:tcPr>
            <w:tcW w:w="3827" w:type="dxa"/>
            <w:vAlign w:val="center"/>
          </w:tcPr>
          <w:p w14:paraId="18BEF099" w14:textId="77777777" w:rsidR="006F3B9D" w:rsidRPr="0044182F" w:rsidRDefault="006F3B9D" w:rsidP="008159DF">
            <w:pPr>
              <w:rPr>
                <w:b/>
              </w:rPr>
            </w:pPr>
            <w:r w:rsidRPr="0044182F">
              <w:rPr>
                <w:b/>
              </w:rPr>
              <w:t>ID</w:t>
            </w:r>
          </w:p>
        </w:tc>
        <w:tc>
          <w:tcPr>
            <w:tcW w:w="3964" w:type="dxa"/>
            <w:vAlign w:val="center"/>
          </w:tcPr>
          <w:p w14:paraId="7020D553" w14:textId="709D629A" w:rsidR="006F3B9D" w:rsidRPr="002F6C1D" w:rsidRDefault="006F3B9D" w:rsidP="008159DF">
            <w:r>
              <w:t>RC05</w:t>
            </w:r>
          </w:p>
        </w:tc>
      </w:tr>
      <w:tr w:rsidR="006F3B9D" w:rsidRPr="000C722D" w14:paraId="58B26304" w14:textId="77777777" w:rsidTr="008159DF">
        <w:trPr>
          <w:jc w:val="center"/>
        </w:trPr>
        <w:tc>
          <w:tcPr>
            <w:tcW w:w="3827" w:type="dxa"/>
            <w:vAlign w:val="center"/>
          </w:tcPr>
          <w:p w14:paraId="6CCF587E" w14:textId="77777777" w:rsidR="006F3B9D" w:rsidRPr="0044182F" w:rsidRDefault="006F3B9D" w:rsidP="008159DF">
            <w:pPr>
              <w:rPr>
                <w:b/>
              </w:rPr>
            </w:pPr>
            <w:r w:rsidRPr="0044182F">
              <w:rPr>
                <w:b/>
              </w:rPr>
              <w:t>Description</w:t>
            </w:r>
          </w:p>
        </w:tc>
        <w:tc>
          <w:tcPr>
            <w:tcW w:w="3964" w:type="dxa"/>
          </w:tcPr>
          <w:p w14:paraId="6982C452" w14:textId="4BC9E71F" w:rsidR="006F3B9D" w:rsidRPr="000C722D" w:rsidRDefault="006F3B9D" w:rsidP="008159DF">
            <w:r>
              <w:t>Use case ini akan menampilkan informasi secara detail mengenai data absensi siswa</w:t>
            </w:r>
          </w:p>
        </w:tc>
      </w:tr>
      <w:tr w:rsidR="006F3B9D" w:rsidRPr="002F6C1D" w14:paraId="21215891" w14:textId="77777777" w:rsidTr="008159DF">
        <w:trPr>
          <w:jc w:val="center"/>
        </w:trPr>
        <w:tc>
          <w:tcPr>
            <w:tcW w:w="3827" w:type="dxa"/>
            <w:vAlign w:val="center"/>
          </w:tcPr>
          <w:p w14:paraId="4E8D7981" w14:textId="77777777" w:rsidR="006F3B9D" w:rsidRPr="0044182F" w:rsidRDefault="006F3B9D" w:rsidP="008159DF">
            <w:pPr>
              <w:rPr>
                <w:b/>
              </w:rPr>
            </w:pPr>
            <w:r w:rsidRPr="0044182F">
              <w:rPr>
                <w:b/>
              </w:rPr>
              <w:t>Actors</w:t>
            </w:r>
          </w:p>
        </w:tc>
        <w:tc>
          <w:tcPr>
            <w:tcW w:w="3964" w:type="dxa"/>
            <w:vAlign w:val="center"/>
          </w:tcPr>
          <w:p w14:paraId="247B16AB" w14:textId="77777777" w:rsidR="006F3B9D" w:rsidRPr="002F6C1D" w:rsidRDefault="006F3B9D" w:rsidP="008159DF">
            <w:r>
              <w:t>Bag.IT, Guru BK.</w:t>
            </w:r>
          </w:p>
        </w:tc>
      </w:tr>
      <w:tr w:rsidR="006F3B9D" w:rsidRPr="0044182F" w14:paraId="23677E73" w14:textId="77777777" w:rsidTr="008159DF">
        <w:trPr>
          <w:jc w:val="center"/>
        </w:trPr>
        <w:tc>
          <w:tcPr>
            <w:tcW w:w="3827" w:type="dxa"/>
            <w:vAlign w:val="center"/>
          </w:tcPr>
          <w:p w14:paraId="174F803B" w14:textId="77777777" w:rsidR="006F3B9D" w:rsidRPr="0044182F" w:rsidRDefault="006F3B9D" w:rsidP="008159DF">
            <w:pPr>
              <w:rPr>
                <w:b/>
              </w:rPr>
            </w:pPr>
            <w:r w:rsidRPr="0044182F">
              <w:rPr>
                <w:b/>
              </w:rPr>
              <w:lastRenderedPageBreak/>
              <w:t>Frequency of Use</w:t>
            </w:r>
          </w:p>
        </w:tc>
        <w:tc>
          <w:tcPr>
            <w:tcW w:w="3964" w:type="dxa"/>
            <w:vAlign w:val="center"/>
          </w:tcPr>
          <w:p w14:paraId="5FF70AD5" w14:textId="77777777" w:rsidR="006F3B9D" w:rsidRPr="00C42BC3" w:rsidRDefault="006F3B9D" w:rsidP="008159DF">
            <w:pPr>
              <w:rPr>
                <w:i/>
                <w:iCs/>
              </w:rPr>
            </w:pPr>
            <w:r>
              <w:rPr>
                <w:i/>
                <w:iCs/>
              </w:rPr>
              <w:t>Conditional</w:t>
            </w:r>
          </w:p>
        </w:tc>
      </w:tr>
      <w:tr w:rsidR="006F3B9D" w:rsidRPr="0044182F" w14:paraId="01671E8E" w14:textId="77777777" w:rsidTr="008159DF">
        <w:trPr>
          <w:jc w:val="center"/>
        </w:trPr>
        <w:tc>
          <w:tcPr>
            <w:tcW w:w="3827" w:type="dxa"/>
            <w:vAlign w:val="center"/>
          </w:tcPr>
          <w:p w14:paraId="546AB8EC" w14:textId="77777777" w:rsidR="006F3B9D" w:rsidRPr="0044182F" w:rsidRDefault="006F3B9D" w:rsidP="008159DF">
            <w:pPr>
              <w:rPr>
                <w:b/>
              </w:rPr>
            </w:pPr>
            <w:r w:rsidRPr="0044182F">
              <w:rPr>
                <w:b/>
              </w:rPr>
              <w:t>Triggers</w:t>
            </w:r>
          </w:p>
        </w:tc>
        <w:tc>
          <w:tcPr>
            <w:tcW w:w="3964" w:type="dxa"/>
            <w:vAlign w:val="center"/>
          </w:tcPr>
          <w:p w14:paraId="1D4529F3" w14:textId="7774A855" w:rsidR="006F3B9D" w:rsidRPr="0044182F" w:rsidRDefault="006F3B9D" w:rsidP="008159DF">
            <w:r>
              <w:t>Use case akan terjadi jika aktor ingin melihat riwayat siswa</w:t>
            </w:r>
          </w:p>
        </w:tc>
      </w:tr>
      <w:tr w:rsidR="006F3B9D" w:rsidRPr="0081005E" w14:paraId="70025822" w14:textId="77777777" w:rsidTr="008159DF">
        <w:trPr>
          <w:jc w:val="center"/>
        </w:trPr>
        <w:tc>
          <w:tcPr>
            <w:tcW w:w="3827" w:type="dxa"/>
            <w:vAlign w:val="center"/>
          </w:tcPr>
          <w:p w14:paraId="6C0BE7CE" w14:textId="77777777" w:rsidR="006F3B9D" w:rsidRPr="0044182F" w:rsidRDefault="006F3B9D" w:rsidP="008159DF">
            <w:pPr>
              <w:rPr>
                <w:b/>
              </w:rPr>
            </w:pPr>
            <w:r w:rsidRPr="0044182F">
              <w:rPr>
                <w:b/>
              </w:rPr>
              <w:t>Pre-Conditions</w:t>
            </w:r>
          </w:p>
        </w:tc>
        <w:tc>
          <w:tcPr>
            <w:tcW w:w="3964" w:type="dxa"/>
            <w:vAlign w:val="center"/>
          </w:tcPr>
          <w:p w14:paraId="1FC8A8D9" w14:textId="77777777" w:rsidR="006F3B9D" w:rsidRPr="00C42BC3" w:rsidRDefault="006F3B9D" w:rsidP="008159DF">
            <w:r>
              <w:t>Sistem menampilkan data siswa</w:t>
            </w:r>
          </w:p>
        </w:tc>
      </w:tr>
      <w:tr w:rsidR="006F3B9D" w:rsidRPr="0048762E" w14:paraId="165ED5A0" w14:textId="77777777" w:rsidTr="008159DF">
        <w:trPr>
          <w:jc w:val="center"/>
        </w:trPr>
        <w:tc>
          <w:tcPr>
            <w:tcW w:w="3827" w:type="dxa"/>
            <w:vAlign w:val="center"/>
          </w:tcPr>
          <w:p w14:paraId="24FBFF3F" w14:textId="77777777" w:rsidR="006F3B9D" w:rsidRPr="0044182F" w:rsidRDefault="006F3B9D" w:rsidP="008159DF">
            <w:pPr>
              <w:rPr>
                <w:b/>
              </w:rPr>
            </w:pPr>
            <w:r w:rsidRPr="0044182F">
              <w:rPr>
                <w:b/>
              </w:rPr>
              <w:t>Post-Conditions</w:t>
            </w:r>
          </w:p>
        </w:tc>
        <w:tc>
          <w:tcPr>
            <w:tcW w:w="3964" w:type="dxa"/>
            <w:vAlign w:val="center"/>
          </w:tcPr>
          <w:p w14:paraId="727BE721" w14:textId="0869FF3E" w:rsidR="006F3B9D" w:rsidRPr="0048762E" w:rsidRDefault="006F3B9D" w:rsidP="008159DF">
            <w:r>
              <w:t>Sistem menampilkan riwayat absensi siswa</w:t>
            </w:r>
          </w:p>
        </w:tc>
      </w:tr>
      <w:tr w:rsidR="006F3B9D" w:rsidRPr="0044182F" w14:paraId="6A6A5E21" w14:textId="77777777" w:rsidTr="008159DF">
        <w:trPr>
          <w:jc w:val="center"/>
        </w:trPr>
        <w:tc>
          <w:tcPr>
            <w:tcW w:w="7791" w:type="dxa"/>
            <w:gridSpan w:val="2"/>
            <w:shd w:val="clear" w:color="auto" w:fill="F2EE98"/>
            <w:vAlign w:val="center"/>
          </w:tcPr>
          <w:p w14:paraId="4F361FAF" w14:textId="77777777" w:rsidR="006F3B9D" w:rsidRPr="0044182F" w:rsidRDefault="006F3B9D" w:rsidP="008159DF">
            <w:pPr>
              <w:jc w:val="center"/>
              <w:rPr>
                <w:b/>
              </w:rPr>
            </w:pPr>
            <w:r w:rsidRPr="0044182F">
              <w:rPr>
                <w:b/>
              </w:rPr>
              <w:t>Main Course</w:t>
            </w:r>
          </w:p>
        </w:tc>
      </w:tr>
      <w:tr w:rsidR="006F3B9D" w:rsidRPr="0044182F" w14:paraId="02D6008F" w14:textId="77777777" w:rsidTr="008159DF">
        <w:trPr>
          <w:jc w:val="center"/>
        </w:trPr>
        <w:tc>
          <w:tcPr>
            <w:tcW w:w="3827" w:type="dxa"/>
            <w:shd w:val="clear" w:color="auto" w:fill="F2EE98"/>
            <w:vAlign w:val="center"/>
          </w:tcPr>
          <w:p w14:paraId="0DAA04DD" w14:textId="77777777" w:rsidR="006F3B9D" w:rsidRPr="0044182F" w:rsidRDefault="006F3B9D" w:rsidP="008159DF">
            <w:pPr>
              <w:jc w:val="center"/>
              <w:rPr>
                <w:b/>
              </w:rPr>
            </w:pPr>
            <w:r w:rsidRPr="0044182F">
              <w:rPr>
                <w:b/>
              </w:rPr>
              <w:t>Aksi Aktor</w:t>
            </w:r>
          </w:p>
        </w:tc>
        <w:tc>
          <w:tcPr>
            <w:tcW w:w="3964" w:type="dxa"/>
            <w:shd w:val="clear" w:color="auto" w:fill="F2EE98"/>
            <w:vAlign w:val="center"/>
          </w:tcPr>
          <w:p w14:paraId="4E8942D7" w14:textId="77777777" w:rsidR="006F3B9D" w:rsidRPr="0044182F" w:rsidRDefault="006F3B9D" w:rsidP="008159DF">
            <w:pPr>
              <w:jc w:val="center"/>
              <w:rPr>
                <w:b/>
              </w:rPr>
            </w:pPr>
            <w:r w:rsidRPr="0044182F">
              <w:rPr>
                <w:b/>
              </w:rPr>
              <w:t>Reaksi Sistem</w:t>
            </w:r>
          </w:p>
        </w:tc>
      </w:tr>
      <w:tr w:rsidR="006F3B9D" w:rsidRPr="0044182F" w14:paraId="58D6FF82" w14:textId="77777777" w:rsidTr="008159DF">
        <w:trPr>
          <w:jc w:val="center"/>
        </w:trPr>
        <w:tc>
          <w:tcPr>
            <w:tcW w:w="3827" w:type="dxa"/>
            <w:vAlign w:val="center"/>
          </w:tcPr>
          <w:p w14:paraId="66E0283E" w14:textId="363D956D" w:rsidR="006F3B9D" w:rsidRPr="0044182F" w:rsidRDefault="006F3B9D" w:rsidP="008159DF">
            <w:pPr>
              <w:numPr>
                <w:ilvl w:val="0"/>
                <w:numId w:val="28"/>
              </w:numPr>
              <w:spacing w:after="160"/>
            </w:pPr>
            <w:r>
              <w:t>M</w:t>
            </w:r>
            <w:ins w:id="784" w:author="Rafi Aziizi" w:date="2021-11-12T10:45:00Z">
              <w:r w:rsidR="007C5FA9">
                <w:t>em</w:t>
              </w:r>
            </w:ins>
            <w:r>
              <w:t>asuk</w:t>
            </w:r>
            <w:ins w:id="785" w:author="Rafi Aziizi" w:date="2021-11-12T10:45:00Z">
              <w:r w:rsidR="007C5FA9">
                <w:t>i</w:t>
              </w:r>
            </w:ins>
            <w:r>
              <w:t xml:space="preserve"> sistem absensi</w:t>
            </w:r>
          </w:p>
        </w:tc>
        <w:tc>
          <w:tcPr>
            <w:tcW w:w="3964" w:type="dxa"/>
            <w:vAlign w:val="center"/>
          </w:tcPr>
          <w:p w14:paraId="4074B881" w14:textId="77777777" w:rsidR="006F3B9D" w:rsidRPr="0044182F" w:rsidRDefault="006F3B9D" w:rsidP="008159DF">
            <w:pPr>
              <w:ind w:left="511"/>
            </w:pPr>
          </w:p>
        </w:tc>
      </w:tr>
      <w:tr w:rsidR="006F3B9D" w:rsidRPr="0044182F" w14:paraId="495AE9A6" w14:textId="77777777" w:rsidTr="008159DF">
        <w:trPr>
          <w:jc w:val="center"/>
        </w:trPr>
        <w:tc>
          <w:tcPr>
            <w:tcW w:w="3827" w:type="dxa"/>
            <w:vAlign w:val="center"/>
          </w:tcPr>
          <w:p w14:paraId="4B15057A" w14:textId="77777777" w:rsidR="006F3B9D" w:rsidRPr="0044182F" w:rsidRDefault="006F3B9D" w:rsidP="008159DF">
            <w:pPr>
              <w:ind w:left="510"/>
            </w:pPr>
          </w:p>
        </w:tc>
        <w:tc>
          <w:tcPr>
            <w:tcW w:w="3964" w:type="dxa"/>
            <w:vAlign w:val="center"/>
          </w:tcPr>
          <w:p w14:paraId="007FFEB4" w14:textId="77777777" w:rsidR="006F3B9D" w:rsidRPr="0044182F" w:rsidRDefault="006F3B9D" w:rsidP="008159DF">
            <w:pPr>
              <w:numPr>
                <w:ilvl w:val="0"/>
                <w:numId w:val="28"/>
              </w:numPr>
              <w:spacing w:after="160"/>
              <w:ind w:left="511"/>
            </w:pPr>
            <w:r>
              <w:t>Menampilkan menu kelola utama</w:t>
            </w:r>
          </w:p>
        </w:tc>
      </w:tr>
      <w:tr w:rsidR="006F3B9D" w:rsidRPr="0044182F" w14:paraId="53B8AD35" w14:textId="77777777" w:rsidTr="008159DF">
        <w:trPr>
          <w:jc w:val="center"/>
        </w:trPr>
        <w:tc>
          <w:tcPr>
            <w:tcW w:w="3827" w:type="dxa"/>
            <w:vAlign w:val="center"/>
          </w:tcPr>
          <w:p w14:paraId="3FC2703B" w14:textId="77777777" w:rsidR="006F3B9D" w:rsidRPr="0044182F" w:rsidRDefault="006F3B9D" w:rsidP="008159DF">
            <w:pPr>
              <w:pStyle w:val="ListParagraph"/>
              <w:numPr>
                <w:ilvl w:val="0"/>
                <w:numId w:val="28"/>
              </w:numPr>
            </w:pPr>
            <w:r>
              <w:t>Memilih menu “Data Siswa”</w:t>
            </w:r>
          </w:p>
        </w:tc>
        <w:tc>
          <w:tcPr>
            <w:tcW w:w="3964" w:type="dxa"/>
            <w:vAlign w:val="center"/>
          </w:tcPr>
          <w:p w14:paraId="21584E18" w14:textId="77777777" w:rsidR="006F3B9D" w:rsidRDefault="006F3B9D" w:rsidP="008159DF">
            <w:pPr>
              <w:spacing w:after="160"/>
              <w:ind w:left="511"/>
            </w:pPr>
          </w:p>
        </w:tc>
      </w:tr>
      <w:tr w:rsidR="006F3B9D" w:rsidRPr="0044182F" w14:paraId="23878463" w14:textId="77777777" w:rsidTr="008159DF">
        <w:trPr>
          <w:jc w:val="center"/>
        </w:trPr>
        <w:tc>
          <w:tcPr>
            <w:tcW w:w="3827" w:type="dxa"/>
            <w:vAlign w:val="center"/>
          </w:tcPr>
          <w:p w14:paraId="6ED9B6D3" w14:textId="77777777" w:rsidR="006F3B9D" w:rsidRDefault="006F3B9D" w:rsidP="008159DF">
            <w:pPr>
              <w:pStyle w:val="ListParagraph"/>
            </w:pPr>
          </w:p>
        </w:tc>
        <w:tc>
          <w:tcPr>
            <w:tcW w:w="3964" w:type="dxa"/>
            <w:vAlign w:val="center"/>
          </w:tcPr>
          <w:p w14:paraId="31479E0F" w14:textId="77777777" w:rsidR="006F3B9D" w:rsidRDefault="006F3B9D" w:rsidP="008159DF">
            <w:pPr>
              <w:pStyle w:val="ListParagraph"/>
              <w:numPr>
                <w:ilvl w:val="0"/>
                <w:numId w:val="28"/>
              </w:numPr>
              <w:spacing w:after="160"/>
              <w:ind w:left="464"/>
            </w:pPr>
            <w:r>
              <w:t>Menampilkan halaman data siswa</w:t>
            </w:r>
          </w:p>
        </w:tc>
      </w:tr>
      <w:tr w:rsidR="006F3B9D" w:rsidRPr="0044182F" w14:paraId="2587D5D6" w14:textId="77777777" w:rsidTr="008159DF">
        <w:trPr>
          <w:jc w:val="center"/>
        </w:trPr>
        <w:tc>
          <w:tcPr>
            <w:tcW w:w="3827" w:type="dxa"/>
            <w:vAlign w:val="center"/>
          </w:tcPr>
          <w:p w14:paraId="20EE82C3" w14:textId="71AE485A" w:rsidR="006F3B9D" w:rsidRDefault="006F3B9D" w:rsidP="00F97775">
            <w:pPr>
              <w:pStyle w:val="ListParagraph"/>
              <w:numPr>
                <w:ilvl w:val="0"/>
                <w:numId w:val="28"/>
              </w:numPr>
            </w:pPr>
            <w:r>
              <w:t xml:space="preserve">Menekan </w:t>
            </w:r>
            <w:r w:rsidRPr="00F97775">
              <w:rPr>
                <w:i/>
                <w:iCs/>
              </w:rPr>
              <w:t>button “Riwayat Absen”</w:t>
            </w:r>
          </w:p>
        </w:tc>
        <w:tc>
          <w:tcPr>
            <w:tcW w:w="3964" w:type="dxa"/>
            <w:vAlign w:val="center"/>
          </w:tcPr>
          <w:p w14:paraId="791B408A" w14:textId="77777777" w:rsidR="006F3B9D" w:rsidRDefault="006F3B9D" w:rsidP="008159DF">
            <w:pPr>
              <w:pStyle w:val="ListParagraph"/>
              <w:spacing w:after="160"/>
              <w:ind w:left="464"/>
            </w:pPr>
          </w:p>
        </w:tc>
      </w:tr>
      <w:tr w:rsidR="006F3B9D" w:rsidRPr="0044182F" w14:paraId="066FA0FB" w14:textId="77777777" w:rsidTr="008159DF">
        <w:trPr>
          <w:jc w:val="center"/>
        </w:trPr>
        <w:tc>
          <w:tcPr>
            <w:tcW w:w="3827" w:type="dxa"/>
            <w:vAlign w:val="center"/>
          </w:tcPr>
          <w:p w14:paraId="67233534" w14:textId="77777777" w:rsidR="006F3B9D" w:rsidRDefault="006F3B9D" w:rsidP="008159DF">
            <w:pPr>
              <w:pStyle w:val="ListParagraph"/>
            </w:pPr>
          </w:p>
        </w:tc>
        <w:tc>
          <w:tcPr>
            <w:tcW w:w="3964" w:type="dxa"/>
            <w:vAlign w:val="center"/>
          </w:tcPr>
          <w:p w14:paraId="4CBCEA26" w14:textId="355BF3A6" w:rsidR="006F3B9D" w:rsidRDefault="006F3B9D" w:rsidP="00F97775">
            <w:pPr>
              <w:pStyle w:val="ListParagraph"/>
              <w:numPr>
                <w:ilvl w:val="0"/>
                <w:numId w:val="28"/>
              </w:numPr>
              <w:spacing w:after="160"/>
            </w:pPr>
            <w:r>
              <w:t>Menampilkan halaman riwayat absensi siswa</w:t>
            </w:r>
          </w:p>
        </w:tc>
      </w:tr>
    </w:tbl>
    <w:p w14:paraId="7DBD807C" w14:textId="77777777" w:rsidR="006F3B9D" w:rsidRDefault="006F3B9D" w:rsidP="006F3B9D"/>
    <w:p w14:paraId="1FD467CC" w14:textId="5B2133C1" w:rsidR="00270503" w:rsidRDefault="00270503" w:rsidP="00FF2590">
      <w:pPr>
        <w:pStyle w:val="ListParagraph"/>
        <w:numPr>
          <w:ilvl w:val="0"/>
          <w:numId w:val="25"/>
        </w:numPr>
        <w:ind w:left="426"/>
      </w:pPr>
      <w:r>
        <w:t>Skenario Profil Guru</w:t>
      </w:r>
    </w:p>
    <w:p w14:paraId="5CA30615" w14:textId="77777777" w:rsidR="00C53A83" w:rsidRDefault="00C53A83" w:rsidP="00C53A83">
      <w:pPr>
        <w:pStyle w:val="Caption"/>
        <w:keepNext/>
        <w:jc w:val="center"/>
      </w:pPr>
      <w:bookmarkStart w:id="786" w:name="_Toc83115869"/>
      <w:r>
        <w:t xml:space="preserve">Table 3. </w:t>
      </w:r>
      <w:r>
        <w:fldChar w:fldCharType="begin"/>
      </w:r>
      <w:r>
        <w:instrText xml:space="preserve"> SEQ Table_3. \* ARABIC </w:instrText>
      </w:r>
      <w:r>
        <w:fldChar w:fldCharType="separate"/>
      </w:r>
      <w:r>
        <w:rPr>
          <w:noProof/>
        </w:rPr>
        <w:t>8</w:t>
      </w:r>
      <w:r>
        <w:fldChar w:fldCharType="end"/>
      </w:r>
      <w:r>
        <w:t xml:space="preserve"> </w:t>
      </w:r>
      <w:r w:rsidRPr="00D8535B">
        <w:t>Skenario Use Case Profil Guru</w:t>
      </w:r>
      <w:bookmarkEnd w:id="786"/>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C53A83" w:rsidRPr="00A46E0B" w14:paraId="6F54D4A7" w14:textId="77777777" w:rsidTr="00C53A83">
        <w:trPr>
          <w:jc w:val="center"/>
        </w:trPr>
        <w:tc>
          <w:tcPr>
            <w:tcW w:w="3827" w:type="dxa"/>
            <w:shd w:val="clear" w:color="auto" w:fill="F2EE98"/>
            <w:vAlign w:val="center"/>
          </w:tcPr>
          <w:p w14:paraId="752D33FC" w14:textId="77777777" w:rsidR="00C53A83" w:rsidRPr="0044182F" w:rsidRDefault="00C53A83" w:rsidP="00C53A83">
            <w:pPr>
              <w:rPr>
                <w:b/>
              </w:rPr>
            </w:pPr>
            <w:r w:rsidRPr="0044182F">
              <w:rPr>
                <w:b/>
              </w:rPr>
              <w:t>Name</w:t>
            </w:r>
          </w:p>
        </w:tc>
        <w:tc>
          <w:tcPr>
            <w:tcW w:w="3964" w:type="dxa"/>
            <w:shd w:val="clear" w:color="auto" w:fill="F2EE98"/>
            <w:vAlign w:val="center"/>
          </w:tcPr>
          <w:p w14:paraId="62303B03" w14:textId="77777777" w:rsidR="00C53A83" w:rsidRPr="00A46E0B" w:rsidRDefault="00C53A83" w:rsidP="00C53A83">
            <w:r>
              <w:t>Profil Guru</w:t>
            </w:r>
          </w:p>
        </w:tc>
      </w:tr>
      <w:tr w:rsidR="00C53A83" w:rsidRPr="002F6C1D" w14:paraId="03303A2A" w14:textId="77777777" w:rsidTr="00C53A83">
        <w:trPr>
          <w:jc w:val="center"/>
        </w:trPr>
        <w:tc>
          <w:tcPr>
            <w:tcW w:w="3827" w:type="dxa"/>
            <w:vAlign w:val="center"/>
          </w:tcPr>
          <w:p w14:paraId="246F0075" w14:textId="77777777" w:rsidR="00C53A83" w:rsidRPr="0044182F" w:rsidRDefault="00C53A83" w:rsidP="00C53A83">
            <w:pPr>
              <w:rPr>
                <w:b/>
              </w:rPr>
            </w:pPr>
            <w:r w:rsidRPr="0044182F">
              <w:rPr>
                <w:b/>
              </w:rPr>
              <w:t>ID</w:t>
            </w:r>
          </w:p>
        </w:tc>
        <w:tc>
          <w:tcPr>
            <w:tcW w:w="3964" w:type="dxa"/>
            <w:vAlign w:val="center"/>
          </w:tcPr>
          <w:p w14:paraId="517150A9" w14:textId="4C2FAC00" w:rsidR="00C53A83" w:rsidRPr="002F6C1D" w:rsidRDefault="00C53A83" w:rsidP="00C53A83">
            <w:r>
              <w:t>RC0</w:t>
            </w:r>
            <w:r w:rsidR="006F3B9D">
              <w:t>6</w:t>
            </w:r>
          </w:p>
        </w:tc>
      </w:tr>
      <w:tr w:rsidR="00C53A83" w:rsidRPr="000C722D" w14:paraId="57308C89" w14:textId="77777777" w:rsidTr="00C53A83">
        <w:trPr>
          <w:jc w:val="center"/>
        </w:trPr>
        <w:tc>
          <w:tcPr>
            <w:tcW w:w="3827" w:type="dxa"/>
            <w:vAlign w:val="center"/>
          </w:tcPr>
          <w:p w14:paraId="6C341DC5" w14:textId="77777777" w:rsidR="00C53A83" w:rsidRPr="0044182F" w:rsidRDefault="00C53A83" w:rsidP="00C53A83">
            <w:pPr>
              <w:rPr>
                <w:b/>
              </w:rPr>
            </w:pPr>
            <w:r w:rsidRPr="0044182F">
              <w:rPr>
                <w:b/>
              </w:rPr>
              <w:t>Description</w:t>
            </w:r>
          </w:p>
        </w:tc>
        <w:tc>
          <w:tcPr>
            <w:tcW w:w="3964" w:type="dxa"/>
          </w:tcPr>
          <w:p w14:paraId="2666F778" w14:textId="4CA6E5D3" w:rsidR="00C53A83" w:rsidRPr="000C722D" w:rsidRDefault="00C53A83" w:rsidP="00C53A83">
            <w:r>
              <w:t>Use case ini akan menampilkan</w:t>
            </w:r>
            <w:r w:rsidR="006F3B9D">
              <w:t xml:space="preserve"> informasi secara detail mengenai</w:t>
            </w:r>
            <w:r>
              <w:t xml:space="preserve"> data identitas guru.</w:t>
            </w:r>
          </w:p>
        </w:tc>
      </w:tr>
      <w:tr w:rsidR="00C53A83" w:rsidRPr="002F6C1D" w14:paraId="0EF37B4D" w14:textId="77777777" w:rsidTr="00C53A83">
        <w:trPr>
          <w:jc w:val="center"/>
        </w:trPr>
        <w:tc>
          <w:tcPr>
            <w:tcW w:w="3827" w:type="dxa"/>
            <w:vAlign w:val="center"/>
          </w:tcPr>
          <w:p w14:paraId="7C8C4AB8" w14:textId="77777777" w:rsidR="00C53A83" w:rsidRPr="0044182F" w:rsidRDefault="00C53A83" w:rsidP="00C53A83">
            <w:pPr>
              <w:rPr>
                <w:b/>
              </w:rPr>
            </w:pPr>
            <w:r w:rsidRPr="0044182F">
              <w:rPr>
                <w:b/>
              </w:rPr>
              <w:t>Actors</w:t>
            </w:r>
          </w:p>
        </w:tc>
        <w:tc>
          <w:tcPr>
            <w:tcW w:w="3964" w:type="dxa"/>
            <w:vAlign w:val="center"/>
          </w:tcPr>
          <w:p w14:paraId="2D1B64B7" w14:textId="77777777" w:rsidR="00C53A83" w:rsidRPr="002F6C1D" w:rsidRDefault="00C53A83" w:rsidP="00C53A83">
            <w:r>
              <w:t>Bag.IT, Guru BK.</w:t>
            </w:r>
          </w:p>
        </w:tc>
      </w:tr>
      <w:tr w:rsidR="00C53A83" w:rsidRPr="0044182F" w14:paraId="25AB9B42" w14:textId="77777777" w:rsidTr="00C53A83">
        <w:trPr>
          <w:jc w:val="center"/>
        </w:trPr>
        <w:tc>
          <w:tcPr>
            <w:tcW w:w="3827" w:type="dxa"/>
            <w:vAlign w:val="center"/>
          </w:tcPr>
          <w:p w14:paraId="2DCE0301" w14:textId="77777777" w:rsidR="00C53A83" w:rsidRPr="0044182F" w:rsidRDefault="00C53A83" w:rsidP="00C53A83">
            <w:pPr>
              <w:rPr>
                <w:b/>
              </w:rPr>
            </w:pPr>
            <w:r w:rsidRPr="0044182F">
              <w:rPr>
                <w:b/>
              </w:rPr>
              <w:t>Frequency of Use</w:t>
            </w:r>
          </w:p>
        </w:tc>
        <w:tc>
          <w:tcPr>
            <w:tcW w:w="3964" w:type="dxa"/>
            <w:vAlign w:val="center"/>
          </w:tcPr>
          <w:p w14:paraId="53560285" w14:textId="77777777" w:rsidR="00C53A83" w:rsidRPr="00C42BC3" w:rsidRDefault="00C53A83" w:rsidP="00C53A83">
            <w:pPr>
              <w:rPr>
                <w:i/>
                <w:iCs/>
              </w:rPr>
            </w:pPr>
            <w:r>
              <w:rPr>
                <w:i/>
                <w:iCs/>
              </w:rPr>
              <w:t>Conditional</w:t>
            </w:r>
          </w:p>
        </w:tc>
      </w:tr>
      <w:tr w:rsidR="00C53A83" w:rsidRPr="0044182F" w14:paraId="080AFA50" w14:textId="77777777" w:rsidTr="00C53A83">
        <w:trPr>
          <w:jc w:val="center"/>
        </w:trPr>
        <w:tc>
          <w:tcPr>
            <w:tcW w:w="3827" w:type="dxa"/>
            <w:vAlign w:val="center"/>
          </w:tcPr>
          <w:p w14:paraId="436FFEE1" w14:textId="77777777" w:rsidR="00C53A83" w:rsidRPr="0044182F" w:rsidRDefault="00C53A83" w:rsidP="00C53A83">
            <w:pPr>
              <w:rPr>
                <w:b/>
              </w:rPr>
            </w:pPr>
            <w:r w:rsidRPr="0044182F">
              <w:rPr>
                <w:b/>
              </w:rPr>
              <w:t>Triggers</w:t>
            </w:r>
          </w:p>
        </w:tc>
        <w:tc>
          <w:tcPr>
            <w:tcW w:w="3964" w:type="dxa"/>
            <w:vAlign w:val="center"/>
          </w:tcPr>
          <w:p w14:paraId="3A91D7A7" w14:textId="77777777" w:rsidR="00C53A83" w:rsidRPr="0044182F" w:rsidRDefault="00C53A83" w:rsidP="00C53A83">
            <w:r>
              <w:t>Use case akan terjadi jika aktor ingin melihat profil guru</w:t>
            </w:r>
          </w:p>
        </w:tc>
      </w:tr>
      <w:tr w:rsidR="00C53A83" w:rsidRPr="00C42BC3" w14:paraId="4242B1E5" w14:textId="77777777" w:rsidTr="00C53A83">
        <w:trPr>
          <w:jc w:val="center"/>
        </w:trPr>
        <w:tc>
          <w:tcPr>
            <w:tcW w:w="3827" w:type="dxa"/>
            <w:vAlign w:val="center"/>
          </w:tcPr>
          <w:p w14:paraId="28317DF8" w14:textId="77777777" w:rsidR="00C53A83" w:rsidRPr="0044182F" w:rsidRDefault="00C53A83" w:rsidP="00C53A83">
            <w:pPr>
              <w:rPr>
                <w:b/>
              </w:rPr>
            </w:pPr>
            <w:r w:rsidRPr="0044182F">
              <w:rPr>
                <w:b/>
              </w:rPr>
              <w:lastRenderedPageBreak/>
              <w:t>Pre-Conditions</w:t>
            </w:r>
          </w:p>
        </w:tc>
        <w:tc>
          <w:tcPr>
            <w:tcW w:w="3964" w:type="dxa"/>
            <w:vAlign w:val="center"/>
          </w:tcPr>
          <w:p w14:paraId="0DBA61B2" w14:textId="77777777" w:rsidR="00C53A83" w:rsidRPr="00C42BC3" w:rsidRDefault="00C53A83" w:rsidP="00C53A83">
            <w:r>
              <w:t>Sistem menampilkan halaman data guru</w:t>
            </w:r>
          </w:p>
        </w:tc>
      </w:tr>
      <w:tr w:rsidR="00C53A83" w:rsidRPr="0048762E" w14:paraId="727D3578" w14:textId="77777777" w:rsidTr="00C53A83">
        <w:trPr>
          <w:jc w:val="center"/>
        </w:trPr>
        <w:tc>
          <w:tcPr>
            <w:tcW w:w="3827" w:type="dxa"/>
            <w:vAlign w:val="center"/>
          </w:tcPr>
          <w:p w14:paraId="13AF7BEE" w14:textId="77777777" w:rsidR="00C53A83" w:rsidRPr="0044182F" w:rsidRDefault="00C53A83" w:rsidP="00C53A83">
            <w:pPr>
              <w:rPr>
                <w:b/>
              </w:rPr>
            </w:pPr>
            <w:r w:rsidRPr="0044182F">
              <w:rPr>
                <w:b/>
              </w:rPr>
              <w:t>Post-Conditions</w:t>
            </w:r>
          </w:p>
        </w:tc>
        <w:tc>
          <w:tcPr>
            <w:tcW w:w="3964" w:type="dxa"/>
            <w:vAlign w:val="center"/>
          </w:tcPr>
          <w:p w14:paraId="4E3215DA" w14:textId="77777777" w:rsidR="00C53A83" w:rsidRPr="0048762E" w:rsidRDefault="00C53A83" w:rsidP="00C53A83">
            <w:r>
              <w:t>Sistem menampilkan profil guru</w:t>
            </w:r>
          </w:p>
        </w:tc>
      </w:tr>
      <w:tr w:rsidR="00C53A83" w:rsidRPr="0044182F" w14:paraId="698C446A" w14:textId="77777777" w:rsidTr="00C53A83">
        <w:trPr>
          <w:jc w:val="center"/>
        </w:trPr>
        <w:tc>
          <w:tcPr>
            <w:tcW w:w="7791" w:type="dxa"/>
            <w:gridSpan w:val="2"/>
            <w:shd w:val="clear" w:color="auto" w:fill="F2EE98"/>
            <w:vAlign w:val="center"/>
          </w:tcPr>
          <w:p w14:paraId="48791E4D" w14:textId="77777777" w:rsidR="00C53A83" w:rsidRPr="0044182F" w:rsidRDefault="00C53A83" w:rsidP="00C53A83">
            <w:pPr>
              <w:jc w:val="center"/>
              <w:rPr>
                <w:b/>
              </w:rPr>
            </w:pPr>
            <w:r w:rsidRPr="0044182F">
              <w:rPr>
                <w:b/>
              </w:rPr>
              <w:t>Main Course</w:t>
            </w:r>
          </w:p>
        </w:tc>
      </w:tr>
      <w:tr w:rsidR="00C53A83" w:rsidRPr="0044182F" w14:paraId="288E9E11" w14:textId="77777777" w:rsidTr="00C53A83">
        <w:trPr>
          <w:jc w:val="center"/>
        </w:trPr>
        <w:tc>
          <w:tcPr>
            <w:tcW w:w="3827" w:type="dxa"/>
            <w:shd w:val="clear" w:color="auto" w:fill="F2EE98"/>
            <w:vAlign w:val="center"/>
          </w:tcPr>
          <w:p w14:paraId="45298B8C" w14:textId="77777777" w:rsidR="00C53A83" w:rsidRPr="0044182F" w:rsidRDefault="00C53A83" w:rsidP="00C53A83">
            <w:pPr>
              <w:jc w:val="center"/>
              <w:rPr>
                <w:b/>
              </w:rPr>
            </w:pPr>
            <w:r w:rsidRPr="0044182F">
              <w:rPr>
                <w:b/>
              </w:rPr>
              <w:t>Aksi Aktor</w:t>
            </w:r>
          </w:p>
        </w:tc>
        <w:tc>
          <w:tcPr>
            <w:tcW w:w="3964" w:type="dxa"/>
            <w:shd w:val="clear" w:color="auto" w:fill="F2EE98"/>
            <w:vAlign w:val="center"/>
          </w:tcPr>
          <w:p w14:paraId="65DB490E" w14:textId="77777777" w:rsidR="00C53A83" w:rsidRPr="0044182F" w:rsidRDefault="00C53A83" w:rsidP="00C53A83">
            <w:pPr>
              <w:jc w:val="center"/>
              <w:rPr>
                <w:b/>
              </w:rPr>
            </w:pPr>
            <w:r w:rsidRPr="0044182F">
              <w:rPr>
                <w:b/>
              </w:rPr>
              <w:t>Reaksi Sistem</w:t>
            </w:r>
          </w:p>
        </w:tc>
      </w:tr>
      <w:tr w:rsidR="00C53A83" w:rsidRPr="0044182F" w14:paraId="71B93270" w14:textId="77777777" w:rsidTr="00C53A83">
        <w:trPr>
          <w:jc w:val="center"/>
        </w:trPr>
        <w:tc>
          <w:tcPr>
            <w:tcW w:w="3827" w:type="dxa"/>
            <w:vAlign w:val="center"/>
          </w:tcPr>
          <w:p w14:paraId="0252AEF2" w14:textId="645C01A8" w:rsidR="00C53A83" w:rsidRPr="0044182F" w:rsidRDefault="007C5FA9" w:rsidP="00C53A83">
            <w:pPr>
              <w:numPr>
                <w:ilvl w:val="0"/>
                <w:numId w:val="29"/>
              </w:numPr>
              <w:spacing w:after="160"/>
            </w:pPr>
            <w:ins w:id="787" w:author="Rafi Aziizi" w:date="2021-11-12T10:45:00Z">
              <w:r>
                <w:t>Memasuki sistem absensi</w:t>
              </w:r>
            </w:ins>
            <w:del w:id="788" w:author="Rafi Aziizi" w:date="2021-11-12T10:45:00Z">
              <w:r w:rsidR="00C53A83" w:rsidDel="007C5FA9">
                <w:delText>Masuk sistem absensi</w:delText>
              </w:r>
            </w:del>
          </w:p>
        </w:tc>
        <w:tc>
          <w:tcPr>
            <w:tcW w:w="3964" w:type="dxa"/>
            <w:vAlign w:val="center"/>
          </w:tcPr>
          <w:p w14:paraId="390E394E" w14:textId="77777777" w:rsidR="00C53A83" w:rsidRPr="0044182F" w:rsidRDefault="00C53A83" w:rsidP="00C53A83">
            <w:pPr>
              <w:ind w:left="511"/>
            </w:pPr>
          </w:p>
        </w:tc>
      </w:tr>
      <w:tr w:rsidR="00C53A83" w:rsidRPr="0044182F" w14:paraId="04043951" w14:textId="77777777" w:rsidTr="00C53A83">
        <w:trPr>
          <w:jc w:val="center"/>
        </w:trPr>
        <w:tc>
          <w:tcPr>
            <w:tcW w:w="3827" w:type="dxa"/>
            <w:vAlign w:val="center"/>
          </w:tcPr>
          <w:p w14:paraId="68D0E001" w14:textId="77777777" w:rsidR="00C53A83" w:rsidRPr="0044182F" w:rsidRDefault="00C53A83" w:rsidP="00C53A83">
            <w:pPr>
              <w:ind w:left="510"/>
            </w:pPr>
          </w:p>
        </w:tc>
        <w:tc>
          <w:tcPr>
            <w:tcW w:w="3964" w:type="dxa"/>
            <w:vAlign w:val="center"/>
          </w:tcPr>
          <w:p w14:paraId="302E872B" w14:textId="0A41723F" w:rsidR="00C53A83" w:rsidRPr="0044182F" w:rsidRDefault="00C53A83" w:rsidP="00C53A83">
            <w:pPr>
              <w:numPr>
                <w:ilvl w:val="0"/>
                <w:numId w:val="29"/>
              </w:numPr>
              <w:spacing w:after="160"/>
              <w:ind w:left="511"/>
            </w:pPr>
            <w:r>
              <w:t xml:space="preserve">Menampilkan halaman </w:t>
            </w:r>
            <w:r w:rsidR="006F3B9D">
              <w:t>menu kelola utama</w:t>
            </w:r>
          </w:p>
        </w:tc>
      </w:tr>
      <w:tr w:rsidR="00C53A83" w14:paraId="161B3D08" w14:textId="77777777" w:rsidTr="00C53A83">
        <w:trPr>
          <w:jc w:val="center"/>
        </w:trPr>
        <w:tc>
          <w:tcPr>
            <w:tcW w:w="3827" w:type="dxa"/>
            <w:vAlign w:val="center"/>
          </w:tcPr>
          <w:p w14:paraId="311790D9" w14:textId="77777777" w:rsidR="00C53A83" w:rsidRPr="0044182F" w:rsidRDefault="00C53A83" w:rsidP="00C53A83">
            <w:pPr>
              <w:pStyle w:val="ListParagraph"/>
              <w:numPr>
                <w:ilvl w:val="0"/>
                <w:numId w:val="29"/>
              </w:numPr>
            </w:pPr>
            <w:r>
              <w:t>Memiliih menu “Data Guru”</w:t>
            </w:r>
          </w:p>
        </w:tc>
        <w:tc>
          <w:tcPr>
            <w:tcW w:w="3964" w:type="dxa"/>
            <w:vAlign w:val="center"/>
          </w:tcPr>
          <w:p w14:paraId="701CA60D" w14:textId="77777777" w:rsidR="00C53A83" w:rsidRDefault="00C53A83" w:rsidP="00C53A83">
            <w:pPr>
              <w:spacing w:after="160"/>
              <w:ind w:left="511"/>
            </w:pPr>
          </w:p>
        </w:tc>
      </w:tr>
      <w:tr w:rsidR="00C53A83" w14:paraId="718BC793" w14:textId="77777777" w:rsidTr="00C53A83">
        <w:trPr>
          <w:jc w:val="center"/>
        </w:trPr>
        <w:tc>
          <w:tcPr>
            <w:tcW w:w="3827" w:type="dxa"/>
            <w:vAlign w:val="center"/>
          </w:tcPr>
          <w:p w14:paraId="2E011C92" w14:textId="77777777" w:rsidR="00C53A83" w:rsidRDefault="00C53A83" w:rsidP="00C53A83">
            <w:pPr>
              <w:pStyle w:val="ListParagraph"/>
            </w:pPr>
          </w:p>
        </w:tc>
        <w:tc>
          <w:tcPr>
            <w:tcW w:w="3964" w:type="dxa"/>
            <w:vAlign w:val="center"/>
          </w:tcPr>
          <w:p w14:paraId="7BB1DD82" w14:textId="77777777" w:rsidR="00C53A83" w:rsidRDefault="00C53A83" w:rsidP="00C53A83">
            <w:pPr>
              <w:pStyle w:val="ListParagraph"/>
              <w:numPr>
                <w:ilvl w:val="0"/>
                <w:numId w:val="29"/>
              </w:numPr>
              <w:spacing w:after="160"/>
              <w:ind w:left="464"/>
            </w:pPr>
            <w:r>
              <w:t>Menampilkan halaman data guru</w:t>
            </w:r>
          </w:p>
        </w:tc>
      </w:tr>
      <w:tr w:rsidR="00C53A83" w14:paraId="46D67407" w14:textId="77777777" w:rsidTr="00C53A83">
        <w:trPr>
          <w:jc w:val="center"/>
        </w:trPr>
        <w:tc>
          <w:tcPr>
            <w:tcW w:w="3827" w:type="dxa"/>
            <w:vAlign w:val="center"/>
          </w:tcPr>
          <w:p w14:paraId="1A743C47" w14:textId="1A890C65" w:rsidR="00C53A83" w:rsidRDefault="00C53A83" w:rsidP="00C53A83">
            <w:pPr>
              <w:pStyle w:val="ListParagraph"/>
              <w:numPr>
                <w:ilvl w:val="0"/>
                <w:numId w:val="39"/>
              </w:numPr>
            </w:pPr>
            <w:r>
              <w:t xml:space="preserve">Menekan </w:t>
            </w:r>
            <w:r>
              <w:rPr>
                <w:i/>
                <w:iCs/>
              </w:rPr>
              <w:t>button “</w:t>
            </w:r>
            <w:r w:rsidR="006F3B9D">
              <w:rPr>
                <w:i/>
                <w:iCs/>
              </w:rPr>
              <w:t>Profile</w:t>
            </w:r>
            <w:r>
              <w:rPr>
                <w:i/>
                <w:iCs/>
              </w:rPr>
              <w:t xml:space="preserve"> </w:t>
            </w:r>
            <w:r w:rsidR="006F3B9D">
              <w:rPr>
                <w:i/>
                <w:iCs/>
              </w:rPr>
              <w:t>Guru</w:t>
            </w:r>
            <w:r>
              <w:rPr>
                <w:i/>
                <w:iCs/>
              </w:rPr>
              <w:t>”</w:t>
            </w:r>
          </w:p>
        </w:tc>
        <w:tc>
          <w:tcPr>
            <w:tcW w:w="3964" w:type="dxa"/>
            <w:vAlign w:val="center"/>
          </w:tcPr>
          <w:p w14:paraId="78393C97" w14:textId="77777777" w:rsidR="00C53A83" w:rsidRDefault="00C53A83" w:rsidP="00C53A83">
            <w:pPr>
              <w:spacing w:after="160"/>
            </w:pPr>
          </w:p>
        </w:tc>
      </w:tr>
      <w:tr w:rsidR="00C53A83" w14:paraId="07A737C1" w14:textId="77777777" w:rsidTr="00C53A83">
        <w:trPr>
          <w:jc w:val="center"/>
        </w:trPr>
        <w:tc>
          <w:tcPr>
            <w:tcW w:w="3827" w:type="dxa"/>
            <w:vAlign w:val="center"/>
          </w:tcPr>
          <w:p w14:paraId="2C2DFE18" w14:textId="77777777" w:rsidR="00C53A83" w:rsidRDefault="00C53A83" w:rsidP="00C53A83">
            <w:pPr>
              <w:pStyle w:val="ListParagraph"/>
            </w:pPr>
          </w:p>
        </w:tc>
        <w:tc>
          <w:tcPr>
            <w:tcW w:w="3964" w:type="dxa"/>
            <w:vAlign w:val="center"/>
          </w:tcPr>
          <w:p w14:paraId="7B79B87B" w14:textId="77777777" w:rsidR="00C53A83" w:rsidRDefault="00C53A83" w:rsidP="00C53A83">
            <w:pPr>
              <w:pStyle w:val="ListParagraph"/>
              <w:numPr>
                <w:ilvl w:val="0"/>
                <w:numId w:val="39"/>
              </w:numPr>
              <w:spacing w:after="160"/>
              <w:ind w:left="461"/>
            </w:pPr>
            <w:r>
              <w:t>Menampilkan halaman profil guru</w:t>
            </w:r>
          </w:p>
        </w:tc>
      </w:tr>
    </w:tbl>
    <w:p w14:paraId="33A8B687" w14:textId="77777777" w:rsidR="00C53A83" w:rsidRDefault="00C53A83" w:rsidP="00C53A83"/>
    <w:p w14:paraId="4CD576F5" w14:textId="35EB50E1" w:rsidR="00C53A83" w:rsidRDefault="00C53A83" w:rsidP="00FF2590">
      <w:pPr>
        <w:pStyle w:val="ListParagraph"/>
        <w:numPr>
          <w:ilvl w:val="0"/>
          <w:numId w:val="25"/>
        </w:numPr>
        <w:ind w:left="426"/>
      </w:pPr>
      <w:r>
        <w:t>Skenario Profil Walikelas</w:t>
      </w:r>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C53A83" w:rsidRPr="00A46E0B" w14:paraId="448EA178" w14:textId="77777777" w:rsidTr="00C53A83">
        <w:trPr>
          <w:jc w:val="center"/>
        </w:trPr>
        <w:tc>
          <w:tcPr>
            <w:tcW w:w="3827" w:type="dxa"/>
            <w:shd w:val="clear" w:color="auto" w:fill="F2EE98"/>
            <w:vAlign w:val="center"/>
          </w:tcPr>
          <w:p w14:paraId="07D1B3B0" w14:textId="77777777" w:rsidR="00C53A83" w:rsidRPr="0044182F" w:rsidRDefault="00C53A83" w:rsidP="00C53A83">
            <w:pPr>
              <w:rPr>
                <w:b/>
              </w:rPr>
            </w:pPr>
            <w:r w:rsidRPr="0044182F">
              <w:rPr>
                <w:b/>
              </w:rPr>
              <w:t>Name</w:t>
            </w:r>
          </w:p>
        </w:tc>
        <w:tc>
          <w:tcPr>
            <w:tcW w:w="3964" w:type="dxa"/>
            <w:shd w:val="clear" w:color="auto" w:fill="F2EE98"/>
            <w:vAlign w:val="center"/>
          </w:tcPr>
          <w:p w14:paraId="12E70A9B" w14:textId="61BE22D0" w:rsidR="00C53A83" w:rsidRPr="00A46E0B" w:rsidRDefault="00C53A83" w:rsidP="00C53A83">
            <w:r>
              <w:t xml:space="preserve">Profil </w:t>
            </w:r>
            <w:r w:rsidR="006F3B9D">
              <w:t>Walikelas</w:t>
            </w:r>
          </w:p>
        </w:tc>
      </w:tr>
      <w:tr w:rsidR="00C53A83" w:rsidRPr="002F6C1D" w14:paraId="06500262" w14:textId="77777777" w:rsidTr="00C53A83">
        <w:trPr>
          <w:jc w:val="center"/>
        </w:trPr>
        <w:tc>
          <w:tcPr>
            <w:tcW w:w="3827" w:type="dxa"/>
            <w:vAlign w:val="center"/>
          </w:tcPr>
          <w:p w14:paraId="2ED5452C" w14:textId="77777777" w:rsidR="00C53A83" w:rsidRPr="0044182F" w:rsidRDefault="00C53A83" w:rsidP="00C53A83">
            <w:pPr>
              <w:rPr>
                <w:b/>
              </w:rPr>
            </w:pPr>
            <w:r w:rsidRPr="0044182F">
              <w:rPr>
                <w:b/>
              </w:rPr>
              <w:t>ID</w:t>
            </w:r>
          </w:p>
        </w:tc>
        <w:tc>
          <w:tcPr>
            <w:tcW w:w="3964" w:type="dxa"/>
            <w:vAlign w:val="center"/>
          </w:tcPr>
          <w:p w14:paraId="46CB74E3" w14:textId="0E16E589" w:rsidR="00C53A83" w:rsidRPr="002F6C1D" w:rsidRDefault="00C53A83" w:rsidP="00C53A83">
            <w:r>
              <w:t>RC0</w:t>
            </w:r>
            <w:r w:rsidR="006F3B9D">
              <w:t>7</w:t>
            </w:r>
          </w:p>
        </w:tc>
      </w:tr>
      <w:tr w:rsidR="00C53A83" w:rsidRPr="000C722D" w14:paraId="09208754" w14:textId="77777777" w:rsidTr="00C53A83">
        <w:trPr>
          <w:jc w:val="center"/>
        </w:trPr>
        <w:tc>
          <w:tcPr>
            <w:tcW w:w="3827" w:type="dxa"/>
            <w:vAlign w:val="center"/>
          </w:tcPr>
          <w:p w14:paraId="46781BE1" w14:textId="77777777" w:rsidR="00C53A83" w:rsidRPr="0044182F" w:rsidRDefault="00C53A83" w:rsidP="00C53A83">
            <w:pPr>
              <w:rPr>
                <w:b/>
              </w:rPr>
            </w:pPr>
            <w:r w:rsidRPr="0044182F">
              <w:rPr>
                <w:b/>
              </w:rPr>
              <w:t>Description</w:t>
            </w:r>
          </w:p>
        </w:tc>
        <w:tc>
          <w:tcPr>
            <w:tcW w:w="3964" w:type="dxa"/>
          </w:tcPr>
          <w:p w14:paraId="08D25C03" w14:textId="0F588B23" w:rsidR="00C53A83" w:rsidRPr="000C722D" w:rsidRDefault="006F3B9D" w:rsidP="00C53A83">
            <w:r>
              <w:t>Use case ini akan menampilkan informasi secara detail mengenai data identitas walikelas</w:t>
            </w:r>
          </w:p>
        </w:tc>
      </w:tr>
      <w:tr w:rsidR="00C53A83" w:rsidRPr="002F6C1D" w14:paraId="211D6205" w14:textId="77777777" w:rsidTr="00C53A83">
        <w:trPr>
          <w:jc w:val="center"/>
        </w:trPr>
        <w:tc>
          <w:tcPr>
            <w:tcW w:w="3827" w:type="dxa"/>
            <w:vAlign w:val="center"/>
          </w:tcPr>
          <w:p w14:paraId="3FF469BF" w14:textId="77777777" w:rsidR="00C53A83" w:rsidRPr="0044182F" w:rsidRDefault="00C53A83" w:rsidP="00C53A83">
            <w:pPr>
              <w:rPr>
                <w:b/>
              </w:rPr>
            </w:pPr>
            <w:r w:rsidRPr="0044182F">
              <w:rPr>
                <w:b/>
              </w:rPr>
              <w:t>Actors</w:t>
            </w:r>
          </w:p>
        </w:tc>
        <w:tc>
          <w:tcPr>
            <w:tcW w:w="3964" w:type="dxa"/>
            <w:vAlign w:val="center"/>
          </w:tcPr>
          <w:p w14:paraId="1E89A220" w14:textId="77777777" w:rsidR="00C53A83" w:rsidRPr="002F6C1D" w:rsidRDefault="00C53A83" w:rsidP="00C53A83">
            <w:r>
              <w:t>Bag.IT, Guru BK.</w:t>
            </w:r>
          </w:p>
        </w:tc>
      </w:tr>
      <w:tr w:rsidR="00C53A83" w:rsidRPr="0044182F" w14:paraId="1A43913D" w14:textId="77777777" w:rsidTr="00C53A83">
        <w:trPr>
          <w:jc w:val="center"/>
        </w:trPr>
        <w:tc>
          <w:tcPr>
            <w:tcW w:w="3827" w:type="dxa"/>
            <w:vAlign w:val="center"/>
          </w:tcPr>
          <w:p w14:paraId="7F461CB9" w14:textId="77777777" w:rsidR="00C53A83" w:rsidRPr="0044182F" w:rsidRDefault="00C53A83" w:rsidP="00C53A83">
            <w:pPr>
              <w:rPr>
                <w:b/>
              </w:rPr>
            </w:pPr>
            <w:r w:rsidRPr="0044182F">
              <w:rPr>
                <w:b/>
              </w:rPr>
              <w:t>Frequency of Use</w:t>
            </w:r>
          </w:p>
        </w:tc>
        <w:tc>
          <w:tcPr>
            <w:tcW w:w="3964" w:type="dxa"/>
            <w:vAlign w:val="center"/>
          </w:tcPr>
          <w:p w14:paraId="3FC8ED47" w14:textId="77777777" w:rsidR="00C53A83" w:rsidRPr="00C42BC3" w:rsidRDefault="00C53A83" w:rsidP="00C53A83">
            <w:pPr>
              <w:rPr>
                <w:i/>
                <w:iCs/>
              </w:rPr>
            </w:pPr>
            <w:r>
              <w:rPr>
                <w:i/>
                <w:iCs/>
              </w:rPr>
              <w:t>Conditional</w:t>
            </w:r>
          </w:p>
        </w:tc>
      </w:tr>
      <w:tr w:rsidR="00C53A83" w:rsidRPr="0044182F" w14:paraId="793D2E29" w14:textId="77777777" w:rsidTr="00C53A83">
        <w:trPr>
          <w:jc w:val="center"/>
        </w:trPr>
        <w:tc>
          <w:tcPr>
            <w:tcW w:w="3827" w:type="dxa"/>
            <w:vAlign w:val="center"/>
          </w:tcPr>
          <w:p w14:paraId="2D279FD6" w14:textId="77777777" w:rsidR="00C53A83" w:rsidRPr="0044182F" w:rsidRDefault="00C53A83" w:rsidP="00C53A83">
            <w:pPr>
              <w:rPr>
                <w:b/>
              </w:rPr>
            </w:pPr>
            <w:r w:rsidRPr="0044182F">
              <w:rPr>
                <w:b/>
              </w:rPr>
              <w:t>Triggers</w:t>
            </w:r>
          </w:p>
        </w:tc>
        <w:tc>
          <w:tcPr>
            <w:tcW w:w="3964" w:type="dxa"/>
            <w:vAlign w:val="center"/>
          </w:tcPr>
          <w:p w14:paraId="642BA3F1" w14:textId="1B343060" w:rsidR="00C53A83" w:rsidRPr="0044182F" w:rsidRDefault="00C53A83" w:rsidP="00C53A83">
            <w:r>
              <w:t xml:space="preserve">Use case akan terjadi jika aktor ingin melihat profil </w:t>
            </w:r>
            <w:r w:rsidR="00DD3CFF">
              <w:t>walikelas</w:t>
            </w:r>
          </w:p>
        </w:tc>
      </w:tr>
      <w:tr w:rsidR="00C53A83" w:rsidRPr="00C42BC3" w14:paraId="632732D0" w14:textId="77777777" w:rsidTr="00C53A83">
        <w:trPr>
          <w:jc w:val="center"/>
        </w:trPr>
        <w:tc>
          <w:tcPr>
            <w:tcW w:w="3827" w:type="dxa"/>
            <w:vAlign w:val="center"/>
          </w:tcPr>
          <w:p w14:paraId="3B20E463" w14:textId="77777777" w:rsidR="00C53A83" w:rsidRPr="0044182F" w:rsidRDefault="00C53A83" w:rsidP="00C53A83">
            <w:pPr>
              <w:rPr>
                <w:b/>
              </w:rPr>
            </w:pPr>
            <w:r w:rsidRPr="0044182F">
              <w:rPr>
                <w:b/>
              </w:rPr>
              <w:t>Pre-Conditions</w:t>
            </w:r>
          </w:p>
        </w:tc>
        <w:tc>
          <w:tcPr>
            <w:tcW w:w="3964" w:type="dxa"/>
            <w:vAlign w:val="center"/>
          </w:tcPr>
          <w:p w14:paraId="77E68FCA" w14:textId="29393D94" w:rsidR="00C53A83" w:rsidRPr="00C42BC3" w:rsidRDefault="00C53A83" w:rsidP="00C53A83">
            <w:r>
              <w:t xml:space="preserve">Sistem menampilkan halaman data </w:t>
            </w:r>
            <w:r w:rsidR="006F3B9D">
              <w:t>walikelas</w:t>
            </w:r>
          </w:p>
        </w:tc>
      </w:tr>
      <w:tr w:rsidR="00C53A83" w:rsidRPr="0048762E" w14:paraId="74613AD8" w14:textId="77777777" w:rsidTr="00C53A83">
        <w:trPr>
          <w:jc w:val="center"/>
        </w:trPr>
        <w:tc>
          <w:tcPr>
            <w:tcW w:w="3827" w:type="dxa"/>
            <w:vAlign w:val="center"/>
          </w:tcPr>
          <w:p w14:paraId="71D54E45" w14:textId="77777777" w:rsidR="00C53A83" w:rsidRPr="0044182F" w:rsidRDefault="00C53A83" w:rsidP="00C53A83">
            <w:pPr>
              <w:rPr>
                <w:b/>
              </w:rPr>
            </w:pPr>
            <w:r w:rsidRPr="0044182F">
              <w:rPr>
                <w:b/>
              </w:rPr>
              <w:t>Post-Conditions</w:t>
            </w:r>
          </w:p>
        </w:tc>
        <w:tc>
          <w:tcPr>
            <w:tcW w:w="3964" w:type="dxa"/>
            <w:vAlign w:val="center"/>
          </w:tcPr>
          <w:p w14:paraId="1F289ECF" w14:textId="758B8BFC" w:rsidR="00C53A83" w:rsidRPr="0048762E" w:rsidRDefault="00C53A83" w:rsidP="00C53A83">
            <w:r>
              <w:t xml:space="preserve">Sistem menampilkan profil </w:t>
            </w:r>
            <w:r w:rsidR="006F3B9D">
              <w:t>walikelas</w:t>
            </w:r>
          </w:p>
        </w:tc>
      </w:tr>
      <w:tr w:rsidR="00C53A83" w:rsidRPr="0044182F" w14:paraId="2539E2BF" w14:textId="77777777" w:rsidTr="00C53A83">
        <w:trPr>
          <w:jc w:val="center"/>
        </w:trPr>
        <w:tc>
          <w:tcPr>
            <w:tcW w:w="7791" w:type="dxa"/>
            <w:gridSpan w:val="2"/>
            <w:shd w:val="clear" w:color="auto" w:fill="F2EE98"/>
            <w:vAlign w:val="center"/>
          </w:tcPr>
          <w:p w14:paraId="511B73E4" w14:textId="77777777" w:rsidR="00C53A83" w:rsidRPr="0044182F" w:rsidRDefault="00C53A83" w:rsidP="00C53A83">
            <w:pPr>
              <w:jc w:val="center"/>
              <w:rPr>
                <w:b/>
              </w:rPr>
            </w:pPr>
            <w:r w:rsidRPr="0044182F">
              <w:rPr>
                <w:b/>
              </w:rPr>
              <w:t>Main Course</w:t>
            </w:r>
          </w:p>
        </w:tc>
      </w:tr>
      <w:tr w:rsidR="00C53A83" w:rsidRPr="0044182F" w14:paraId="112D4C65" w14:textId="77777777" w:rsidTr="00C53A83">
        <w:trPr>
          <w:jc w:val="center"/>
        </w:trPr>
        <w:tc>
          <w:tcPr>
            <w:tcW w:w="3827" w:type="dxa"/>
            <w:shd w:val="clear" w:color="auto" w:fill="F2EE98"/>
            <w:vAlign w:val="center"/>
          </w:tcPr>
          <w:p w14:paraId="38BC88F6" w14:textId="77777777" w:rsidR="00C53A83" w:rsidRPr="0044182F" w:rsidRDefault="00C53A83" w:rsidP="00C53A83">
            <w:pPr>
              <w:jc w:val="center"/>
              <w:rPr>
                <w:b/>
              </w:rPr>
            </w:pPr>
            <w:r w:rsidRPr="0044182F">
              <w:rPr>
                <w:b/>
              </w:rPr>
              <w:lastRenderedPageBreak/>
              <w:t>Aksi Aktor</w:t>
            </w:r>
          </w:p>
        </w:tc>
        <w:tc>
          <w:tcPr>
            <w:tcW w:w="3964" w:type="dxa"/>
            <w:shd w:val="clear" w:color="auto" w:fill="F2EE98"/>
            <w:vAlign w:val="center"/>
          </w:tcPr>
          <w:p w14:paraId="33DF1B76" w14:textId="77777777" w:rsidR="00C53A83" w:rsidRPr="0044182F" w:rsidRDefault="00C53A83" w:rsidP="00C53A83">
            <w:pPr>
              <w:jc w:val="center"/>
              <w:rPr>
                <w:b/>
              </w:rPr>
            </w:pPr>
            <w:r w:rsidRPr="0044182F">
              <w:rPr>
                <w:b/>
              </w:rPr>
              <w:t>Reaksi Sistem</w:t>
            </w:r>
          </w:p>
        </w:tc>
      </w:tr>
      <w:tr w:rsidR="00C53A83" w:rsidRPr="0044182F" w14:paraId="6CC10B84" w14:textId="77777777" w:rsidTr="00C53A83">
        <w:trPr>
          <w:jc w:val="center"/>
        </w:trPr>
        <w:tc>
          <w:tcPr>
            <w:tcW w:w="3827" w:type="dxa"/>
            <w:vAlign w:val="center"/>
          </w:tcPr>
          <w:p w14:paraId="11D87FF5" w14:textId="199C1CFB" w:rsidR="00C53A83" w:rsidRPr="0044182F" w:rsidRDefault="007C5FA9" w:rsidP="00C53A83">
            <w:pPr>
              <w:numPr>
                <w:ilvl w:val="0"/>
                <w:numId w:val="29"/>
              </w:numPr>
              <w:spacing w:after="160"/>
            </w:pPr>
            <w:ins w:id="789" w:author="Rafi Aziizi" w:date="2021-11-12T10:45:00Z">
              <w:r>
                <w:t>Memasuki sistem absensi</w:t>
              </w:r>
            </w:ins>
            <w:del w:id="790" w:author="Rafi Aziizi" w:date="2021-11-12T10:45:00Z">
              <w:r w:rsidR="00C53A83" w:rsidDel="007C5FA9">
                <w:delText>Masuk sistem absensi</w:delText>
              </w:r>
            </w:del>
          </w:p>
        </w:tc>
        <w:tc>
          <w:tcPr>
            <w:tcW w:w="3964" w:type="dxa"/>
            <w:vAlign w:val="center"/>
          </w:tcPr>
          <w:p w14:paraId="39B1957F" w14:textId="77777777" w:rsidR="00C53A83" w:rsidRPr="0044182F" w:rsidRDefault="00C53A83" w:rsidP="00C53A83">
            <w:pPr>
              <w:ind w:left="511"/>
            </w:pPr>
          </w:p>
        </w:tc>
      </w:tr>
      <w:tr w:rsidR="00C53A83" w:rsidRPr="0044182F" w14:paraId="644F5199" w14:textId="77777777" w:rsidTr="00C53A83">
        <w:trPr>
          <w:jc w:val="center"/>
        </w:trPr>
        <w:tc>
          <w:tcPr>
            <w:tcW w:w="3827" w:type="dxa"/>
            <w:vAlign w:val="center"/>
          </w:tcPr>
          <w:p w14:paraId="44E3B3C0" w14:textId="77777777" w:rsidR="00C53A83" w:rsidRPr="0044182F" w:rsidRDefault="00C53A83" w:rsidP="00C53A83">
            <w:pPr>
              <w:ind w:left="510"/>
            </w:pPr>
          </w:p>
        </w:tc>
        <w:tc>
          <w:tcPr>
            <w:tcW w:w="3964" w:type="dxa"/>
            <w:vAlign w:val="center"/>
          </w:tcPr>
          <w:p w14:paraId="6E739CB2" w14:textId="5070C5C5" w:rsidR="00C53A83" w:rsidRPr="0044182F" w:rsidRDefault="00C53A83" w:rsidP="00C53A83">
            <w:pPr>
              <w:numPr>
                <w:ilvl w:val="0"/>
                <w:numId w:val="29"/>
              </w:numPr>
              <w:spacing w:after="160"/>
              <w:ind w:left="511"/>
            </w:pPr>
            <w:r>
              <w:t xml:space="preserve">Menampilkan halaman </w:t>
            </w:r>
            <w:r w:rsidR="006F3B9D">
              <w:t>menu kelola utama</w:t>
            </w:r>
          </w:p>
        </w:tc>
      </w:tr>
      <w:tr w:rsidR="00C53A83" w14:paraId="0CC3D80D" w14:textId="77777777" w:rsidTr="00C53A83">
        <w:trPr>
          <w:jc w:val="center"/>
        </w:trPr>
        <w:tc>
          <w:tcPr>
            <w:tcW w:w="3827" w:type="dxa"/>
            <w:vAlign w:val="center"/>
          </w:tcPr>
          <w:p w14:paraId="51FA3B04" w14:textId="2DCFDCE4" w:rsidR="00C53A83" w:rsidRPr="0044182F" w:rsidRDefault="00C53A83" w:rsidP="00C53A83">
            <w:pPr>
              <w:pStyle w:val="ListParagraph"/>
              <w:numPr>
                <w:ilvl w:val="0"/>
                <w:numId w:val="29"/>
              </w:numPr>
            </w:pPr>
            <w:r>
              <w:t xml:space="preserve">Memiliih menu “Data </w:t>
            </w:r>
            <w:r w:rsidR="006F3B9D">
              <w:t>Walikelas</w:t>
            </w:r>
            <w:r>
              <w:t>”</w:t>
            </w:r>
          </w:p>
        </w:tc>
        <w:tc>
          <w:tcPr>
            <w:tcW w:w="3964" w:type="dxa"/>
            <w:vAlign w:val="center"/>
          </w:tcPr>
          <w:p w14:paraId="07B6D988" w14:textId="77777777" w:rsidR="00C53A83" w:rsidRDefault="00C53A83" w:rsidP="00C53A83">
            <w:pPr>
              <w:spacing w:after="160"/>
              <w:ind w:left="511"/>
            </w:pPr>
          </w:p>
        </w:tc>
      </w:tr>
      <w:tr w:rsidR="00C53A83" w14:paraId="710CCCC1" w14:textId="77777777" w:rsidTr="00C53A83">
        <w:trPr>
          <w:jc w:val="center"/>
        </w:trPr>
        <w:tc>
          <w:tcPr>
            <w:tcW w:w="3827" w:type="dxa"/>
            <w:vAlign w:val="center"/>
          </w:tcPr>
          <w:p w14:paraId="5044338D" w14:textId="77777777" w:rsidR="00C53A83" w:rsidRDefault="00C53A83" w:rsidP="00C53A83">
            <w:pPr>
              <w:pStyle w:val="ListParagraph"/>
            </w:pPr>
          </w:p>
        </w:tc>
        <w:tc>
          <w:tcPr>
            <w:tcW w:w="3964" w:type="dxa"/>
            <w:vAlign w:val="center"/>
          </w:tcPr>
          <w:p w14:paraId="637A9757" w14:textId="76B1503B" w:rsidR="00C53A83" w:rsidRDefault="00C53A83" w:rsidP="00C53A83">
            <w:pPr>
              <w:pStyle w:val="ListParagraph"/>
              <w:numPr>
                <w:ilvl w:val="0"/>
                <w:numId w:val="29"/>
              </w:numPr>
              <w:spacing w:after="160"/>
              <w:ind w:left="464"/>
            </w:pPr>
            <w:r>
              <w:t xml:space="preserve">Menampilkan halaman data </w:t>
            </w:r>
            <w:r w:rsidR="006F3B9D">
              <w:t>walikelas</w:t>
            </w:r>
          </w:p>
        </w:tc>
      </w:tr>
      <w:tr w:rsidR="00C53A83" w14:paraId="461EBA6D" w14:textId="77777777" w:rsidTr="00C53A83">
        <w:trPr>
          <w:jc w:val="center"/>
        </w:trPr>
        <w:tc>
          <w:tcPr>
            <w:tcW w:w="3827" w:type="dxa"/>
            <w:vAlign w:val="center"/>
          </w:tcPr>
          <w:p w14:paraId="1317F463" w14:textId="0233C776" w:rsidR="00C53A83" w:rsidRDefault="00C53A83" w:rsidP="00C53A83">
            <w:pPr>
              <w:pStyle w:val="ListParagraph"/>
              <w:numPr>
                <w:ilvl w:val="0"/>
                <w:numId w:val="39"/>
              </w:numPr>
            </w:pPr>
            <w:r>
              <w:t xml:space="preserve">Menekan </w:t>
            </w:r>
            <w:r>
              <w:rPr>
                <w:i/>
                <w:iCs/>
              </w:rPr>
              <w:t>button “</w:t>
            </w:r>
            <w:r w:rsidR="006F3B9D">
              <w:rPr>
                <w:i/>
                <w:iCs/>
              </w:rPr>
              <w:t>Profile</w:t>
            </w:r>
            <w:r>
              <w:rPr>
                <w:i/>
                <w:iCs/>
              </w:rPr>
              <w:t xml:space="preserve"> </w:t>
            </w:r>
            <w:r w:rsidR="006F3B9D">
              <w:rPr>
                <w:i/>
                <w:iCs/>
              </w:rPr>
              <w:t>Walikelas</w:t>
            </w:r>
            <w:r>
              <w:rPr>
                <w:i/>
                <w:iCs/>
              </w:rPr>
              <w:t>”</w:t>
            </w:r>
          </w:p>
        </w:tc>
        <w:tc>
          <w:tcPr>
            <w:tcW w:w="3964" w:type="dxa"/>
            <w:vAlign w:val="center"/>
          </w:tcPr>
          <w:p w14:paraId="19073F93" w14:textId="77777777" w:rsidR="00C53A83" w:rsidRDefault="00C53A83" w:rsidP="00C53A83">
            <w:pPr>
              <w:spacing w:after="160"/>
            </w:pPr>
          </w:p>
        </w:tc>
      </w:tr>
      <w:tr w:rsidR="00C53A83" w14:paraId="35247640" w14:textId="77777777" w:rsidTr="00C53A83">
        <w:trPr>
          <w:jc w:val="center"/>
        </w:trPr>
        <w:tc>
          <w:tcPr>
            <w:tcW w:w="3827" w:type="dxa"/>
            <w:vAlign w:val="center"/>
          </w:tcPr>
          <w:p w14:paraId="23E2C124" w14:textId="77777777" w:rsidR="00C53A83" w:rsidRDefault="00C53A83" w:rsidP="00C53A83">
            <w:pPr>
              <w:pStyle w:val="ListParagraph"/>
            </w:pPr>
          </w:p>
        </w:tc>
        <w:tc>
          <w:tcPr>
            <w:tcW w:w="3964" w:type="dxa"/>
            <w:vAlign w:val="center"/>
          </w:tcPr>
          <w:p w14:paraId="4D1837E0" w14:textId="5A947AA0" w:rsidR="00C53A83" w:rsidRDefault="00C53A83" w:rsidP="00C53A83">
            <w:pPr>
              <w:pStyle w:val="ListParagraph"/>
              <w:numPr>
                <w:ilvl w:val="0"/>
                <w:numId w:val="39"/>
              </w:numPr>
              <w:spacing w:after="160"/>
              <w:ind w:left="461"/>
            </w:pPr>
            <w:r>
              <w:t xml:space="preserve">Menampilkan halaman profil </w:t>
            </w:r>
            <w:r w:rsidR="006F3B9D">
              <w:t>walikelas</w:t>
            </w:r>
          </w:p>
        </w:tc>
      </w:tr>
    </w:tbl>
    <w:p w14:paraId="7D314D4C" w14:textId="77777777" w:rsidR="00C42BC3" w:rsidRDefault="00C42BC3" w:rsidP="00C42BC3">
      <w:pPr>
        <w:ind w:left="66"/>
      </w:pPr>
    </w:p>
    <w:p w14:paraId="338FAF20" w14:textId="3CE888CE" w:rsidR="006F3B9D" w:rsidRDefault="006B0840" w:rsidP="00FF2590">
      <w:pPr>
        <w:pStyle w:val="ListParagraph"/>
        <w:numPr>
          <w:ilvl w:val="0"/>
          <w:numId w:val="25"/>
        </w:numPr>
        <w:ind w:left="426"/>
      </w:pPr>
      <w:r>
        <w:t xml:space="preserve">Skenario </w:t>
      </w:r>
      <w:r w:rsidR="006F3B9D">
        <w:t>Anggota Siswa</w:t>
      </w:r>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6F3B9D" w:rsidRPr="00A46E0B" w14:paraId="2D058EDF" w14:textId="77777777" w:rsidTr="008159DF">
        <w:trPr>
          <w:jc w:val="center"/>
        </w:trPr>
        <w:tc>
          <w:tcPr>
            <w:tcW w:w="3827" w:type="dxa"/>
            <w:shd w:val="clear" w:color="auto" w:fill="F2EE98"/>
            <w:vAlign w:val="center"/>
          </w:tcPr>
          <w:p w14:paraId="3F66BA40" w14:textId="77777777" w:rsidR="006F3B9D" w:rsidRPr="0044182F" w:rsidRDefault="006F3B9D" w:rsidP="008159DF">
            <w:pPr>
              <w:rPr>
                <w:b/>
              </w:rPr>
            </w:pPr>
            <w:r w:rsidRPr="0044182F">
              <w:rPr>
                <w:b/>
              </w:rPr>
              <w:t>Name</w:t>
            </w:r>
          </w:p>
        </w:tc>
        <w:tc>
          <w:tcPr>
            <w:tcW w:w="3964" w:type="dxa"/>
            <w:shd w:val="clear" w:color="auto" w:fill="F2EE98"/>
            <w:vAlign w:val="center"/>
          </w:tcPr>
          <w:p w14:paraId="63040A21" w14:textId="57CC73C3" w:rsidR="006F3B9D" w:rsidRPr="00A46E0B" w:rsidRDefault="006F3B9D" w:rsidP="008159DF">
            <w:r>
              <w:t>Anggota Siswa</w:t>
            </w:r>
          </w:p>
        </w:tc>
      </w:tr>
      <w:tr w:rsidR="006F3B9D" w:rsidRPr="002F6C1D" w14:paraId="19482A2A" w14:textId="77777777" w:rsidTr="008159DF">
        <w:trPr>
          <w:jc w:val="center"/>
        </w:trPr>
        <w:tc>
          <w:tcPr>
            <w:tcW w:w="3827" w:type="dxa"/>
            <w:vAlign w:val="center"/>
          </w:tcPr>
          <w:p w14:paraId="4946D6A8" w14:textId="77777777" w:rsidR="006F3B9D" w:rsidRPr="0044182F" w:rsidRDefault="006F3B9D" w:rsidP="008159DF">
            <w:pPr>
              <w:rPr>
                <w:b/>
              </w:rPr>
            </w:pPr>
            <w:r w:rsidRPr="0044182F">
              <w:rPr>
                <w:b/>
              </w:rPr>
              <w:t>ID</w:t>
            </w:r>
          </w:p>
        </w:tc>
        <w:tc>
          <w:tcPr>
            <w:tcW w:w="3964" w:type="dxa"/>
            <w:vAlign w:val="center"/>
          </w:tcPr>
          <w:p w14:paraId="3DA5B61C" w14:textId="6366DF05" w:rsidR="006F3B9D" w:rsidRPr="002F6C1D" w:rsidRDefault="006F3B9D" w:rsidP="008159DF">
            <w:r>
              <w:t>RC08</w:t>
            </w:r>
          </w:p>
        </w:tc>
      </w:tr>
      <w:tr w:rsidR="006F3B9D" w:rsidRPr="000C722D" w14:paraId="007A0612" w14:textId="77777777" w:rsidTr="008159DF">
        <w:trPr>
          <w:jc w:val="center"/>
        </w:trPr>
        <w:tc>
          <w:tcPr>
            <w:tcW w:w="3827" w:type="dxa"/>
            <w:vAlign w:val="center"/>
          </w:tcPr>
          <w:p w14:paraId="00864682" w14:textId="77777777" w:rsidR="006F3B9D" w:rsidRPr="0044182F" w:rsidRDefault="006F3B9D" w:rsidP="008159DF">
            <w:pPr>
              <w:rPr>
                <w:b/>
              </w:rPr>
            </w:pPr>
            <w:r w:rsidRPr="0044182F">
              <w:rPr>
                <w:b/>
              </w:rPr>
              <w:t>Description</w:t>
            </w:r>
          </w:p>
        </w:tc>
        <w:tc>
          <w:tcPr>
            <w:tcW w:w="3964" w:type="dxa"/>
          </w:tcPr>
          <w:p w14:paraId="3A4B9403" w14:textId="511D00CA" w:rsidR="006F3B9D" w:rsidRPr="000C722D" w:rsidRDefault="006F3B9D" w:rsidP="008159DF">
            <w:r>
              <w:t>Use case ini akan menampilkan informasi data anggota siswa berikut riwayat absensi yang diwakili oleh nama walikelas yang sama.</w:t>
            </w:r>
          </w:p>
        </w:tc>
      </w:tr>
      <w:tr w:rsidR="006F3B9D" w:rsidRPr="002F6C1D" w14:paraId="5BCF6795" w14:textId="77777777" w:rsidTr="008159DF">
        <w:trPr>
          <w:jc w:val="center"/>
        </w:trPr>
        <w:tc>
          <w:tcPr>
            <w:tcW w:w="3827" w:type="dxa"/>
            <w:vAlign w:val="center"/>
          </w:tcPr>
          <w:p w14:paraId="64478A59" w14:textId="77777777" w:rsidR="006F3B9D" w:rsidRPr="0044182F" w:rsidRDefault="006F3B9D" w:rsidP="008159DF">
            <w:pPr>
              <w:rPr>
                <w:b/>
              </w:rPr>
            </w:pPr>
            <w:r w:rsidRPr="0044182F">
              <w:rPr>
                <w:b/>
              </w:rPr>
              <w:t>Actors</w:t>
            </w:r>
          </w:p>
        </w:tc>
        <w:tc>
          <w:tcPr>
            <w:tcW w:w="3964" w:type="dxa"/>
            <w:vAlign w:val="center"/>
          </w:tcPr>
          <w:p w14:paraId="27935FD0" w14:textId="77777777" w:rsidR="006F3B9D" w:rsidRPr="002F6C1D" w:rsidRDefault="006F3B9D" w:rsidP="008159DF">
            <w:r>
              <w:t>Bag.IT, Guru BK.</w:t>
            </w:r>
          </w:p>
        </w:tc>
      </w:tr>
      <w:tr w:rsidR="006F3B9D" w:rsidRPr="0044182F" w14:paraId="601F24CC" w14:textId="77777777" w:rsidTr="008159DF">
        <w:trPr>
          <w:jc w:val="center"/>
        </w:trPr>
        <w:tc>
          <w:tcPr>
            <w:tcW w:w="3827" w:type="dxa"/>
            <w:vAlign w:val="center"/>
          </w:tcPr>
          <w:p w14:paraId="3EC5A1BC" w14:textId="77777777" w:rsidR="006F3B9D" w:rsidRPr="0044182F" w:rsidRDefault="006F3B9D" w:rsidP="008159DF">
            <w:pPr>
              <w:rPr>
                <w:b/>
              </w:rPr>
            </w:pPr>
            <w:r w:rsidRPr="0044182F">
              <w:rPr>
                <w:b/>
              </w:rPr>
              <w:t>Frequency of Use</w:t>
            </w:r>
          </w:p>
        </w:tc>
        <w:tc>
          <w:tcPr>
            <w:tcW w:w="3964" w:type="dxa"/>
            <w:vAlign w:val="center"/>
          </w:tcPr>
          <w:p w14:paraId="3EDA84A3" w14:textId="77777777" w:rsidR="006F3B9D" w:rsidRPr="00C42BC3" w:rsidRDefault="006F3B9D" w:rsidP="008159DF">
            <w:pPr>
              <w:rPr>
                <w:i/>
                <w:iCs/>
              </w:rPr>
            </w:pPr>
            <w:r>
              <w:rPr>
                <w:i/>
                <w:iCs/>
              </w:rPr>
              <w:t>Conditional</w:t>
            </w:r>
          </w:p>
        </w:tc>
      </w:tr>
      <w:tr w:rsidR="006F3B9D" w:rsidRPr="0044182F" w14:paraId="1DED46A8" w14:textId="77777777" w:rsidTr="008159DF">
        <w:trPr>
          <w:jc w:val="center"/>
        </w:trPr>
        <w:tc>
          <w:tcPr>
            <w:tcW w:w="3827" w:type="dxa"/>
            <w:vAlign w:val="center"/>
          </w:tcPr>
          <w:p w14:paraId="25D3A02B" w14:textId="77777777" w:rsidR="006F3B9D" w:rsidRPr="0044182F" w:rsidRDefault="006F3B9D" w:rsidP="008159DF">
            <w:pPr>
              <w:rPr>
                <w:b/>
              </w:rPr>
            </w:pPr>
            <w:r w:rsidRPr="0044182F">
              <w:rPr>
                <w:b/>
              </w:rPr>
              <w:t>Triggers</w:t>
            </w:r>
          </w:p>
        </w:tc>
        <w:tc>
          <w:tcPr>
            <w:tcW w:w="3964" w:type="dxa"/>
            <w:vAlign w:val="center"/>
          </w:tcPr>
          <w:p w14:paraId="42B46757" w14:textId="453C1A79" w:rsidR="006F3B9D" w:rsidRPr="0044182F" w:rsidRDefault="006F3B9D" w:rsidP="008159DF">
            <w:r>
              <w:t>Use case akan terjadi jika aktor ingin melihat anggota siswa di walikelas.</w:t>
            </w:r>
          </w:p>
        </w:tc>
      </w:tr>
      <w:tr w:rsidR="006F3B9D" w:rsidRPr="00C42BC3" w14:paraId="7A0E3EBC" w14:textId="77777777" w:rsidTr="008159DF">
        <w:trPr>
          <w:jc w:val="center"/>
        </w:trPr>
        <w:tc>
          <w:tcPr>
            <w:tcW w:w="3827" w:type="dxa"/>
            <w:vAlign w:val="center"/>
          </w:tcPr>
          <w:p w14:paraId="32BC4A89" w14:textId="77777777" w:rsidR="006F3B9D" w:rsidRPr="0044182F" w:rsidRDefault="006F3B9D" w:rsidP="008159DF">
            <w:pPr>
              <w:rPr>
                <w:b/>
              </w:rPr>
            </w:pPr>
            <w:r w:rsidRPr="0044182F">
              <w:rPr>
                <w:b/>
              </w:rPr>
              <w:t>Pre-Conditions</w:t>
            </w:r>
          </w:p>
        </w:tc>
        <w:tc>
          <w:tcPr>
            <w:tcW w:w="3964" w:type="dxa"/>
            <w:vAlign w:val="center"/>
          </w:tcPr>
          <w:p w14:paraId="7C8449C0" w14:textId="3169BE4A" w:rsidR="006F3B9D" w:rsidRPr="00C42BC3" w:rsidRDefault="006F3B9D" w:rsidP="008159DF">
            <w:r>
              <w:t>Sistem menampilkan halaman profile walikelas</w:t>
            </w:r>
          </w:p>
        </w:tc>
      </w:tr>
      <w:tr w:rsidR="006F3B9D" w:rsidRPr="0048762E" w14:paraId="008B2131" w14:textId="77777777" w:rsidTr="008159DF">
        <w:trPr>
          <w:jc w:val="center"/>
        </w:trPr>
        <w:tc>
          <w:tcPr>
            <w:tcW w:w="3827" w:type="dxa"/>
            <w:vAlign w:val="center"/>
          </w:tcPr>
          <w:p w14:paraId="0F89B965" w14:textId="77777777" w:rsidR="006F3B9D" w:rsidRPr="0044182F" w:rsidRDefault="006F3B9D" w:rsidP="008159DF">
            <w:pPr>
              <w:rPr>
                <w:b/>
              </w:rPr>
            </w:pPr>
            <w:r w:rsidRPr="0044182F">
              <w:rPr>
                <w:b/>
              </w:rPr>
              <w:t>Post-Conditions</w:t>
            </w:r>
          </w:p>
        </w:tc>
        <w:tc>
          <w:tcPr>
            <w:tcW w:w="3964" w:type="dxa"/>
            <w:vAlign w:val="center"/>
          </w:tcPr>
          <w:p w14:paraId="319A1E5A" w14:textId="21D33372" w:rsidR="006F3B9D" w:rsidRPr="0048762E" w:rsidRDefault="006F3B9D" w:rsidP="008159DF">
            <w:r>
              <w:t>Sistem menampilkan anggota siswa</w:t>
            </w:r>
            <w:r w:rsidR="006B0840">
              <w:t xml:space="preserve"> dan riwayat absensi semua siswa yang diwalikelaskan.</w:t>
            </w:r>
          </w:p>
        </w:tc>
      </w:tr>
      <w:tr w:rsidR="006F3B9D" w:rsidRPr="0044182F" w14:paraId="2BAA3F5A" w14:textId="77777777" w:rsidTr="008159DF">
        <w:trPr>
          <w:jc w:val="center"/>
        </w:trPr>
        <w:tc>
          <w:tcPr>
            <w:tcW w:w="7791" w:type="dxa"/>
            <w:gridSpan w:val="2"/>
            <w:shd w:val="clear" w:color="auto" w:fill="F2EE98"/>
            <w:vAlign w:val="center"/>
          </w:tcPr>
          <w:p w14:paraId="7484F4A4" w14:textId="77777777" w:rsidR="006F3B9D" w:rsidRPr="0044182F" w:rsidRDefault="006F3B9D" w:rsidP="008159DF">
            <w:pPr>
              <w:jc w:val="center"/>
              <w:rPr>
                <w:b/>
              </w:rPr>
            </w:pPr>
            <w:r w:rsidRPr="0044182F">
              <w:rPr>
                <w:b/>
              </w:rPr>
              <w:lastRenderedPageBreak/>
              <w:t>Main Course</w:t>
            </w:r>
          </w:p>
        </w:tc>
      </w:tr>
      <w:tr w:rsidR="006F3B9D" w:rsidRPr="0044182F" w14:paraId="2963EA26" w14:textId="77777777" w:rsidTr="008159DF">
        <w:trPr>
          <w:jc w:val="center"/>
        </w:trPr>
        <w:tc>
          <w:tcPr>
            <w:tcW w:w="3827" w:type="dxa"/>
            <w:shd w:val="clear" w:color="auto" w:fill="F2EE98"/>
            <w:vAlign w:val="center"/>
          </w:tcPr>
          <w:p w14:paraId="3D4D23CE" w14:textId="77777777" w:rsidR="006F3B9D" w:rsidRPr="0044182F" w:rsidRDefault="006F3B9D" w:rsidP="008159DF">
            <w:pPr>
              <w:jc w:val="center"/>
              <w:rPr>
                <w:b/>
              </w:rPr>
            </w:pPr>
            <w:r w:rsidRPr="0044182F">
              <w:rPr>
                <w:b/>
              </w:rPr>
              <w:t>Aksi Aktor</w:t>
            </w:r>
          </w:p>
        </w:tc>
        <w:tc>
          <w:tcPr>
            <w:tcW w:w="3964" w:type="dxa"/>
            <w:shd w:val="clear" w:color="auto" w:fill="F2EE98"/>
            <w:vAlign w:val="center"/>
          </w:tcPr>
          <w:p w14:paraId="536373F2" w14:textId="77777777" w:rsidR="006F3B9D" w:rsidRPr="0044182F" w:rsidRDefault="006F3B9D" w:rsidP="008159DF">
            <w:pPr>
              <w:jc w:val="center"/>
              <w:rPr>
                <w:b/>
              </w:rPr>
            </w:pPr>
            <w:r w:rsidRPr="0044182F">
              <w:rPr>
                <w:b/>
              </w:rPr>
              <w:t>Reaksi Sistem</w:t>
            </w:r>
          </w:p>
        </w:tc>
      </w:tr>
      <w:tr w:rsidR="006F3B9D" w:rsidRPr="0044182F" w14:paraId="34610A0B" w14:textId="77777777" w:rsidTr="008159DF">
        <w:trPr>
          <w:jc w:val="center"/>
        </w:trPr>
        <w:tc>
          <w:tcPr>
            <w:tcW w:w="3827" w:type="dxa"/>
            <w:vAlign w:val="center"/>
          </w:tcPr>
          <w:p w14:paraId="791A8878" w14:textId="37B2ECBA" w:rsidR="006F3B9D" w:rsidRPr="0044182F" w:rsidRDefault="007C5FA9" w:rsidP="008159DF">
            <w:pPr>
              <w:numPr>
                <w:ilvl w:val="0"/>
                <w:numId w:val="29"/>
              </w:numPr>
              <w:spacing w:after="160"/>
            </w:pPr>
            <w:ins w:id="791" w:author="Rafi Aziizi" w:date="2021-11-12T10:45:00Z">
              <w:r>
                <w:t>Memasuki sistem absensi</w:t>
              </w:r>
            </w:ins>
            <w:del w:id="792" w:author="Rafi Aziizi" w:date="2021-11-12T10:45:00Z">
              <w:r w:rsidR="006F3B9D" w:rsidDel="007C5FA9">
                <w:delText>Masuk sistem absensi</w:delText>
              </w:r>
            </w:del>
          </w:p>
        </w:tc>
        <w:tc>
          <w:tcPr>
            <w:tcW w:w="3964" w:type="dxa"/>
            <w:vAlign w:val="center"/>
          </w:tcPr>
          <w:p w14:paraId="09F26D8A" w14:textId="77777777" w:rsidR="006F3B9D" w:rsidRPr="0044182F" w:rsidRDefault="006F3B9D" w:rsidP="008159DF">
            <w:pPr>
              <w:ind w:left="511"/>
            </w:pPr>
          </w:p>
        </w:tc>
      </w:tr>
      <w:tr w:rsidR="006F3B9D" w:rsidRPr="0044182F" w14:paraId="25D88A6B" w14:textId="77777777" w:rsidTr="008159DF">
        <w:trPr>
          <w:jc w:val="center"/>
        </w:trPr>
        <w:tc>
          <w:tcPr>
            <w:tcW w:w="3827" w:type="dxa"/>
            <w:vAlign w:val="center"/>
          </w:tcPr>
          <w:p w14:paraId="09CB29B5" w14:textId="77777777" w:rsidR="006F3B9D" w:rsidRPr="0044182F" w:rsidRDefault="006F3B9D" w:rsidP="008159DF">
            <w:pPr>
              <w:ind w:left="510"/>
            </w:pPr>
          </w:p>
        </w:tc>
        <w:tc>
          <w:tcPr>
            <w:tcW w:w="3964" w:type="dxa"/>
            <w:vAlign w:val="center"/>
          </w:tcPr>
          <w:p w14:paraId="520BB2D6" w14:textId="77777777" w:rsidR="006F3B9D" w:rsidRPr="0044182F" w:rsidRDefault="006F3B9D" w:rsidP="008159DF">
            <w:pPr>
              <w:numPr>
                <w:ilvl w:val="0"/>
                <w:numId w:val="29"/>
              </w:numPr>
              <w:spacing w:after="160"/>
              <w:ind w:left="511"/>
            </w:pPr>
            <w:r>
              <w:t>Menampilkan halaman menu kelola utama</w:t>
            </w:r>
          </w:p>
        </w:tc>
      </w:tr>
      <w:tr w:rsidR="006F3B9D" w14:paraId="22A8E14D" w14:textId="77777777" w:rsidTr="008159DF">
        <w:trPr>
          <w:jc w:val="center"/>
        </w:trPr>
        <w:tc>
          <w:tcPr>
            <w:tcW w:w="3827" w:type="dxa"/>
            <w:vAlign w:val="center"/>
          </w:tcPr>
          <w:p w14:paraId="7F42FA11" w14:textId="4A41FD2D" w:rsidR="006F3B9D" w:rsidRPr="0044182F" w:rsidRDefault="006F3B9D" w:rsidP="008159DF">
            <w:pPr>
              <w:pStyle w:val="ListParagraph"/>
              <w:numPr>
                <w:ilvl w:val="0"/>
                <w:numId w:val="29"/>
              </w:numPr>
            </w:pPr>
            <w:r>
              <w:t>Memilih menu “Data Walikelas”</w:t>
            </w:r>
          </w:p>
        </w:tc>
        <w:tc>
          <w:tcPr>
            <w:tcW w:w="3964" w:type="dxa"/>
            <w:vAlign w:val="center"/>
          </w:tcPr>
          <w:p w14:paraId="47805E27" w14:textId="77777777" w:rsidR="006F3B9D" w:rsidRDefault="006F3B9D" w:rsidP="008159DF">
            <w:pPr>
              <w:spacing w:after="160"/>
              <w:ind w:left="511"/>
            </w:pPr>
          </w:p>
        </w:tc>
      </w:tr>
      <w:tr w:rsidR="006F3B9D" w14:paraId="26D7DCC9" w14:textId="77777777" w:rsidTr="008159DF">
        <w:trPr>
          <w:jc w:val="center"/>
        </w:trPr>
        <w:tc>
          <w:tcPr>
            <w:tcW w:w="3827" w:type="dxa"/>
            <w:vAlign w:val="center"/>
          </w:tcPr>
          <w:p w14:paraId="43D8065D" w14:textId="77777777" w:rsidR="006F3B9D" w:rsidRDefault="006F3B9D" w:rsidP="008159DF">
            <w:pPr>
              <w:pStyle w:val="ListParagraph"/>
            </w:pPr>
          </w:p>
        </w:tc>
        <w:tc>
          <w:tcPr>
            <w:tcW w:w="3964" w:type="dxa"/>
            <w:vAlign w:val="center"/>
          </w:tcPr>
          <w:p w14:paraId="5178EAE3" w14:textId="77777777" w:rsidR="006F3B9D" w:rsidRDefault="006F3B9D" w:rsidP="008159DF">
            <w:pPr>
              <w:pStyle w:val="ListParagraph"/>
              <w:numPr>
                <w:ilvl w:val="0"/>
                <w:numId w:val="29"/>
              </w:numPr>
              <w:spacing w:after="160"/>
              <w:ind w:left="464"/>
            </w:pPr>
            <w:r>
              <w:t>Menampilkan halaman data walikelas</w:t>
            </w:r>
          </w:p>
        </w:tc>
      </w:tr>
      <w:tr w:rsidR="006F3B9D" w14:paraId="2CE8D398" w14:textId="77777777" w:rsidTr="008159DF">
        <w:trPr>
          <w:jc w:val="center"/>
        </w:trPr>
        <w:tc>
          <w:tcPr>
            <w:tcW w:w="3827" w:type="dxa"/>
            <w:vAlign w:val="center"/>
          </w:tcPr>
          <w:p w14:paraId="423DC816" w14:textId="77777777" w:rsidR="006F3B9D" w:rsidRDefault="006F3B9D" w:rsidP="008159DF">
            <w:pPr>
              <w:pStyle w:val="ListParagraph"/>
              <w:numPr>
                <w:ilvl w:val="0"/>
                <w:numId w:val="39"/>
              </w:numPr>
            </w:pPr>
            <w:r>
              <w:t xml:space="preserve">Menekan </w:t>
            </w:r>
            <w:r>
              <w:rPr>
                <w:i/>
                <w:iCs/>
              </w:rPr>
              <w:t>button “Profile Walikelas”</w:t>
            </w:r>
          </w:p>
        </w:tc>
        <w:tc>
          <w:tcPr>
            <w:tcW w:w="3964" w:type="dxa"/>
            <w:vAlign w:val="center"/>
          </w:tcPr>
          <w:p w14:paraId="5731CF41" w14:textId="77777777" w:rsidR="006F3B9D" w:rsidRDefault="006F3B9D" w:rsidP="008159DF">
            <w:pPr>
              <w:spacing w:after="160"/>
            </w:pPr>
          </w:p>
        </w:tc>
      </w:tr>
      <w:tr w:rsidR="006F3B9D" w14:paraId="74DE08AD" w14:textId="77777777" w:rsidTr="008159DF">
        <w:trPr>
          <w:jc w:val="center"/>
        </w:trPr>
        <w:tc>
          <w:tcPr>
            <w:tcW w:w="3827" w:type="dxa"/>
            <w:vAlign w:val="center"/>
          </w:tcPr>
          <w:p w14:paraId="7B0A4608" w14:textId="77777777" w:rsidR="006F3B9D" w:rsidRDefault="006F3B9D" w:rsidP="008159DF">
            <w:pPr>
              <w:pStyle w:val="ListParagraph"/>
            </w:pPr>
          </w:p>
        </w:tc>
        <w:tc>
          <w:tcPr>
            <w:tcW w:w="3964" w:type="dxa"/>
            <w:vAlign w:val="center"/>
          </w:tcPr>
          <w:p w14:paraId="542D9C9D" w14:textId="77777777" w:rsidR="006F3B9D" w:rsidRDefault="006F3B9D" w:rsidP="008159DF">
            <w:pPr>
              <w:pStyle w:val="ListParagraph"/>
              <w:numPr>
                <w:ilvl w:val="0"/>
                <w:numId w:val="39"/>
              </w:numPr>
              <w:spacing w:after="160"/>
              <w:ind w:left="461"/>
            </w:pPr>
            <w:r>
              <w:t>Menampilkan halaman profil walikelas</w:t>
            </w:r>
          </w:p>
        </w:tc>
      </w:tr>
      <w:tr w:rsidR="006B0840" w14:paraId="01FE94D9" w14:textId="77777777" w:rsidTr="008159DF">
        <w:trPr>
          <w:jc w:val="center"/>
        </w:trPr>
        <w:tc>
          <w:tcPr>
            <w:tcW w:w="3827" w:type="dxa"/>
            <w:vAlign w:val="center"/>
          </w:tcPr>
          <w:p w14:paraId="1390685E" w14:textId="559777B6" w:rsidR="006B0840" w:rsidRDefault="006B0840" w:rsidP="006B0840">
            <w:pPr>
              <w:pStyle w:val="ListParagraph"/>
              <w:numPr>
                <w:ilvl w:val="0"/>
                <w:numId w:val="39"/>
              </w:numPr>
            </w:pPr>
            <w:r>
              <w:t xml:space="preserve">Menekan button </w:t>
            </w:r>
            <w:r>
              <w:rPr>
                <w:i/>
                <w:iCs/>
              </w:rPr>
              <w:t>“Anggota Siswa”</w:t>
            </w:r>
          </w:p>
        </w:tc>
        <w:tc>
          <w:tcPr>
            <w:tcW w:w="3964" w:type="dxa"/>
            <w:vAlign w:val="center"/>
          </w:tcPr>
          <w:p w14:paraId="2600A675" w14:textId="77777777" w:rsidR="006B0840" w:rsidRDefault="006B0840" w:rsidP="006B0840">
            <w:pPr>
              <w:pStyle w:val="ListParagraph"/>
              <w:spacing w:after="160"/>
              <w:ind w:left="461"/>
            </w:pPr>
          </w:p>
        </w:tc>
      </w:tr>
      <w:tr w:rsidR="006B0840" w14:paraId="674CE83E" w14:textId="77777777" w:rsidTr="008159DF">
        <w:trPr>
          <w:jc w:val="center"/>
        </w:trPr>
        <w:tc>
          <w:tcPr>
            <w:tcW w:w="3827" w:type="dxa"/>
            <w:vAlign w:val="center"/>
          </w:tcPr>
          <w:p w14:paraId="180C89E9" w14:textId="77777777" w:rsidR="006B0840" w:rsidRDefault="006B0840" w:rsidP="008159DF">
            <w:pPr>
              <w:pStyle w:val="ListParagraph"/>
            </w:pPr>
          </w:p>
        </w:tc>
        <w:tc>
          <w:tcPr>
            <w:tcW w:w="3964" w:type="dxa"/>
            <w:vAlign w:val="center"/>
          </w:tcPr>
          <w:p w14:paraId="3413666B" w14:textId="560B22FB" w:rsidR="006B0840" w:rsidRDefault="006B0840" w:rsidP="008159DF">
            <w:pPr>
              <w:pStyle w:val="ListParagraph"/>
              <w:numPr>
                <w:ilvl w:val="0"/>
                <w:numId w:val="39"/>
              </w:numPr>
              <w:spacing w:after="160"/>
              <w:ind w:left="461"/>
            </w:pPr>
            <w:r>
              <w:t>Menampilkan data anggota siswa dan riwayat absensi siswa</w:t>
            </w:r>
          </w:p>
        </w:tc>
      </w:tr>
    </w:tbl>
    <w:p w14:paraId="467E67DE" w14:textId="77777777" w:rsidR="006F3B9D" w:rsidRDefault="006F3B9D" w:rsidP="006F3B9D"/>
    <w:p w14:paraId="2C9A1305" w14:textId="7C3E0D3F" w:rsidR="006B0840" w:rsidRDefault="006B0840" w:rsidP="00FF2590">
      <w:pPr>
        <w:pStyle w:val="ListParagraph"/>
        <w:numPr>
          <w:ilvl w:val="0"/>
          <w:numId w:val="25"/>
        </w:numPr>
        <w:ind w:left="426"/>
      </w:pPr>
      <w:r>
        <w:t>Skenario Profile Kelas</w:t>
      </w:r>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6B0840" w:rsidRPr="00A46E0B" w14:paraId="456BAB99" w14:textId="77777777" w:rsidTr="008159DF">
        <w:trPr>
          <w:jc w:val="center"/>
        </w:trPr>
        <w:tc>
          <w:tcPr>
            <w:tcW w:w="3827" w:type="dxa"/>
            <w:shd w:val="clear" w:color="auto" w:fill="F2EE98"/>
            <w:vAlign w:val="center"/>
          </w:tcPr>
          <w:p w14:paraId="03C28907" w14:textId="77777777" w:rsidR="006B0840" w:rsidRPr="0044182F" w:rsidRDefault="006B0840" w:rsidP="008159DF">
            <w:pPr>
              <w:rPr>
                <w:b/>
              </w:rPr>
            </w:pPr>
            <w:r w:rsidRPr="0044182F">
              <w:rPr>
                <w:b/>
              </w:rPr>
              <w:t>Name</w:t>
            </w:r>
          </w:p>
        </w:tc>
        <w:tc>
          <w:tcPr>
            <w:tcW w:w="3964" w:type="dxa"/>
            <w:shd w:val="clear" w:color="auto" w:fill="F2EE98"/>
            <w:vAlign w:val="center"/>
          </w:tcPr>
          <w:p w14:paraId="590F9248" w14:textId="09D58086" w:rsidR="006B0840" w:rsidRPr="00A46E0B" w:rsidRDefault="006B0840" w:rsidP="008159DF">
            <w:r>
              <w:t>Profil Kelas</w:t>
            </w:r>
          </w:p>
        </w:tc>
      </w:tr>
      <w:tr w:rsidR="006B0840" w:rsidRPr="002F6C1D" w14:paraId="44D9D318" w14:textId="77777777" w:rsidTr="008159DF">
        <w:trPr>
          <w:jc w:val="center"/>
        </w:trPr>
        <w:tc>
          <w:tcPr>
            <w:tcW w:w="3827" w:type="dxa"/>
            <w:vAlign w:val="center"/>
          </w:tcPr>
          <w:p w14:paraId="4EA2E572" w14:textId="77777777" w:rsidR="006B0840" w:rsidRPr="0044182F" w:rsidRDefault="006B0840" w:rsidP="008159DF">
            <w:pPr>
              <w:rPr>
                <w:b/>
              </w:rPr>
            </w:pPr>
            <w:r w:rsidRPr="0044182F">
              <w:rPr>
                <w:b/>
              </w:rPr>
              <w:t>ID</w:t>
            </w:r>
          </w:p>
        </w:tc>
        <w:tc>
          <w:tcPr>
            <w:tcW w:w="3964" w:type="dxa"/>
            <w:vAlign w:val="center"/>
          </w:tcPr>
          <w:p w14:paraId="5A493096" w14:textId="1BEAB9AC" w:rsidR="006B0840" w:rsidRPr="002F6C1D" w:rsidRDefault="006B0840" w:rsidP="008159DF">
            <w:r>
              <w:t>RC09</w:t>
            </w:r>
          </w:p>
        </w:tc>
      </w:tr>
      <w:tr w:rsidR="006B0840" w:rsidRPr="000C722D" w14:paraId="2799315B" w14:textId="77777777" w:rsidTr="008159DF">
        <w:trPr>
          <w:jc w:val="center"/>
        </w:trPr>
        <w:tc>
          <w:tcPr>
            <w:tcW w:w="3827" w:type="dxa"/>
            <w:vAlign w:val="center"/>
          </w:tcPr>
          <w:p w14:paraId="73840912" w14:textId="77777777" w:rsidR="006B0840" w:rsidRPr="0044182F" w:rsidRDefault="006B0840" w:rsidP="008159DF">
            <w:pPr>
              <w:rPr>
                <w:b/>
              </w:rPr>
            </w:pPr>
            <w:r w:rsidRPr="0044182F">
              <w:rPr>
                <w:b/>
              </w:rPr>
              <w:t>Description</w:t>
            </w:r>
          </w:p>
        </w:tc>
        <w:tc>
          <w:tcPr>
            <w:tcW w:w="3964" w:type="dxa"/>
          </w:tcPr>
          <w:p w14:paraId="2B5CF113" w14:textId="3102DCB7" w:rsidR="006B0840" w:rsidRPr="000C722D" w:rsidRDefault="006B0840" w:rsidP="008159DF">
            <w:r>
              <w:t>Use case ini akan menampilkan informasi secara detail mengenai data identitas kelas</w:t>
            </w:r>
          </w:p>
        </w:tc>
      </w:tr>
      <w:tr w:rsidR="006B0840" w:rsidRPr="002F6C1D" w14:paraId="4E55C361" w14:textId="77777777" w:rsidTr="008159DF">
        <w:trPr>
          <w:jc w:val="center"/>
        </w:trPr>
        <w:tc>
          <w:tcPr>
            <w:tcW w:w="3827" w:type="dxa"/>
            <w:vAlign w:val="center"/>
          </w:tcPr>
          <w:p w14:paraId="3B074687" w14:textId="77777777" w:rsidR="006B0840" w:rsidRPr="0044182F" w:rsidRDefault="006B0840" w:rsidP="008159DF">
            <w:pPr>
              <w:rPr>
                <w:b/>
              </w:rPr>
            </w:pPr>
            <w:r w:rsidRPr="0044182F">
              <w:rPr>
                <w:b/>
              </w:rPr>
              <w:t>Actors</w:t>
            </w:r>
          </w:p>
        </w:tc>
        <w:tc>
          <w:tcPr>
            <w:tcW w:w="3964" w:type="dxa"/>
            <w:vAlign w:val="center"/>
          </w:tcPr>
          <w:p w14:paraId="2129740C" w14:textId="77777777" w:rsidR="006B0840" w:rsidRPr="002F6C1D" w:rsidRDefault="006B0840" w:rsidP="008159DF">
            <w:r>
              <w:t>Bag.IT, Guru BK.</w:t>
            </w:r>
          </w:p>
        </w:tc>
      </w:tr>
      <w:tr w:rsidR="006B0840" w:rsidRPr="0044182F" w14:paraId="43BA8425" w14:textId="77777777" w:rsidTr="008159DF">
        <w:trPr>
          <w:jc w:val="center"/>
        </w:trPr>
        <w:tc>
          <w:tcPr>
            <w:tcW w:w="3827" w:type="dxa"/>
            <w:vAlign w:val="center"/>
          </w:tcPr>
          <w:p w14:paraId="4B3543F8" w14:textId="77777777" w:rsidR="006B0840" w:rsidRPr="0044182F" w:rsidRDefault="006B0840" w:rsidP="008159DF">
            <w:pPr>
              <w:rPr>
                <w:b/>
              </w:rPr>
            </w:pPr>
            <w:r w:rsidRPr="0044182F">
              <w:rPr>
                <w:b/>
              </w:rPr>
              <w:t>Frequency of Use</w:t>
            </w:r>
          </w:p>
        </w:tc>
        <w:tc>
          <w:tcPr>
            <w:tcW w:w="3964" w:type="dxa"/>
            <w:vAlign w:val="center"/>
          </w:tcPr>
          <w:p w14:paraId="557D51DE" w14:textId="77777777" w:rsidR="006B0840" w:rsidRPr="00C42BC3" w:rsidRDefault="006B0840" w:rsidP="008159DF">
            <w:pPr>
              <w:rPr>
                <w:i/>
                <w:iCs/>
              </w:rPr>
            </w:pPr>
            <w:r>
              <w:rPr>
                <w:i/>
                <w:iCs/>
              </w:rPr>
              <w:t>Conditional</w:t>
            </w:r>
          </w:p>
        </w:tc>
      </w:tr>
      <w:tr w:rsidR="006B0840" w:rsidRPr="0044182F" w14:paraId="769BE92B" w14:textId="77777777" w:rsidTr="008159DF">
        <w:trPr>
          <w:jc w:val="center"/>
        </w:trPr>
        <w:tc>
          <w:tcPr>
            <w:tcW w:w="3827" w:type="dxa"/>
            <w:vAlign w:val="center"/>
          </w:tcPr>
          <w:p w14:paraId="656C58C1" w14:textId="77777777" w:rsidR="006B0840" w:rsidRPr="0044182F" w:rsidRDefault="006B0840" w:rsidP="008159DF">
            <w:pPr>
              <w:rPr>
                <w:b/>
              </w:rPr>
            </w:pPr>
            <w:r w:rsidRPr="0044182F">
              <w:rPr>
                <w:b/>
              </w:rPr>
              <w:t>Triggers</w:t>
            </w:r>
          </w:p>
        </w:tc>
        <w:tc>
          <w:tcPr>
            <w:tcW w:w="3964" w:type="dxa"/>
            <w:vAlign w:val="center"/>
          </w:tcPr>
          <w:p w14:paraId="0895D1BD" w14:textId="7973B74A" w:rsidR="006B0840" w:rsidRPr="0044182F" w:rsidRDefault="006B0840" w:rsidP="008159DF">
            <w:r>
              <w:t>Use case akan terjadi jika aktor ingin melihat profil kelas</w:t>
            </w:r>
          </w:p>
        </w:tc>
      </w:tr>
      <w:tr w:rsidR="006B0840" w:rsidRPr="00C42BC3" w14:paraId="50628830" w14:textId="77777777" w:rsidTr="008159DF">
        <w:trPr>
          <w:jc w:val="center"/>
        </w:trPr>
        <w:tc>
          <w:tcPr>
            <w:tcW w:w="3827" w:type="dxa"/>
            <w:vAlign w:val="center"/>
          </w:tcPr>
          <w:p w14:paraId="564D0896" w14:textId="77777777" w:rsidR="006B0840" w:rsidRPr="0044182F" w:rsidRDefault="006B0840" w:rsidP="008159DF">
            <w:pPr>
              <w:rPr>
                <w:b/>
              </w:rPr>
            </w:pPr>
            <w:r w:rsidRPr="0044182F">
              <w:rPr>
                <w:b/>
              </w:rPr>
              <w:lastRenderedPageBreak/>
              <w:t>Pre-Conditions</w:t>
            </w:r>
          </w:p>
        </w:tc>
        <w:tc>
          <w:tcPr>
            <w:tcW w:w="3964" w:type="dxa"/>
            <w:vAlign w:val="center"/>
          </w:tcPr>
          <w:p w14:paraId="644F46F8" w14:textId="32C9A14E" w:rsidR="006B0840" w:rsidRPr="00C42BC3" w:rsidRDefault="006B0840" w:rsidP="008159DF">
            <w:r>
              <w:t>Sistem menampilkan halaman data kelas</w:t>
            </w:r>
          </w:p>
        </w:tc>
      </w:tr>
      <w:tr w:rsidR="006B0840" w:rsidRPr="0048762E" w14:paraId="40A239A4" w14:textId="77777777" w:rsidTr="008159DF">
        <w:trPr>
          <w:jc w:val="center"/>
        </w:trPr>
        <w:tc>
          <w:tcPr>
            <w:tcW w:w="3827" w:type="dxa"/>
            <w:vAlign w:val="center"/>
          </w:tcPr>
          <w:p w14:paraId="6F0F6915" w14:textId="77777777" w:rsidR="006B0840" w:rsidRPr="0044182F" w:rsidRDefault="006B0840" w:rsidP="008159DF">
            <w:pPr>
              <w:rPr>
                <w:b/>
              </w:rPr>
            </w:pPr>
            <w:r w:rsidRPr="0044182F">
              <w:rPr>
                <w:b/>
              </w:rPr>
              <w:t>Post-Conditions</w:t>
            </w:r>
          </w:p>
        </w:tc>
        <w:tc>
          <w:tcPr>
            <w:tcW w:w="3964" w:type="dxa"/>
            <w:vAlign w:val="center"/>
          </w:tcPr>
          <w:p w14:paraId="3D3F4E0E" w14:textId="12FDDDE1" w:rsidR="006B0840" w:rsidRPr="0048762E" w:rsidRDefault="006B0840" w:rsidP="008159DF">
            <w:r>
              <w:t>Sistem menampilkan profil kelas</w:t>
            </w:r>
          </w:p>
        </w:tc>
      </w:tr>
      <w:tr w:rsidR="006B0840" w:rsidRPr="0044182F" w14:paraId="0ECD6644" w14:textId="77777777" w:rsidTr="008159DF">
        <w:trPr>
          <w:jc w:val="center"/>
        </w:trPr>
        <w:tc>
          <w:tcPr>
            <w:tcW w:w="7791" w:type="dxa"/>
            <w:gridSpan w:val="2"/>
            <w:shd w:val="clear" w:color="auto" w:fill="F2EE98"/>
            <w:vAlign w:val="center"/>
          </w:tcPr>
          <w:p w14:paraId="2A8A1827" w14:textId="77777777" w:rsidR="006B0840" w:rsidRPr="0044182F" w:rsidRDefault="006B0840" w:rsidP="008159DF">
            <w:pPr>
              <w:jc w:val="center"/>
              <w:rPr>
                <w:b/>
              </w:rPr>
            </w:pPr>
            <w:r w:rsidRPr="0044182F">
              <w:rPr>
                <w:b/>
              </w:rPr>
              <w:t>Main Course</w:t>
            </w:r>
          </w:p>
        </w:tc>
      </w:tr>
      <w:tr w:rsidR="006B0840" w:rsidRPr="0044182F" w14:paraId="6DC03393" w14:textId="77777777" w:rsidTr="008159DF">
        <w:trPr>
          <w:jc w:val="center"/>
        </w:trPr>
        <w:tc>
          <w:tcPr>
            <w:tcW w:w="3827" w:type="dxa"/>
            <w:shd w:val="clear" w:color="auto" w:fill="F2EE98"/>
            <w:vAlign w:val="center"/>
          </w:tcPr>
          <w:p w14:paraId="78D8E6DD" w14:textId="77777777" w:rsidR="006B0840" w:rsidRPr="0044182F" w:rsidRDefault="006B0840" w:rsidP="008159DF">
            <w:pPr>
              <w:jc w:val="center"/>
              <w:rPr>
                <w:b/>
              </w:rPr>
            </w:pPr>
            <w:r w:rsidRPr="0044182F">
              <w:rPr>
                <w:b/>
              </w:rPr>
              <w:t>Aksi Aktor</w:t>
            </w:r>
          </w:p>
        </w:tc>
        <w:tc>
          <w:tcPr>
            <w:tcW w:w="3964" w:type="dxa"/>
            <w:shd w:val="clear" w:color="auto" w:fill="F2EE98"/>
            <w:vAlign w:val="center"/>
          </w:tcPr>
          <w:p w14:paraId="341D93E9" w14:textId="77777777" w:rsidR="006B0840" w:rsidRPr="0044182F" w:rsidRDefault="006B0840" w:rsidP="008159DF">
            <w:pPr>
              <w:jc w:val="center"/>
              <w:rPr>
                <w:b/>
              </w:rPr>
            </w:pPr>
            <w:r w:rsidRPr="0044182F">
              <w:rPr>
                <w:b/>
              </w:rPr>
              <w:t>Reaksi Sistem</w:t>
            </w:r>
          </w:p>
        </w:tc>
      </w:tr>
      <w:tr w:rsidR="006B0840" w:rsidRPr="0044182F" w14:paraId="28528AAA" w14:textId="77777777" w:rsidTr="008159DF">
        <w:trPr>
          <w:jc w:val="center"/>
        </w:trPr>
        <w:tc>
          <w:tcPr>
            <w:tcW w:w="3827" w:type="dxa"/>
            <w:vAlign w:val="center"/>
          </w:tcPr>
          <w:p w14:paraId="018777C1" w14:textId="6AF2BBE0" w:rsidR="006B0840" w:rsidRPr="0044182F" w:rsidRDefault="007C5FA9" w:rsidP="008159DF">
            <w:pPr>
              <w:numPr>
                <w:ilvl w:val="0"/>
                <w:numId w:val="29"/>
              </w:numPr>
              <w:spacing w:after="160"/>
            </w:pPr>
            <w:ins w:id="793" w:author="Rafi Aziizi" w:date="2021-11-12T10:45:00Z">
              <w:r>
                <w:t>Memasuki sistem absensi</w:t>
              </w:r>
            </w:ins>
            <w:del w:id="794" w:author="Rafi Aziizi" w:date="2021-11-12T10:45:00Z">
              <w:r w:rsidR="00F97775" w:rsidDel="007C5FA9">
                <w:delText>Masuk sistem absensi</w:delText>
              </w:r>
            </w:del>
          </w:p>
        </w:tc>
        <w:tc>
          <w:tcPr>
            <w:tcW w:w="3964" w:type="dxa"/>
            <w:vAlign w:val="center"/>
          </w:tcPr>
          <w:p w14:paraId="4509E993" w14:textId="77777777" w:rsidR="006B0840" w:rsidRPr="0044182F" w:rsidRDefault="006B0840" w:rsidP="008159DF">
            <w:pPr>
              <w:ind w:left="511"/>
            </w:pPr>
          </w:p>
        </w:tc>
      </w:tr>
      <w:tr w:rsidR="006B0840" w:rsidRPr="0044182F" w14:paraId="5070100C" w14:textId="77777777" w:rsidTr="008159DF">
        <w:trPr>
          <w:jc w:val="center"/>
        </w:trPr>
        <w:tc>
          <w:tcPr>
            <w:tcW w:w="3827" w:type="dxa"/>
            <w:vAlign w:val="center"/>
          </w:tcPr>
          <w:p w14:paraId="019E6E09" w14:textId="77777777" w:rsidR="006B0840" w:rsidRPr="0044182F" w:rsidRDefault="006B0840" w:rsidP="008159DF">
            <w:pPr>
              <w:ind w:left="510"/>
            </w:pPr>
          </w:p>
        </w:tc>
        <w:tc>
          <w:tcPr>
            <w:tcW w:w="3964" w:type="dxa"/>
            <w:vAlign w:val="center"/>
          </w:tcPr>
          <w:p w14:paraId="35EFED51" w14:textId="77777777" w:rsidR="006B0840" w:rsidRPr="0044182F" w:rsidRDefault="006B0840" w:rsidP="008159DF">
            <w:pPr>
              <w:numPr>
                <w:ilvl w:val="0"/>
                <w:numId w:val="29"/>
              </w:numPr>
              <w:spacing w:after="160"/>
              <w:ind w:left="511"/>
            </w:pPr>
            <w:r>
              <w:t>Menampilkan halaman menu kelola utama</w:t>
            </w:r>
          </w:p>
        </w:tc>
      </w:tr>
      <w:tr w:rsidR="006B0840" w14:paraId="5A261372" w14:textId="77777777" w:rsidTr="008159DF">
        <w:trPr>
          <w:jc w:val="center"/>
        </w:trPr>
        <w:tc>
          <w:tcPr>
            <w:tcW w:w="3827" w:type="dxa"/>
            <w:vAlign w:val="center"/>
          </w:tcPr>
          <w:p w14:paraId="76247692" w14:textId="780CA916" w:rsidR="006B0840" w:rsidRPr="0044182F" w:rsidRDefault="006B0840" w:rsidP="008159DF">
            <w:pPr>
              <w:pStyle w:val="ListParagraph"/>
              <w:numPr>
                <w:ilvl w:val="0"/>
                <w:numId w:val="29"/>
              </w:numPr>
            </w:pPr>
            <w:r>
              <w:t>Memiliih menu “Data Kelas”</w:t>
            </w:r>
          </w:p>
        </w:tc>
        <w:tc>
          <w:tcPr>
            <w:tcW w:w="3964" w:type="dxa"/>
            <w:vAlign w:val="center"/>
          </w:tcPr>
          <w:p w14:paraId="6FE5B38D" w14:textId="77777777" w:rsidR="006B0840" w:rsidRDefault="006B0840" w:rsidP="008159DF">
            <w:pPr>
              <w:spacing w:after="160"/>
              <w:ind w:left="511"/>
            </w:pPr>
          </w:p>
        </w:tc>
      </w:tr>
      <w:tr w:rsidR="006B0840" w14:paraId="2926DED9" w14:textId="77777777" w:rsidTr="008159DF">
        <w:trPr>
          <w:jc w:val="center"/>
        </w:trPr>
        <w:tc>
          <w:tcPr>
            <w:tcW w:w="3827" w:type="dxa"/>
            <w:vAlign w:val="center"/>
          </w:tcPr>
          <w:p w14:paraId="01C4D38F" w14:textId="77777777" w:rsidR="006B0840" w:rsidRDefault="006B0840" w:rsidP="008159DF">
            <w:pPr>
              <w:pStyle w:val="ListParagraph"/>
            </w:pPr>
          </w:p>
        </w:tc>
        <w:tc>
          <w:tcPr>
            <w:tcW w:w="3964" w:type="dxa"/>
            <w:vAlign w:val="center"/>
          </w:tcPr>
          <w:p w14:paraId="76F4D1F0" w14:textId="7120537B" w:rsidR="006B0840" w:rsidRDefault="006B0840" w:rsidP="008159DF">
            <w:pPr>
              <w:pStyle w:val="ListParagraph"/>
              <w:numPr>
                <w:ilvl w:val="0"/>
                <w:numId w:val="29"/>
              </w:numPr>
              <w:spacing w:after="160"/>
              <w:ind w:left="464"/>
            </w:pPr>
            <w:r>
              <w:t>Menampilkan halaman data kelas</w:t>
            </w:r>
          </w:p>
        </w:tc>
      </w:tr>
      <w:tr w:rsidR="006B0840" w14:paraId="3F2B9EFC" w14:textId="77777777" w:rsidTr="008159DF">
        <w:trPr>
          <w:jc w:val="center"/>
        </w:trPr>
        <w:tc>
          <w:tcPr>
            <w:tcW w:w="3827" w:type="dxa"/>
            <w:vAlign w:val="center"/>
          </w:tcPr>
          <w:p w14:paraId="53400292" w14:textId="2236E8E8" w:rsidR="006B0840" w:rsidRDefault="006B0840" w:rsidP="008159DF">
            <w:pPr>
              <w:pStyle w:val="ListParagraph"/>
              <w:numPr>
                <w:ilvl w:val="0"/>
                <w:numId w:val="39"/>
              </w:numPr>
            </w:pPr>
            <w:r>
              <w:t xml:space="preserve">Menekan </w:t>
            </w:r>
            <w:r>
              <w:rPr>
                <w:i/>
                <w:iCs/>
              </w:rPr>
              <w:t>button “Profile Kelas”</w:t>
            </w:r>
          </w:p>
        </w:tc>
        <w:tc>
          <w:tcPr>
            <w:tcW w:w="3964" w:type="dxa"/>
            <w:vAlign w:val="center"/>
          </w:tcPr>
          <w:p w14:paraId="59AF8FC7" w14:textId="77777777" w:rsidR="006B0840" w:rsidRDefault="006B0840" w:rsidP="008159DF">
            <w:pPr>
              <w:spacing w:after="160"/>
            </w:pPr>
          </w:p>
        </w:tc>
      </w:tr>
      <w:tr w:rsidR="006B0840" w14:paraId="60C746DB" w14:textId="77777777" w:rsidTr="008159DF">
        <w:trPr>
          <w:jc w:val="center"/>
        </w:trPr>
        <w:tc>
          <w:tcPr>
            <w:tcW w:w="3827" w:type="dxa"/>
            <w:vAlign w:val="center"/>
          </w:tcPr>
          <w:p w14:paraId="077EED49" w14:textId="77777777" w:rsidR="006B0840" w:rsidRDefault="006B0840" w:rsidP="008159DF">
            <w:pPr>
              <w:pStyle w:val="ListParagraph"/>
            </w:pPr>
          </w:p>
        </w:tc>
        <w:tc>
          <w:tcPr>
            <w:tcW w:w="3964" w:type="dxa"/>
            <w:vAlign w:val="center"/>
          </w:tcPr>
          <w:p w14:paraId="2B61C4CA" w14:textId="662B3A74" w:rsidR="006B0840" w:rsidRDefault="006B0840" w:rsidP="008159DF">
            <w:pPr>
              <w:pStyle w:val="ListParagraph"/>
              <w:numPr>
                <w:ilvl w:val="0"/>
                <w:numId w:val="39"/>
              </w:numPr>
              <w:spacing w:after="160"/>
              <w:ind w:left="461"/>
            </w:pPr>
            <w:r>
              <w:t>Menampilkan halaman profil kelas</w:t>
            </w:r>
          </w:p>
        </w:tc>
      </w:tr>
    </w:tbl>
    <w:p w14:paraId="738F36D3" w14:textId="77777777" w:rsidR="006B0840" w:rsidRDefault="006B0840" w:rsidP="006B0840"/>
    <w:p w14:paraId="3C599A01" w14:textId="3DB83A28" w:rsidR="006B0840" w:rsidRDefault="006B0840" w:rsidP="00FF2590">
      <w:pPr>
        <w:pStyle w:val="ListParagraph"/>
        <w:numPr>
          <w:ilvl w:val="0"/>
          <w:numId w:val="25"/>
        </w:numPr>
        <w:ind w:left="426"/>
      </w:pPr>
      <w:r>
        <w:t>Skenario Anggota Kelas</w:t>
      </w:r>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6B0840" w:rsidRPr="00A46E0B" w14:paraId="0B704DEF" w14:textId="77777777" w:rsidTr="008159DF">
        <w:trPr>
          <w:jc w:val="center"/>
        </w:trPr>
        <w:tc>
          <w:tcPr>
            <w:tcW w:w="3827" w:type="dxa"/>
            <w:shd w:val="clear" w:color="auto" w:fill="F2EE98"/>
            <w:vAlign w:val="center"/>
          </w:tcPr>
          <w:p w14:paraId="14BC05DA" w14:textId="77777777" w:rsidR="006B0840" w:rsidRPr="0044182F" w:rsidRDefault="006B0840" w:rsidP="008159DF">
            <w:pPr>
              <w:rPr>
                <w:b/>
              </w:rPr>
            </w:pPr>
            <w:r w:rsidRPr="0044182F">
              <w:rPr>
                <w:b/>
              </w:rPr>
              <w:t>Name</w:t>
            </w:r>
          </w:p>
        </w:tc>
        <w:tc>
          <w:tcPr>
            <w:tcW w:w="3964" w:type="dxa"/>
            <w:shd w:val="clear" w:color="auto" w:fill="F2EE98"/>
            <w:vAlign w:val="center"/>
          </w:tcPr>
          <w:p w14:paraId="0C39409C" w14:textId="7C58C55F" w:rsidR="006B0840" w:rsidRPr="00A46E0B" w:rsidRDefault="006B0840" w:rsidP="008159DF">
            <w:r>
              <w:t>Anggota Kelas</w:t>
            </w:r>
          </w:p>
        </w:tc>
      </w:tr>
      <w:tr w:rsidR="006B0840" w:rsidRPr="002F6C1D" w14:paraId="62B08FA9" w14:textId="77777777" w:rsidTr="008159DF">
        <w:trPr>
          <w:jc w:val="center"/>
        </w:trPr>
        <w:tc>
          <w:tcPr>
            <w:tcW w:w="3827" w:type="dxa"/>
            <w:vAlign w:val="center"/>
          </w:tcPr>
          <w:p w14:paraId="6E6A7235" w14:textId="77777777" w:rsidR="006B0840" w:rsidRPr="0044182F" w:rsidRDefault="006B0840" w:rsidP="008159DF">
            <w:pPr>
              <w:rPr>
                <w:b/>
              </w:rPr>
            </w:pPr>
            <w:r w:rsidRPr="0044182F">
              <w:rPr>
                <w:b/>
              </w:rPr>
              <w:t>ID</w:t>
            </w:r>
          </w:p>
        </w:tc>
        <w:tc>
          <w:tcPr>
            <w:tcW w:w="3964" w:type="dxa"/>
            <w:vAlign w:val="center"/>
          </w:tcPr>
          <w:p w14:paraId="04AC57CA" w14:textId="22371DC4" w:rsidR="006B0840" w:rsidRPr="002F6C1D" w:rsidRDefault="006B0840" w:rsidP="008159DF">
            <w:r>
              <w:t>RC10</w:t>
            </w:r>
          </w:p>
        </w:tc>
      </w:tr>
      <w:tr w:rsidR="006B0840" w:rsidRPr="000C722D" w14:paraId="2CC6738B" w14:textId="77777777" w:rsidTr="008159DF">
        <w:trPr>
          <w:jc w:val="center"/>
        </w:trPr>
        <w:tc>
          <w:tcPr>
            <w:tcW w:w="3827" w:type="dxa"/>
            <w:vAlign w:val="center"/>
          </w:tcPr>
          <w:p w14:paraId="2A8437D6" w14:textId="77777777" w:rsidR="006B0840" w:rsidRPr="0044182F" w:rsidRDefault="006B0840" w:rsidP="008159DF">
            <w:pPr>
              <w:rPr>
                <w:b/>
              </w:rPr>
            </w:pPr>
            <w:r w:rsidRPr="0044182F">
              <w:rPr>
                <w:b/>
              </w:rPr>
              <w:t>Description</w:t>
            </w:r>
          </w:p>
        </w:tc>
        <w:tc>
          <w:tcPr>
            <w:tcW w:w="3964" w:type="dxa"/>
          </w:tcPr>
          <w:p w14:paraId="2D5EE6BC" w14:textId="1C926830" w:rsidR="006B0840" w:rsidRPr="000C722D" w:rsidRDefault="006B0840" w:rsidP="008159DF">
            <w:r>
              <w:t>Use case ini akan menampilkan informasi data anggota siswa berikut riwayat absensi yang diwakili oleh kelas yang sama.</w:t>
            </w:r>
          </w:p>
        </w:tc>
      </w:tr>
      <w:tr w:rsidR="006B0840" w:rsidRPr="002F6C1D" w14:paraId="7BF63014" w14:textId="77777777" w:rsidTr="008159DF">
        <w:trPr>
          <w:jc w:val="center"/>
        </w:trPr>
        <w:tc>
          <w:tcPr>
            <w:tcW w:w="3827" w:type="dxa"/>
            <w:vAlign w:val="center"/>
          </w:tcPr>
          <w:p w14:paraId="544B6CA4" w14:textId="77777777" w:rsidR="006B0840" w:rsidRPr="0044182F" w:rsidRDefault="006B0840" w:rsidP="008159DF">
            <w:pPr>
              <w:rPr>
                <w:b/>
              </w:rPr>
            </w:pPr>
            <w:r w:rsidRPr="0044182F">
              <w:rPr>
                <w:b/>
              </w:rPr>
              <w:t>Actors</w:t>
            </w:r>
          </w:p>
        </w:tc>
        <w:tc>
          <w:tcPr>
            <w:tcW w:w="3964" w:type="dxa"/>
            <w:vAlign w:val="center"/>
          </w:tcPr>
          <w:p w14:paraId="6C93C4EA" w14:textId="77777777" w:rsidR="006B0840" w:rsidRPr="002F6C1D" w:rsidRDefault="006B0840" w:rsidP="008159DF">
            <w:r>
              <w:t>Bag.IT, Guru BK.</w:t>
            </w:r>
          </w:p>
        </w:tc>
      </w:tr>
      <w:tr w:rsidR="006B0840" w:rsidRPr="0044182F" w14:paraId="07C9B63D" w14:textId="77777777" w:rsidTr="008159DF">
        <w:trPr>
          <w:jc w:val="center"/>
        </w:trPr>
        <w:tc>
          <w:tcPr>
            <w:tcW w:w="3827" w:type="dxa"/>
            <w:vAlign w:val="center"/>
          </w:tcPr>
          <w:p w14:paraId="2E9F5ED6" w14:textId="77777777" w:rsidR="006B0840" w:rsidRPr="0044182F" w:rsidRDefault="006B0840" w:rsidP="008159DF">
            <w:pPr>
              <w:rPr>
                <w:b/>
              </w:rPr>
            </w:pPr>
            <w:r w:rsidRPr="0044182F">
              <w:rPr>
                <w:b/>
              </w:rPr>
              <w:t>Frequency of Use</w:t>
            </w:r>
          </w:p>
        </w:tc>
        <w:tc>
          <w:tcPr>
            <w:tcW w:w="3964" w:type="dxa"/>
            <w:vAlign w:val="center"/>
          </w:tcPr>
          <w:p w14:paraId="3305FD0D" w14:textId="77777777" w:rsidR="006B0840" w:rsidRPr="00C42BC3" w:rsidRDefault="006B0840" w:rsidP="008159DF">
            <w:pPr>
              <w:rPr>
                <w:i/>
                <w:iCs/>
              </w:rPr>
            </w:pPr>
            <w:r>
              <w:rPr>
                <w:i/>
                <w:iCs/>
              </w:rPr>
              <w:t>Conditional</w:t>
            </w:r>
          </w:p>
        </w:tc>
      </w:tr>
      <w:tr w:rsidR="006B0840" w:rsidRPr="0044182F" w14:paraId="1655193E" w14:textId="77777777" w:rsidTr="008159DF">
        <w:trPr>
          <w:jc w:val="center"/>
        </w:trPr>
        <w:tc>
          <w:tcPr>
            <w:tcW w:w="3827" w:type="dxa"/>
            <w:vAlign w:val="center"/>
          </w:tcPr>
          <w:p w14:paraId="606105D2" w14:textId="77777777" w:rsidR="006B0840" w:rsidRPr="0044182F" w:rsidRDefault="006B0840" w:rsidP="008159DF">
            <w:pPr>
              <w:rPr>
                <w:b/>
              </w:rPr>
            </w:pPr>
            <w:r w:rsidRPr="0044182F">
              <w:rPr>
                <w:b/>
              </w:rPr>
              <w:t>Triggers</w:t>
            </w:r>
          </w:p>
        </w:tc>
        <w:tc>
          <w:tcPr>
            <w:tcW w:w="3964" w:type="dxa"/>
            <w:vAlign w:val="center"/>
          </w:tcPr>
          <w:p w14:paraId="052923F5" w14:textId="2A4D2D77" w:rsidR="006B0840" w:rsidRPr="0044182F" w:rsidRDefault="006B0840" w:rsidP="008159DF">
            <w:r>
              <w:t>Use case akan terjadi jika aktor ingin melihat anggota siswa di data kelas.</w:t>
            </w:r>
          </w:p>
        </w:tc>
      </w:tr>
      <w:tr w:rsidR="006B0840" w:rsidRPr="00C42BC3" w14:paraId="399584B3" w14:textId="77777777" w:rsidTr="008159DF">
        <w:trPr>
          <w:jc w:val="center"/>
        </w:trPr>
        <w:tc>
          <w:tcPr>
            <w:tcW w:w="3827" w:type="dxa"/>
            <w:vAlign w:val="center"/>
          </w:tcPr>
          <w:p w14:paraId="59B60B94" w14:textId="77777777" w:rsidR="006B0840" w:rsidRPr="0044182F" w:rsidRDefault="006B0840" w:rsidP="008159DF">
            <w:pPr>
              <w:rPr>
                <w:b/>
              </w:rPr>
            </w:pPr>
            <w:r w:rsidRPr="0044182F">
              <w:rPr>
                <w:b/>
              </w:rPr>
              <w:t>Pre-Conditions</w:t>
            </w:r>
          </w:p>
        </w:tc>
        <w:tc>
          <w:tcPr>
            <w:tcW w:w="3964" w:type="dxa"/>
            <w:vAlign w:val="center"/>
          </w:tcPr>
          <w:p w14:paraId="37E7257A" w14:textId="5774CB5F" w:rsidR="006B0840" w:rsidRPr="00C42BC3" w:rsidRDefault="006B0840" w:rsidP="008159DF">
            <w:r>
              <w:t>Sistem menampilkan halaman profile data kelas</w:t>
            </w:r>
          </w:p>
        </w:tc>
      </w:tr>
      <w:tr w:rsidR="006B0840" w:rsidRPr="0048762E" w14:paraId="0B53AC45" w14:textId="77777777" w:rsidTr="008159DF">
        <w:trPr>
          <w:jc w:val="center"/>
        </w:trPr>
        <w:tc>
          <w:tcPr>
            <w:tcW w:w="3827" w:type="dxa"/>
            <w:vAlign w:val="center"/>
          </w:tcPr>
          <w:p w14:paraId="38109687" w14:textId="77777777" w:rsidR="006B0840" w:rsidRPr="0044182F" w:rsidRDefault="006B0840" w:rsidP="008159DF">
            <w:pPr>
              <w:rPr>
                <w:b/>
              </w:rPr>
            </w:pPr>
            <w:r w:rsidRPr="0044182F">
              <w:rPr>
                <w:b/>
              </w:rPr>
              <w:lastRenderedPageBreak/>
              <w:t>Post-Conditions</w:t>
            </w:r>
          </w:p>
        </w:tc>
        <w:tc>
          <w:tcPr>
            <w:tcW w:w="3964" w:type="dxa"/>
            <w:vAlign w:val="center"/>
          </w:tcPr>
          <w:p w14:paraId="6F6B882A" w14:textId="300F98D8" w:rsidR="006B0840" w:rsidRPr="0048762E" w:rsidRDefault="006B0840" w:rsidP="008159DF">
            <w:r>
              <w:t>Sistem menampilkan anggota siswa dan riwayat absensi semua siswa yang diwakili oleh kelas yang sama.</w:t>
            </w:r>
          </w:p>
        </w:tc>
      </w:tr>
      <w:tr w:rsidR="006B0840" w:rsidRPr="0044182F" w14:paraId="5EAFBCE3" w14:textId="77777777" w:rsidTr="008159DF">
        <w:trPr>
          <w:jc w:val="center"/>
        </w:trPr>
        <w:tc>
          <w:tcPr>
            <w:tcW w:w="7791" w:type="dxa"/>
            <w:gridSpan w:val="2"/>
            <w:shd w:val="clear" w:color="auto" w:fill="F2EE98"/>
            <w:vAlign w:val="center"/>
          </w:tcPr>
          <w:p w14:paraId="24049408" w14:textId="77777777" w:rsidR="006B0840" w:rsidRPr="0044182F" w:rsidRDefault="006B0840" w:rsidP="008159DF">
            <w:pPr>
              <w:jc w:val="center"/>
              <w:rPr>
                <w:b/>
              </w:rPr>
            </w:pPr>
            <w:r w:rsidRPr="0044182F">
              <w:rPr>
                <w:b/>
              </w:rPr>
              <w:t>Main Course</w:t>
            </w:r>
          </w:p>
        </w:tc>
      </w:tr>
      <w:tr w:rsidR="006B0840" w:rsidRPr="0044182F" w14:paraId="221F819A" w14:textId="77777777" w:rsidTr="008159DF">
        <w:trPr>
          <w:jc w:val="center"/>
        </w:trPr>
        <w:tc>
          <w:tcPr>
            <w:tcW w:w="3827" w:type="dxa"/>
            <w:shd w:val="clear" w:color="auto" w:fill="F2EE98"/>
            <w:vAlign w:val="center"/>
          </w:tcPr>
          <w:p w14:paraId="16EE4355" w14:textId="77777777" w:rsidR="006B0840" w:rsidRPr="0044182F" w:rsidRDefault="006B0840" w:rsidP="008159DF">
            <w:pPr>
              <w:jc w:val="center"/>
              <w:rPr>
                <w:b/>
              </w:rPr>
            </w:pPr>
            <w:r w:rsidRPr="0044182F">
              <w:rPr>
                <w:b/>
              </w:rPr>
              <w:t>Aksi Aktor</w:t>
            </w:r>
          </w:p>
        </w:tc>
        <w:tc>
          <w:tcPr>
            <w:tcW w:w="3964" w:type="dxa"/>
            <w:shd w:val="clear" w:color="auto" w:fill="F2EE98"/>
            <w:vAlign w:val="center"/>
          </w:tcPr>
          <w:p w14:paraId="4D99D8D0" w14:textId="77777777" w:rsidR="006B0840" w:rsidRPr="0044182F" w:rsidRDefault="006B0840" w:rsidP="008159DF">
            <w:pPr>
              <w:jc w:val="center"/>
              <w:rPr>
                <w:b/>
              </w:rPr>
            </w:pPr>
            <w:r w:rsidRPr="0044182F">
              <w:rPr>
                <w:b/>
              </w:rPr>
              <w:t>Reaksi Sistem</w:t>
            </w:r>
          </w:p>
        </w:tc>
      </w:tr>
      <w:tr w:rsidR="006B0840" w:rsidRPr="0044182F" w14:paraId="0359B1F9" w14:textId="77777777" w:rsidTr="008159DF">
        <w:trPr>
          <w:jc w:val="center"/>
        </w:trPr>
        <w:tc>
          <w:tcPr>
            <w:tcW w:w="3827" w:type="dxa"/>
            <w:vAlign w:val="center"/>
          </w:tcPr>
          <w:p w14:paraId="2DBBA2D9" w14:textId="1548EA2D" w:rsidR="006B0840" w:rsidRPr="0044182F" w:rsidRDefault="007C5FA9" w:rsidP="008159DF">
            <w:pPr>
              <w:numPr>
                <w:ilvl w:val="0"/>
                <w:numId w:val="29"/>
              </w:numPr>
              <w:spacing w:after="160"/>
            </w:pPr>
            <w:ins w:id="795" w:author="Rafi Aziizi" w:date="2021-11-12T10:46:00Z">
              <w:r>
                <w:t>Memasuki sistem absensi</w:t>
              </w:r>
            </w:ins>
            <w:del w:id="796" w:author="Rafi Aziizi" w:date="2021-11-12T10:46:00Z">
              <w:r w:rsidR="006B0840" w:rsidDel="007C5FA9">
                <w:delText>Masuk sistem absensi</w:delText>
              </w:r>
            </w:del>
          </w:p>
        </w:tc>
        <w:tc>
          <w:tcPr>
            <w:tcW w:w="3964" w:type="dxa"/>
            <w:vAlign w:val="center"/>
          </w:tcPr>
          <w:p w14:paraId="126337A0" w14:textId="77777777" w:rsidR="006B0840" w:rsidRPr="0044182F" w:rsidRDefault="006B0840" w:rsidP="008159DF">
            <w:pPr>
              <w:ind w:left="511"/>
            </w:pPr>
          </w:p>
        </w:tc>
      </w:tr>
      <w:tr w:rsidR="006B0840" w:rsidRPr="0044182F" w14:paraId="3DD6FFF4" w14:textId="77777777" w:rsidTr="008159DF">
        <w:trPr>
          <w:jc w:val="center"/>
        </w:trPr>
        <w:tc>
          <w:tcPr>
            <w:tcW w:w="3827" w:type="dxa"/>
            <w:vAlign w:val="center"/>
          </w:tcPr>
          <w:p w14:paraId="230D3D74" w14:textId="77777777" w:rsidR="006B0840" w:rsidRPr="0044182F" w:rsidRDefault="006B0840" w:rsidP="008159DF">
            <w:pPr>
              <w:ind w:left="510"/>
            </w:pPr>
          </w:p>
        </w:tc>
        <w:tc>
          <w:tcPr>
            <w:tcW w:w="3964" w:type="dxa"/>
            <w:vAlign w:val="center"/>
          </w:tcPr>
          <w:p w14:paraId="4DFB541F" w14:textId="77777777" w:rsidR="006B0840" w:rsidRPr="0044182F" w:rsidRDefault="006B0840" w:rsidP="008159DF">
            <w:pPr>
              <w:numPr>
                <w:ilvl w:val="0"/>
                <w:numId w:val="29"/>
              </w:numPr>
              <w:spacing w:after="160"/>
              <w:ind w:left="511"/>
            </w:pPr>
            <w:r>
              <w:t>Menampilkan halaman menu kelola utama</w:t>
            </w:r>
          </w:p>
        </w:tc>
      </w:tr>
      <w:tr w:rsidR="006B0840" w14:paraId="41B572AB" w14:textId="77777777" w:rsidTr="008159DF">
        <w:trPr>
          <w:jc w:val="center"/>
        </w:trPr>
        <w:tc>
          <w:tcPr>
            <w:tcW w:w="3827" w:type="dxa"/>
            <w:vAlign w:val="center"/>
          </w:tcPr>
          <w:p w14:paraId="7C26138C" w14:textId="6F52A09E" w:rsidR="006B0840" w:rsidRPr="0044182F" w:rsidRDefault="006B0840" w:rsidP="008159DF">
            <w:pPr>
              <w:pStyle w:val="ListParagraph"/>
              <w:numPr>
                <w:ilvl w:val="0"/>
                <w:numId w:val="29"/>
              </w:numPr>
            </w:pPr>
            <w:r>
              <w:t>Memilih menu “Data Kelas”</w:t>
            </w:r>
          </w:p>
        </w:tc>
        <w:tc>
          <w:tcPr>
            <w:tcW w:w="3964" w:type="dxa"/>
            <w:vAlign w:val="center"/>
          </w:tcPr>
          <w:p w14:paraId="5BC8CEE1" w14:textId="77777777" w:rsidR="006B0840" w:rsidRDefault="006B0840" w:rsidP="008159DF">
            <w:pPr>
              <w:spacing w:after="160"/>
              <w:ind w:left="511"/>
            </w:pPr>
          </w:p>
        </w:tc>
      </w:tr>
      <w:tr w:rsidR="006B0840" w14:paraId="0EBE3F81" w14:textId="77777777" w:rsidTr="008159DF">
        <w:trPr>
          <w:jc w:val="center"/>
        </w:trPr>
        <w:tc>
          <w:tcPr>
            <w:tcW w:w="3827" w:type="dxa"/>
            <w:vAlign w:val="center"/>
          </w:tcPr>
          <w:p w14:paraId="68FCD74C" w14:textId="77777777" w:rsidR="006B0840" w:rsidRDefault="006B0840" w:rsidP="008159DF">
            <w:pPr>
              <w:pStyle w:val="ListParagraph"/>
            </w:pPr>
          </w:p>
        </w:tc>
        <w:tc>
          <w:tcPr>
            <w:tcW w:w="3964" w:type="dxa"/>
            <w:vAlign w:val="center"/>
          </w:tcPr>
          <w:p w14:paraId="46DC5BE5" w14:textId="7E221FD3" w:rsidR="006B0840" w:rsidRDefault="006B0840" w:rsidP="008159DF">
            <w:pPr>
              <w:pStyle w:val="ListParagraph"/>
              <w:numPr>
                <w:ilvl w:val="0"/>
                <w:numId w:val="29"/>
              </w:numPr>
              <w:spacing w:after="160"/>
              <w:ind w:left="464"/>
            </w:pPr>
            <w:r>
              <w:t xml:space="preserve">Menampilkan halaman data </w:t>
            </w:r>
            <w:r w:rsidR="00F97775">
              <w:t>kelas</w:t>
            </w:r>
          </w:p>
        </w:tc>
      </w:tr>
      <w:tr w:rsidR="006B0840" w14:paraId="62957C8E" w14:textId="77777777" w:rsidTr="008159DF">
        <w:trPr>
          <w:jc w:val="center"/>
        </w:trPr>
        <w:tc>
          <w:tcPr>
            <w:tcW w:w="3827" w:type="dxa"/>
            <w:vAlign w:val="center"/>
          </w:tcPr>
          <w:p w14:paraId="3396ED23" w14:textId="6E09E44D" w:rsidR="006B0840" w:rsidRDefault="006B0840" w:rsidP="008159DF">
            <w:pPr>
              <w:pStyle w:val="ListParagraph"/>
              <w:numPr>
                <w:ilvl w:val="0"/>
                <w:numId w:val="39"/>
              </w:numPr>
            </w:pPr>
            <w:r>
              <w:t xml:space="preserve">Menekan </w:t>
            </w:r>
            <w:r>
              <w:rPr>
                <w:i/>
                <w:iCs/>
              </w:rPr>
              <w:t>button “</w:t>
            </w:r>
            <w:r w:rsidR="00F97775">
              <w:rPr>
                <w:i/>
                <w:iCs/>
              </w:rPr>
              <w:t>Profile Kelas</w:t>
            </w:r>
            <w:r>
              <w:rPr>
                <w:i/>
                <w:iCs/>
              </w:rPr>
              <w:t>”</w:t>
            </w:r>
          </w:p>
        </w:tc>
        <w:tc>
          <w:tcPr>
            <w:tcW w:w="3964" w:type="dxa"/>
            <w:vAlign w:val="center"/>
          </w:tcPr>
          <w:p w14:paraId="4014372C" w14:textId="77777777" w:rsidR="006B0840" w:rsidRDefault="006B0840" w:rsidP="008159DF">
            <w:pPr>
              <w:spacing w:after="160"/>
            </w:pPr>
          </w:p>
        </w:tc>
      </w:tr>
      <w:tr w:rsidR="006B0840" w14:paraId="4A9FFE4D" w14:textId="77777777" w:rsidTr="008159DF">
        <w:trPr>
          <w:jc w:val="center"/>
        </w:trPr>
        <w:tc>
          <w:tcPr>
            <w:tcW w:w="3827" w:type="dxa"/>
            <w:vAlign w:val="center"/>
          </w:tcPr>
          <w:p w14:paraId="1BD8512B" w14:textId="77777777" w:rsidR="006B0840" w:rsidRDefault="006B0840" w:rsidP="008159DF">
            <w:pPr>
              <w:pStyle w:val="ListParagraph"/>
            </w:pPr>
          </w:p>
        </w:tc>
        <w:tc>
          <w:tcPr>
            <w:tcW w:w="3964" w:type="dxa"/>
            <w:vAlign w:val="center"/>
          </w:tcPr>
          <w:p w14:paraId="54AEA295" w14:textId="125B43F2" w:rsidR="006B0840" w:rsidRDefault="006B0840" w:rsidP="008159DF">
            <w:pPr>
              <w:pStyle w:val="ListParagraph"/>
              <w:numPr>
                <w:ilvl w:val="0"/>
                <w:numId w:val="39"/>
              </w:numPr>
              <w:spacing w:after="160"/>
              <w:ind w:left="461"/>
            </w:pPr>
            <w:r>
              <w:t xml:space="preserve">Menampilkan halaman profil </w:t>
            </w:r>
            <w:r w:rsidR="00F97775">
              <w:t>kelas</w:t>
            </w:r>
          </w:p>
        </w:tc>
      </w:tr>
      <w:tr w:rsidR="006B0840" w14:paraId="597AB949" w14:textId="77777777" w:rsidTr="008159DF">
        <w:trPr>
          <w:jc w:val="center"/>
        </w:trPr>
        <w:tc>
          <w:tcPr>
            <w:tcW w:w="3827" w:type="dxa"/>
            <w:vAlign w:val="center"/>
          </w:tcPr>
          <w:p w14:paraId="76EBB772" w14:textId="7E15D606" w:rsidR="006B0840" w:rsidRDefault="006B0840" w:rsidP="008159DF">
            <w:pPr>
              <w:pStyle w:val="ListParagraph"/>
              <w:numPr>
                <w:ilvl w:val="0"/>
                <w:numId w:val="39"/>
              </w:numPr>
            </w:pPr>
            <w:r>
              <w:t xml:space="preserve">Menekan button </w:t>
            </w:r>
            <w:r>
              <w:rPr>
                <w:i/>
                <w:iCs/>
              </w:rPr>
              <w:t xml:space="preserve">“Anggota </w:t>
            </w:r>
            <w:r w:rsidR="00F97775">
              <w:rPr>
                <w:i/>
                <w:iCs/>
              </w:rPr>
              <w:t>Kelas</w:t>
            </w:r>
            <w:r>
              <w:rPr>
                <w:i/>
                <w:iCs/>
              </w:rPr>
              <w:t>”</w:t>
            </w:r>
          </w:p>
        </w:tc>
        <w:tc>
          <w:tcPr>
            <w:tcW w:w="3964" w:type="dxa"/>
            <w:vAlign w:val="center"/>
          </w:tcPr>
          <w:p w14:paraId="4BE98AB2" w14:textId="77777777" w:rsidR="006B0840" w:rsidRDefault="006B0840" w:rsidP="008159DF">
            <w:pPr>
              <w:pStyle w:val="ListParagraph"/>
              <w:spacing w:after="160"/>
              <w:ind w:left="461"/>
            </w:pPr>
          </w:p>
        </w:tc>
      </w:tr>
      <w:tr w:rsidR="006B0840" w14:paraId="3A507B8A" w14:textId="77777777" w:rsidTr="008159DF">
        <w:trPr>
          <w:jc w:val="center"/>
        </w:trPr>
        <w:tc>
          <w:tcPr>
            <w:tcW w:w="3827" w:type="dxa"/>
            <w:vAlign w:val="center"/>
          </w:tcPr>
          <w:p w14:paraId="54231191" w14:textId="77777777" w:rsidR="006B0840" w:rsidRDefault="006B0840" w:rsidP="008159DF">
            <w:pPr>
              <w:pStyle w:val="ListParagraph"/>
            </w:pPr>
          </w:p>
        </w:tc>
        <w:tc>
          <w:tcPr>
            <w:tcW w:w="3964" w:type="dxa"/>
            <w:vAlign w:val="center"/>
          </w:tcPr>
          <w:p w14:paraId="6065BEAA" w14:textId="77777777" w:rsidR="006B0840" w:rsidRDefault="006B0840" w:rsidP="008159DF">
            <w:pPr>
              <w:pStyle w:val="ListParagraph"/>
              <w:numPr>
                <w:ilvl w:val="0"/>
                <w:numId w:val="39"/>
              </w:numPr>
              <w:spacing w:after="160"/>
              <w:ind w:left="461"/>
            </w:pPr>
            <w:r>
              <w:t>Menampilkan data anggota siswa dan riwayat absensi siswa</w:t>
            </w:r>
          </w:p>
        </w:tc>
      </w:tr>
    </w:tbl>
    <w:p w14:paraId="5F9BE4D3" w14:textId="77777777" w:rsidR="006B0840" w:rsidRDefault="006B0840" w:rsidP="006B0840"/>
    <w:p w14:paraId="3219A028" w14:textId="0FDC625E" w:rsidR="00F97775" w:rsidRDefault="00F97775" w:rsidP="00FF2590">
      <w:pPr>
        <w:pStyle w:val="ListParagraph"/>
        <w:numPr>
          <w:ilvl w:val="0"/>
          <w:numId w:val="25"/>
        </w:numPr>
        <w:ind w:left="426"/>
      </w:pPr>
      <w:r>
        <w:t>Profile Admin</w:t>
      </w:r>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0D36D4" w:rsidRPr="00A46E0B" w14:paraId="07729F8E" w14:textId="77777777" w:rsidTr="008159DF">
        <w:trPr>
          <w:jc w:val="center"/>
        </w:trPr>
        <w:tc>
          <w:tcPr>
            <w:tcW w:w="3827" w:type="dxa"/>
            <w:shd w:val="clear" w:color="auto" w:fill="F2EE98"/>
            <w:vAlign w:val="center"/>
          </w:tcPr>
          <w:p w14:paraId="64F14C9F" w14:textId="77777777" w:rsidR="000D36D4" w:rsidRPr="0044182F" w:rsidRDefault="000D36D4" w:rsidP="008159DF">
            <w:pPr>
              <w:rPr>
                <w:b/>
              </w:rPr>
            </w:pPr>
            <w:r w:rsidRPr="0044182F">
              <w:rPr>
                <w:b/>
              </w:rPr>
              <w:t>Name</w:t>
            </w:r>
          </w:p>
        </w:tc>
        <w:tc>
          <w:tcPr>
            <w:tcW w:w="3964" w:type="dxa"/>
            <w:shd w:val="clear" w:color="auto" w:fill="F2EE98"/>
            <w:vAlign w:val="center"/>
          </w:tcPr>
          <w:p w14:paraId="1815628E" w14:textId="66FFE235" w:rsidR="000D36D4" w:rsidRPr="00A46E0B" w:rsidRDefault="000D36D4" w:rsidP="008159DF">
            <w:r>
              <w:t>Profil Admin</w:t>
            </w:r>
          </w:p>
        </w:tc>
      </w:tr>
      <w:tr w:rsidR="000D36D4" w:rsidRPr="002F6C1D" w14:paraId="69CA814C" w14:textId="77777777" w:rsidTr="008159DF">
        <w:trPr>
          <w:jc w:val="center"/>
        </w:trPr>
        <w:tc>
          <w:tcPr>
            <w:tcW w:w="3827" w:type="dxa"/>
            <w:vAlign w:val="center"/>
          </w:tcPr>
          <w:p w14:paraId="535FC661" w14:textId="77777777" w:rsidR="000D36D4" w:rsidRPr="0044182F" w:rsidRDefault="000D36D4" w:rsidP="008159DF">
            <w:pPr>
              <w:rPr>
                <w:b/>
              </w:rPr>
            </w:pPr>
            <w:r w:rsidRPr="0044182F">
              <w:rPr>
                <w:b/>
              </w:rPr>
              <w:t>ID</w:t>
            </w:r>
          </w:p>
        </w:tc>
        <w:tc>
          <w:tcPr>
            <w:tcW w:w="3964" w:type="dxa"/>
            <w:vAlign w:val="center"/>
          </w:tcPr>
          <w:p w14:paraId="1C4A4F22" w14:textId="3DE1D8C4" w:rsidR="000D36D4" w:rsidRPr="002F6C1D" w:rsidRDefault="000D36D4" w:rsidP="008159DF">
            <w:r>
              <w:t>RC11</w:t>
            </w:r>
          </w:p>
        </w:tc>
      </w:tr>
      <w:tr w:rsidR="000D36D4" w:rsidRPr="000C722D" w14:paraId="7FC9AC6E" w14:textId="77777777" w:rsidTr="008159DF">
        <w:trPr>
          <w:jc w:val="center"/>
        </w:trPr>
        <w:tc>
          <w:tcPr>
            <w:tcW w:w="3827" w:type="dxa"/>
            <w:vAlign w:val="center"/>
          </w:tcPr>
          <w:p w14:paraId="18CF386C" w14:textId="77777777" w:rsidR="000D36D4" w:rsidRPr="0044182F" w:rsidRDefault="000D36D4" w:rsidP="008159DF">
            <w:pPr>
              <w:rPr>
                <w:b/>
              </w:rPr>
            </w:pPr>
            <w:r w:rsidRPr="0044182F">
              <w:rPr>
                <w:b/>
              </w:rPr>
              <w:t>Description</w:t>
            </w:r>
          </w:p>
        </w:tc>
        <w:tc>
          <w:tcPr>
            <w:tcW w:w="3964" w:type="dxa"/>
          </w:tcPr>
          <w:p w14:paraId="60B44BB8" w14:textId="3D2A1324" w:rsidR="000D36D4" w:rsidRPr="000C722D" w:rsidRDefault="000D36D4" w:rsidP="008159DF">
            <w:r>
              <w:t>Use case ini akan menampilkan informasi secara detail mengenai data identitas admin</w:t>
            </w:r>
          </w:p>
        </w:tc>
      </w:tr>
      <w:tr w:rsidR="000D36D4" w:rsidRPr="002F6C1D" w14:paraId="3976701F" w14:textId="77777777" w:rsidTr="008159DF">
        <w:trPr>
          <w:jc w:val="center"/>
        </w:trPr>
        <w:tc>
          <w:tcPr>
            <w:tcW w:w="3827" w:type="dxa"/>
            <w:vAlign w:val="center"/>
          </w:tcPr>
          <w:p w14:paraId="76E8E8F3" w14:textId="77777777" w:rsidR="000D36D4" w:rsidRPr="0044182F" w:rsidRDefault="000D36D4" w:rsidP="008159DF">
            <w:pPr>
              <w:rPr>
                <w:b/>
              </w:rPr>
            </w:pPr>
            <w:r w:rsidRPr="0044182F">
              <w:rPr>
                <w:b/>
              </w:rPr>
              <w:t>Actors</w:t>
            </w:r>
          </w:p>
        </w:tc>
        <w:tc>
          <w:tcPr>
            <w:tcW w:w="3964" w:type="dxa"/>
            <w:vAlign w:val="center"/>
          </w:tcPr>
          <w:p w14:paraId="603DAF2E" w14:textId="77777777" w:rsidR="000D36D4" w:rsidRPr="002F6C1D" w:rsidRDefault="000D36D4" w:rsidP="008159DF">
            <w:r>
              <w:t>Bag.IT, Guru BK.</w:t>
            </w:r>
          </w:p>
        </w:tc>
      </w:tr>
      <w:tr w:rsidR="000D36D4" w:rsidRPr="0044182F" w14:paraId="7A09CE14" w14:textId="77777777" w:rsidTr="008159DF">
        <w:trPr>
          <w:jc w:val="center"/>
        </w:trPr>
        <w:tc>
          <w:tcPr>
            <w:tcW w:w="3827" w:type="dxa"/>
            <w:vAlign w:val="center"/>
          </w:tcPr>
          <w:p w14:paraId="0FB82B22" w14:textId="77777777" w:rsidR="000D36D4" w:rsidRPr="0044182F" w:rsidRDefault="000D36D4" w:rsidP="008159DF">
            <w:pPr>
              <w:rPr>
                <w:b/>
              </w:rPr>
            </w:pPr>
            <w:r w:rsidRPr="0044182F">
              <w:rPr>
                <w:b/>
              </w:rPr>
              <w:t>Frequency of Use</w:t>
            </w:r>
          </w:p>
        </w:tc>
        <w:tc>
          <w:tcPr>
            <w:tcW w:w="3964" w:type="dxa"/>
            <w:vAlign w:val="center"/>
          </w:tcPr>
          <w:p w14:paraId="275B70F9" w14:textId="77777777" w:rsidR="000D36D4" w:rsidRPr="00C42BC3" w:rsidRDefault="000D36D4" w:rsidP="008159DF">
            <w:pPr>
              <w:rPr>
                <w:i/>
                <w:iCs/>
              </w:rPr>
            </w:pPr>
            <w:r>
              <w:rPr>
                <w:i/>
                <w:iCs/>
              </w:rPr>
              <w:t>Conditional</w:t>
            </w:r>
          </w:p>
        </w:tc>
      </w:tr>
      <w:tr w:rsidR="000D36D4" w:rsidRPr="0044182F" w14:paraId="4DF9ADE7" w14:textId="77777777" w:rsidTr="008159DF">
        <w:trPr>
          <w:jc w:val="center"/>
        </w:trPr>
        <w:tc>
          <w:tcPr>
            <w:tcW w:w="3827" w:type="dxa"/>
            <w:vAlign w:val="center"/>
          </w:tcPr>
          <w:p w14:paraId="6533DC5C" w14:textId="77777777" w:rsidR="000D36D4" w:rsidRPr="0044182F" w:rsidRDefault="000D36D4" w:rsidP="008159DF">
            <w:pPr>
              <w:rPr>
                <w:b/>
              </w:rPr>
            </w:pPr>
            <w:r w:rsidRPr="0044182F">
              <w:rPr>
                <w:b/>
              </w:rPr>
              <w:lastRenderedPageBreak/>
              <w:t>Triggers</w:t>
            </w:r>
          </w:p>
        </w:tc>
        <w:tc>
          <w:tcPr>
            <w:tcW w:w="3964" w:type="dxa"/>
            <w:vAlign w:val="center"/>
          </w:tcPr>
          <w:p w14:paraId="1199A272" w14:textId="37BE1AE7" w:rsidR="000D36D4" w:rsidRPr="0044182F" w:rsidRDefault="000D36D4" w:rsidP="008159DF">
            <w:r>
              <w:t>Use case akan terjadi jika aktor ingin melihat profil admin</w:t>
            </w:r>
          </w:p>
        </w:tc>
      </w:tr>
      <w:tr w:rsidR="000D36D4" w:rsidRPr="00C42BC3" w14:paraId="3A0D97DC" w14:textId="77777777" w:rsidTr="008159DF">
        <w:trPr>
          <w:jc w:val="center"/>
        </w:trPr>
        <w:tc>
          <w:tcPr>
            <w:tcW w:w="3827" w:type="dxa"/>
            <w:vAlign w:val="center"/>
          </w:tcPr>
          <w:p w14:paraId="7E91637C" w14:textId="77777777" w:rsidR="000D36D4" w:rsidRPr="0044182F" w:rsidRDefault="000D36D4" w:rsidP="008159DF">
            <w:pPr>
              <w:rPr>
                <w:b/>
              </w:rPr>
            </w:pPr>
            <w:r w:rsidRPr="0044182F">
              <w:rPr>
                <w:b/>
              </w:rPr>
              <w:t>Pre-Conditions</w:t>
            </w:r>
          </w:p>
        </w:tc>
        <w:tc>
          <w:tcPr>
            <w:tcW w:w="3964" w:type="dxa"/>
            <w:vAlign w:val="center"/>
          </w:tcPr>
          <w:p w14:paraId="2AA293D2" w14:textId="1535DE63" w:rsidR="000D36D4" w:rsidRPr="00C42BC3" w:rsidRDefault="000D36D4" w:rsidP="008159DF">
            <w:r>
              <w:t>Sistem menampilkan halaman data admin</w:t>
            </w:r>
          </w:p>
        </w:tc>
      </w:tr>
      <w:tr w:rsidR="000D36D4" w:rsidRPr="0048762E" w14:paraId="1AEB8738" w14:textId="77777777" w:rsidTr="008159DF">
        <w:trPr>
          <w:jc w:val="center"/>
        </w:trPr>
        <w:tc>
          <w:tcPr>
            <w:tcW w:w="3827" w:type="dxa"/>
            <w:vAlign w:val="center"/>
          </w:tcPr>
          <w:p w14:paraId="3687B215" w14:textId="77777777" w:rsidR="000D36D4" w:rsidRPr="0044182F" w:rsidRDefault="000D36D4" w:rsidP="008159DF">
            <w:pPr>
              <w:rPr>
                <w:b/>
              </w:rPr>
            </w:pPr>
            <w:r w:rsidRPr="0044182F">
              <w:rPr>
                <w:b/>
              </w:rPr>
              <w:t>Post-Conditions</w:t>
            </w:r>
          </w:p>
        </w:tc>
        <w:tc>
          <w:tcPr>
            <w:tcW w:w="3964" w:type="dxa"/>
            <w:vAlign w:val="center"/>
          </w:tcPr>
          <w:p w14:paraId="0EC79D55" w14:textId="038E195E" w:rsidR="000D36D4" w:rsidRPr="0048762E" w:rsidRDefault="000D36D4" w:rsidP="008159DF">
            <w:r>
              <w:t>Sistem menampilkan profil admin</w:t>
            </w:r>
          </w:p>
        </w:tc>
      </w:tr>
      <w:tr w:rsidR="000D36D4" w:rsidRPr="0044182F" w14:paraId="54168A18" w14:textId="77777777" w:rsidTr="008159DF">
        <w:trPr>
          <w:jc w:val="center"/>
        </w:trPr>
        <w:tc>
          <w:tcPr>
            <w:tcW w:w="7791" w:type="dxa"/>
            <w:gridSpan w:val="2"/>
            <w:shd w:val="clear" w:color="auto" w:fill="F2EE98"/>
            <w:vAlign w:val="center"/>
          </w:tcPr>
          <w:p w14:paraId="58AF31CE" w14:textId="77777777" w:rsidR="000D36D4" w:rsidRPr="0044182F" w:rsidRDefault="000D36D4" w:rsidP="008159DF">
            <w:pPr>
              <w:jc w:val="center"/>
              <w:rPr>
                <w:b/>
              </w:rPr>
            </w:pPr>
            <w:r w:rsidRPr="0044182F">
              <w:rPr>
                <w:b/>
              </w:rPr>
              <w:t>Main Course</w:t>
            </w:r>
          </w:p>
        </w:tc>
      </w:tr>
      <w:tr w:rsidR="000D36D4" w:rsidRPr="0044182F" w14:paraId="1F3A7BF2" w14:textId="77777777" w:rsidTr="008159DF">
        <w:trPr>
          <w:jc w:val="center"/>
        </w:trPr>
        <w:tc>
          <w:tcPr>
            <w:tcW w:w="3827" w:type="dxa"/>
            <w:shd w:val="clear" w:color="auto" w:fill="F2EE98"/>
            <w:vAlign w:val="center"/>
          </w:tcPr>
          <w:p w14:paraId="7FBCA7E3" w14:textId="77777777" w:rsidR="000D36D4" w:rsidRPr="0044182F" w:rsidRDefault="000D36D4" w:rsidP="008159DF">
            <w:pPr>
              <w:jc w:val="center"/>
              <w:rPr>
                <w:b/>
              </w:rPr>
            </w:pPr>
            <w:r w:rsidRPr="0044182F">
              <w:rPr>
                <w:b/>
              </w:rPr>
              <w:t>Aksi Aktor</w:t>
            </w:r>
          </w:p>
        </w:tc>
        <w:tc>
          <w:tcPr>
            <w:tcW w:w="3964" w:type="dxa"/>
            <w:shd w:val="clear" w:color="auto" w:fill="F2EE98"/>
            <w:vAlign w:val="center"/>
          </w:tcPr>
          <w:p w14:paraId="0381A242" w14:textId="77777777" w:rsidR="000D36D4" w:rsidRPr="0044182F" w:rsidRDefault="000D36D4" w:rsidP="008159DF">
            <w:pPr>
              <w:jc w:val="center"/>
              <w:rPr>
                <w:b/>
              </w:rPr>
            </w:pPr>
            <w:r w:rsidRPr="0044182F">
              <w:rPr>
                <w:b/>
              </w:rPr>
              <w:t>Reaksi Sistem</w:t>
            </w:r>
          </w:p>
        </w:tc>
      </w:tr>
      <w:tr w:rsidR="000D36D4" w:rsidRPr="0044182F" w14:paraId="5B4BEF40" w14:textId="77777777" w:rsidTr="008159DF">
        <w:trPr>
          <w:jc w:val="center"/>
        </w:trPr>
        <w:tc>
          <w:tcPr>
            <w:tcW w:w="3827" w:type="dxa"/>
            <w:vAlign w:val="center"/>
          </w:tcPr>
          <w:p w14:paraId="21B1AEB6" w14:textId="747A3D87" w:rsidR="000D36D4" w:rsidRPr="0044182F" w:rsidRDefault="007C5FA9" w:rsidP="008159DF">
            <w:pPr>
              <w:numPr>
                <w:ilvl w:val="0"/>
                <w:numId w:val="29"/>
              </w:numPr>
              <w:spacing w:after="160"/>
            </w:pPr>
            <w:ins w:id="797" w:author="Rafi Aziizi" w:date="2021-11-12T10:46:00Z">
              <w:r>
                <w:t>Memasuki sistem absensi</w:t>
              </w:r>
            </w:ins>
            <w:del w:id="798" w:author="Rafi Aziizi" w:date="2021-11-12T10:46:00Z">
              <w:r w:rsidR="000D36D4" w:rsidDel="007C5FA9">
                <w:delText>Masuk sistem absensi</w:delText>
              </w:r>
            </w:del>
          </w:p>
        </w:tc>
        <w:tc>
          <w:tcPr>
            <w:tcW w:w="3964" w:type="dxa"/>
            <w:vAlign w:val="center"/>
          </w:tcPr>
          <w:p w14:paraId="38882DA5" w14:textId="77777777" w:rsidR="000D36D4" w:rsidRPr="0044182F" w:rsidRDefault="000D36D4" w:rsidP="008159DF">
            <w:pPr>
              <w:ind w:left="511"/>
            </w:pPr>
          </w:p>
        </w:tc>
      </w:tr>
      <w:tr w:rsidR="000D36D4" w:rsidRPr="0044182F" w14:paraId="65537232" w14:textId="77777777" w:rsidTr="008159DF">
        <w:trPr>
          <w:jc w:val="center"/>
        </w:trPr>
        <w:tc>
          <w:tcPr>
            <w:tcW w:w="3827" w:type="dxa"/>
            <w:vAlign w:val="center"/>
          </w:tcPr>
          <w:p w14:paraId="0B266210" w14:textId="77777777" w:rsidR="000D36D4" w:rsidRPr="0044182F" w:rsidRDefault="000D36D4" w:rsidP="008159DF">
            <w:pPr>
              <w:ind w:left="510"/>
            </w:pPr>
          </w:p>
        </w:tc>
        <w:tc>
          <w:tcPr>
            <w:tcW w:w="3964" w:type="dxa"/>
            <w:vAlign w:val="center"/>
          </w:tcPr>
          <w:p w14:paraId="5A8CC44C" w14:textId="77777777" w:rsidR="000D36D4" w:rsidRPr="0044182F" w:rsidRDefault="000D36D4" w:rsidP="008159DF">
            <w:pPr>
              <w:numPr>
                <w:ilvl w:val="0"/>
                <w:numId w:val="29"/>
              </w:numPr>
              <w:spacing w:after="160"/>
              <w:ind w:left="511"/>
            </w:pPr>
            <w:r>
              <w:t>Menampilkan halaman menu kelola utama</w:t>
            </w:r>
          </w:p>
        </w:tc>
      </w:tr>
      <w:tr w:rsidR="000D36D4" w14:paraId="08346CE1" w14:textId="77777777" w:rsidTr="008159DF">
        <w:trPr>
          <w:jc w:val="center"/>
        </w:trPr>
        <w:tc>
          <w:tcPr>
            <w:tcW w:w="3827" w:type="dxa"/>
            <w:vAlign w:val="center"/>
          </w:tcPr>
          <w:p w14:paraId="4D50D928" w14:textId="4B94AE72" w:rsidR="000D36D4" w:rsidRPr="0044182F" w:rsidRDefault="000D36D4" w:rsidP="008159DF">
            <w:pPr>
              <w:pStyle w:val="ListParagraph"/>
              <w:numPr>
                <w:ilvl w:val="0"/>
                <w:numId w:val="29"/>
              </w:numPr>
            </w:pPr>
            <w:r>
              <w:t>Memiliih menu “Data Admin”</w:t>
            </w:r>
          </w:p>
        </w:tc>
        <w:tc>
          <w:tcPr>
            <w:tcW w:w="3964" w:type="dxa"/>
            <w:vAlign w:val="center"/>
          </w:tcPr>
          <w:p w14:paraId="31A7AA13" w14:textId="77777777" w:rsidR="000D36D4" w:rsidRDefault="000D36D4" w:rsidP="008159DF">
            <w:pPr>
              <w:spacing w:after="160"/>
              <w:ind w:left="511"/>
            </w:pPr>
          </w:p>
        </w:tc>
      </w:tr>
      <w:tr w:rsidR="000D36D4" w14:paraId="40B50E05" w14:textId="77777777" w:rsidTr="008159DF">
        <w:trPr>
          <w:jc w:val="center"/>
        </w:trPr>
        <w:tc>
          <w:tcPr>
            <w:tcW w:w="3827" w:type="dxa"/>
            <w:vAlign w:val="center"/>
          </w:tcPr>
          <w:p w14:paraId="5E419C46" w14:textId="77777777" w:rsidR="000D36D4" w:rsidRDefault="000D36D4" w:rsidP="008159DF">
            <w:pPr>
              <w:pStyle w:val="ListParagraph"/>
            </w:pPr>
          </w:p>
        </w:tc>
        <w:tc>
          <w:tcPr>
            <w:tcW w:w="3964" w:type="dxa"/>
            <w:vAlign w:val="center"/>
          </w:tcPr>
          <w:p w14:paraId="16150D89" w14:textId="49EDF316" w:rsidR="000D36D4" w:rsidRDefault="000D36D4" w:rsidP="008159DF">
            <w:pPr>
              <w:pStyle w:val="ListParagraph"/>
              <w:numPr>
                <w:ilvl w:val="0"/>
                <w:numId w:val="29"/>
              </w:numPr>
              <w:spacing w:after="160"/>
              <w:ind w:left="464"/>
            </w:pPr>
            <w:r>
              <w:t>Menampilkan halaman data admin</w:t>
            </w:r>
          </w:p>
        </w:tc>
      </w:tr>
      <w:tr w:rsidR="000D36D4" w14:paraId="2AFFFEA9" w14:textId="77777777" w:rsidTr="008159DF">
        <w:trPr>
          <w:jc w:val="center"/>
        </w:trPr>
        <w:tc>
          <w:tcPr>
            <w:tcW w:w="3827" w:type="dxa"/>
            <w:vAlign w:val="center"/>
          </w:tcPr>
          <w:p w14:paraId="7CE7BA11" w14:textId="0E5FAB18" w:rsidR="000D36D4" w:rsidRDefault="000D36D4" w:rsidP="008159DF">
            <w:pPr>
              <w:pStyle w:val="ListParagraph"/>
              <w:numPr>
                <w:ilvl w:val="0"/>
                <w:numId w:val="39"/>
              </w:numPr>
            </w:pPr>
            <w:r>
              <w:t xml:space="preserve">Menekan </w:t>
            </w:r>
            <w:r>
              <w:rPr>
                <w:i/>
                <w:iCs/>
              </w:rPr>
              <w:t>button “Profile Admin”</w:t>
            </w:r>
          </w:p>
        </w:tc>
        <w:tc>
          <w:tcPr>
            <w:tcW w:w="3964" w:type="dxa"/>
            <w:vAlign w:val="center"/>
          </w:tcPr>
          <w:p w14:paraId="60DA1FBA" w14:textId="77777777" w:rsidR="000D36D4" w:rsidRDefault="000D36D4" w:rsidP="008159DF">
            <w:pPr>
              <w:spacing w:after="160"/>
            </w:pPr>
          </w:p>
        </w:tc>
      </w:tr>
      <w:tr w:rsidR="000D36D4" w14:paraId="03DB97BD" w14:textId="77777777" w:rsidTr="008159DF">
        <w:trPr>
          <w:jc w:val="center"/>
        </w:trPr>
        <w:tc>
          <w:tcPr>
            <w:tcW w:w="3827" w:type="dxa"/>
            <w:vAlign w:val="center"/>
          </w:tcPr>
          <w:p w14:paraId="39D955F0" w14:textId="77777777" w:rsidR="000D36D4" w:rsidRDefault="000D36D4" w:rsidP="008159DF">
            <w:pPr>
              <w:pStyle w:val="ListParagraph"/>
            </w:pPr>
          </w:p>
        </w:tc>
        <w:tc>
          <w:tcPr>
            <w:tcW w:w="3964" w:type="dxa"/>
            <w:vAlign w:val="center"/>
          </w:tcPr>
          <w:p w14:paraId="61C2A909" w14:textId="66A34A25" w:rsidR="000D36D4" w:rsidRDefault="000D36D4" w:rsidP="008159DF">
            <w:pPr>
              <w:pStyle w:val="ListParagraph"/>
              <w:numPr>
                <w:ilvl w:val="0"/>
                <w:numId w:val="39"/>
              </w:numPr>
              <w:spacing w:after="160"/>
              <w:ind w:left="461"/>
            </w:pPr>
            <w:r>
              <w:t>Menampilkan halaman profil admin</w:t>
            </w:r>
          </w:p>
        </w:tc>
      </w:tr>
    </w:tbl>
    <w:p w14:paraId="14B67144" w14:textId="77777777" w:rsidR="00F97775" w:rsidRDefault="00F97775" w:rsidP="00F97775"/>
    <w:p w14:paraId="23B2D97F" w14:textId="11FB6EDD" w:rsidR="00270503" w:rsidRDefault="00270503" w:rsidP="00FF2590">
      <w:pPr>
        <w:pStyle w:val="ListParagraph"/>
        <w:numPr>
          <w:ilvl w:val="0"/>
          <w:numId w:val="25"/>
        </w:numPr>
        <w:ind w:left="426"/>
        <w:rPr>
          <w:ins w:id="799" w:author="Rafi Aziizi" w:date="2021-11-12T14:26:00Z"/>
        </w:rPr>
      </w:pPr>
      <w:r>
        <w:t xml:space="preserve">Skenario Kelola </w:t>
      </w:r>
      <w:commentRangeStart w:id="800"/>
      <w:r>
        <w:t>Siswa</w:t>
      </w:r>
      <w:commentRangeEnd w:id="800"/>
      <w:r w:rsidR="00494C80">
        <w:rPr>
          <w:rStyle w:val="CommentReference"/>
        </w:rPr>
        <w:commentReference w:id="800"/>
      </w:r>
    </w:p>
    <w:p w14:paraId="75D8BD0B" w14:textId="408CCD41" w:rsidR="00E02300" w:rsidRDefault="00E02300" w:rsidP="00E02300">
      <w:pPr>
        <w:ind w:firstLine="426"/>
        <w:rPr>
          <w:ins w:id="801" w:author="Rafi Aziizi" w:date="2021-11-12T14:18:00Z"/>
        </w:rPr>
        <w:pPrChange w:id="802" w:author="Rafi Aziizi" w:date="2021-11-12T14:27:00Z">
          <w:pPr>
            <w:pStyle w:val="ListParagraph"/>
            <w:numPr>
              <w:numId w:val="25"/>
            </w:numPr>
            <w:ind w:left="426" w:hanging="360"/>
          </w:pPr>
        </w:pPrChange>
      </w:pPr>
      <w:ins w:id="803" w:author="Rafi Aziizi" w:date="2021-11-12T14:26:00Z">
        <w:r>
          <w:t xml:space="preserve">Pada scenario kelola siswa terdapat 4 generalisasi </w:t>
        </w:r>
      </w:ins>
      <w:ins w:id="804" w:author="Rafi Aziizi" w:date="2021-11-12T14:27:00Z">
        <w:r>
          <w:t xml:space="preserve">data </w:t>
        </w:r>
      </w:ins>
      <w:ins w:id="805" w:author="Rafi Aziizi" w:date="2021-11-12T14:26:00Z">
        <w:r>
          <w:t>yaitu tambah siswa, hapus siswa, edit siswa dan lihat siswa. Hal tersebut dijelaskan pada</w:t>
        </w:r>
      </w:ins>
      <w:ins w:id="806" w:author="Rafi Aziizi" w:date="2021-11-12T14:27:00Z">
        <w:r>
          <w:t xml:space="preserve"> poin-poin dibawah ini :</w:t>
        </w:r>
      </w:ins>
    </w:p>
    <w:p w14:paraId="069D94A5" w14:textId="78F7667B" w:rsidR="0025138C" w:rsidRDefault="0025138C" w:rsidP="0025138C">
      <w:pPr>
        <w:ind w:firstLine="66"/>
        <w:rPr>
          <w:ins w:id="807" w:author="Rafi Aziizi" w:date="2021-11-12T14:25:00Z"/>
        </w:rPr>
      </w:pPr>
      <w:ins w:id="808" w:author="Rafi Aziizi" w:date="2021-11-12T14:18:00Z">
        <w:r>
          <w:t>a.</w:t>
        </w:r>
      </w:ins>
      <w:ins w:id="809" w:author="Rafi Aziizi" w:date="2021-11-12T14:19:00Z">
        <w:r>
          <w:t xml:space="preserve"> Skenario Tambah Siswa</w:t>
        </w:r>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E02300" w:rsidRPr="00A46E0B" w14:paraId="48D951E5" w14:textId="77777777" w:rsidTr="001F2641">
        <w:trPr>
          <w:jc w:val="center"/>
          <w:ins w:id="810" w:author="Rafi Aziizi" w:date="2021-11-12T14:25:00Z"/>
        </w:trPr>
        <w:tc>
          <w:tcPr>
            <w:tcW w:w="3827" w:type="dxa"/>
            <w:shd w:val="clear" w:color="auto" w:fill="F2EE98"/>
            <w:vAlign w:val="center"/>
          </w:tcPr>
          <w:p w14:paraId="22D54EC5" w14:textId="77777777" w:rsidR="00E02300" w:rsidRPr="0044182F" w:rsidRDefault="00E02300" w:rsidP="001F2641">
            <w:pPr>
              <w:rPr>
                <w:ins w:id="811" w:author="Rafi Aziizi" w:date="2021-11-12T14:25:00Z"/>
                <w:b/>
              </w:rPr>
            </w:pPr>
            <w:ins w:id="812" w:author="Rafi Aziizi" w:date="2021-11-12T14:25:00Z">
              <w:r w:rsidRPr="0044182F">
                <w:rPr>
                  <w:b/>
                </w:rPr>
                <w:t>Name</w:t>
              </w:r>
            </w:ins>
          </w:p>
        </w:tc>
        <w:tc>
          <w:tcPr>
            <w:tcW w:w="3964" w:type="dxa"/>
            <w:shd w:val="clear" w:color="auto" w:fill="F2EE98"/>
            <w:vAlign w:val="center"/>
          </w:tcPr>
          <w:p w14:paraId="6C3BAFEF" w14:textId="35CCEF0C" w:rsidR="00E02300" w:rsidRPr="00A46E0B" w:rsidRDefault="00E02300" w:rsidP="001F2641">
            <w:pPr>
              <w:rPr>
                <w:ins w:id="813" w:author="Rafi Aziizi" w:date="2021-11-12T14:25:00Z"/>
              </w:rPr>
            </w:pPr>
            <w:ins w:id="814" w:author="Rafi Aziizi" w:date="2021-11-12T14:26:00Z">
              <w:r>
                <w:t>Tambah</w:t>
              </w:r>
            </w:ins>
            <w:ins w:id="815" w:author="Rafi Aziizi" w:date="2021-11-12T14:25:00Z">
              <w:r>
                <w:t xml:space="preserve"> Siswa</w:t>
              </w:r>
            </w:ins>
          </w:p>
        </w:tc>
      </w:tr>
      <w:tr w:rsidR="00E02300" w:rsidRPr="002F6C1D" w14:paraId="2E79408F" w14:textId="77777777" w:rsidTr="001F2641">
        <w:trPr>
          <w:jc w:val="center"/>
          <w:ins w:id="816" w:author="Rafi Aziizi" w:date="2021-11-12T14:25:00Z"/>
        </w:trPr>
        <w:tc>
          <w:tcPr>
            <w:tcW w:w="3827" w:type="dxa"/>
            <w:vAlign w:val="center"/>
          </w:tcPr>
          <w:p w14:paraId="54279196" w14:textId="77777777" w:rsidR="00E02300" w:rsidRPr="0044182F" w:rsidRDefault="00E02300" w:rsidP="001F2641">
            <w:pPr>
              <w:rPr>
                <w:ins w:id="817" w:author="Rafi Aziizi" w:date="2021-11-12T14:25:00Z"/>
                <w:b/>
              </w:rPr>
            </w:pPr>
            <w:ins w:id="818" w:author="Rafi Aziizi" w:date="2021-11-12T14:25:00Z">
              <w:r w:rsidRPr="0044182F">
                <w:rPr>
                  <w:b/>
                </w:rPr>
                <w:t>ID</w:t>
              </w:r>
            </w:ins>
          </w:p>
        </w:tc>
        <w:tc>
          <w:tcPr>
            <w:tcW w:w="3964" w:type="dxa"/>
            <w:vAlign w:val="center"/>
          </w:tcPr>
          <w:p w14:paraId="0D0907B4" w14:textId="77777777" w:rsidR="00E02300" w:rsidRPr="002F6C1D" w:rsidRDefault="00E02300" w:rsidP="001F2641">
            <w:pPr>
              <w:rPr>
                <w:ins w:id="819" w:author="Rafi Aziizi" w:date="2021-11-12T14:25:00Z"/>
              </w:rPr>
            </w:pPr>
            <w:ins w:id="820" w:author="Rafi Aziizi" w:date="2021-11-12T14:25:00Z">
              <w:r>
                <w:t>RC12</w:t>
              </w:r>
            </w:ins>
          </w:p>
        </w:tc>
      </w:tr>
      <w:tr w:rsidR="00E02300" w:rsidRPr="000C722D" w14:paraId="64BF1A88" w14:textId="77777777" w:rsidTr="001F2641">
        <w:trPr>
          <w:jc w:val="center"/>
          <w:ins w:id="821" w:author="Rafi Aziizi" w:date="2021-11-12T14:25:00Z"/>
        </w:trPr>
        <w:tc>
          <w:tcPr>
            <w:tcW w:w="3827" w:type="dxa"/>
            <w:vAlign w:val="center"/>
          </w:tcPr>
          <w:p w14:paraId="7CAE8251" w14:textId="77777777" w:rsidR="00E02300" w:rsidRPr="0044182F" w:rsidRDefault="00E02300" w:rsidP="001F2641">
            <w:pPr>
              <w:rPr>
                <w:ins w:id="822" w:author="Rafi Aziizi" w:date="2021-11-12T14:25:00Z"/>
                <w:b/>
              </w:rPr>
            </w:pPr>
            <w:ins w:id="823" w:author="Rafi Aziizi" w:date="2021-11-12T14:25:00Z">
              <w:r w:rsidRPr="0044182F">
                <w:rPr>
                  <w:b/>
                </w:rPr>
                <w:t>Description</w:t>
              </w:r>
            </w:ins>
          </w:p>
        </w:tc>
        <w:tc>
          <w:tcPr>
            <w:tcW w:w="3964" w:type="dxa"/>
          </w:tcPr>
          <w:p w14:paraId="4DCA4B7F" w14:textId="24901F14" w:rsidR="00E02300" w:rsidRPr="000C722D" w:rsidRDefault="00E02300" w:rsidP="001F2641">
            <w:pPr>
              <w:rPr>
                <w:ins w:id="824" w:author="Rafi Aziizi" w:date="2021-11-12T14:25:00Z"/>
              </w:rPr>
            </w:pPr>
            <w:ins w:id="825" w:author="Rafi Aziizi" w:date="2021-11-12T14:25:00Z">
              <w:r>
                <w:t>Use case ini merupakan use case generalisasi dari kelola siswa untuk menambah data siswa.</w:t>
              </w:r>
            </w:ins>
          </w:p>
        </w:tc>
      </w:tr>
      <w:tr w:rsidR="00E02300" w:rsidRPr="002F6C1D" w14:paraId="6A173F0B" w14:textId="77777777" w:rsidTr="001F2641">
        <w:trPr>
          <w:jc w:val="center"/>
          <w:ins w:id="826" w:author="Rafi Aziizi" w:date="2021-11-12T14:25:00Z"/>
        </w:trPr>
        <w:tc>
          <w:tcPr>
            <w:tcW w:w="3827" w:type="dxa"/>
            <w:vAlign w:val="center"/>
          </w:tcPr>
          <w:p w14:paraId="1269B39E" w14:textId="77777777" w:rsidR="00E02300" w:rsidRPr="0044182F" w:rsidRDefault="00E02300" w:rsidP="001F2641">
            <w:pPr>
              <w:rPr>
                <w:ins w:id="827" w:author="Rafi Aziizi" w:date="2021-11-12T14:25:00Z"/>
                <w:b/>
              </w:rPr>
            </w:pPr>
            <w:ins w:id="828" w:author="Rafi Aziizi" w:date="2021-11-12T14:25:00Z">
              <w:r w:rsidRPr="0044182F">
                <w:rPr>
                  <w:b/>
                </w:rPr>
                <w:t>Actors</w:t>
              </w:r>
            </w:ins>
          </w:p>
        </w:tc>
        <w:tc>
          <w:tcPr>
            <w:tcW w:w="3964" w:type="dxa"/>
            <w:vAlign w:val="center"/>
          </w:tcPr>
          <w:p w14:paraId="7C1C7090" w14:textId="77777777" w:rsidR="00E02300" w:rsidRPr="002F6C1D" w:rsidRDefault="00E02300" w:rsidP="001F2641">
            <w:pPr>
              <w:rPr>
                <w:ins w:id="829" w:author="Rafi Aziizi" w:date="2021-11-12T14:25:00Z"/>
              </w:rPr>
            </w:pPr>
            <w:ins w:id="830" w:author="Rafi Aziizi" w:date="2021-11-12T14:25:00Z">
              <w:r>
                <w:t>Bag.IT, Guru BK.</w:t>
              </w:r>
            </w:ins>
          </w:p>
        </w:tc>
      </w:tr>
      <w:tr w:rsidR="00E02300" w:rsidRPr="0044182F" w14:paraId="2ABEA729" w14:textId="77777777" w:rsidTr="001F2641">
        <w:trPr>
          <w:jc w:val="center"/>
          <w:ins w:id="831" w:author="Rafi Aziizi" w:date="2021-11-12T14:25:00Z"/>
        </w:trPr>
        <w:tc>
          <w:tcPr>
            <w:tcW w:w="3827" w:type="dxa"/>
            <w:vAlign w:val="center"/>
          </w:tcPr>
          <w:p w14:paraId="18DA7738" w14:textId="77777777" w:rsidR="00E02300" w:rsidRPr="0044182F" w:rsidRDefault="00E02300" w:rsidP="001F2641">
            <w:pPr>
              <w:rPr>
                <w:ins w:id="832" w:author="Rafi Aziizi" w:date="2021-11-12T14:25:00Z"/>
                <w:b/>
              </w:rPr>
            </w:pPr>
            <w:ins w:id="833" w:author="Rafi Aziizi" w:date="2021-11-12T14:25:00Z">
              <w:r w:rsidRPr="0044182F">
                <w:rPr>
                  <w:b/>
                </w:rPr>
                <w:lastRenderedPageBreak/>
                <w:t>Frequency of Use</w:t>
              </w:r>
            </w:ins>
          </w:p>
        </w:tc>
        <w:tc>
          <w:tcPr>
            <w:tcW w:w="3964" w:type="dxa"/>
            <w:vAlign w:val="center"/>
          </w:tcPr>
          <w:p w14:paraId="101C5A3E" w14:textId="77777777" w:rsidR="00E02300" w:rsidRPr="007B7AB3" w:rsidRDefault="00E02300" w:rsidP="001F2641">
            <w:pPr>
              <w:rPr>
                <w:ins w:id="834" w:author="Rafi Aziizi" w:date="2021-11-12T14:25:00Z"/>
                <w:i/>
                <w:iCs/>
              </w:rPr>
            </w:pPr>
            <w:ins w:id="835" w:author="Rafi Aziizi" w:date="2021-11-12T14:25:00Z">
              <w:r>
                <w:rPr>
                  <w:i/>
                  <w:iCs/>
                </w:rPr>
                <w:t>Conditional</w:t>
              </w:r>
            </w:ins>
          </w:p>
        </w:tc>
      </w:tr>
      <w:tr w:rsidR="00E02300" w:rsidRPr="0044182F" w14:paraId="3039B3C0" w14:textId="77777777" w:rsidTr="001F2641">
        <w:trPr>
          <w:jc w:val="center"/>
          <w:ins w:id="836" w:author="Rafi Aziizi" w:date="2021-11-12T14:25:00Z"/>
        </w:trPr>
        <w:tc>
          <w:tcPr>
            <w:tcW w:w="3827" w:type="dxa"/>
            <w:vAlign w:val="center"/>
          </w:tcPr>
          <w:p w14:paraId="6F1F90EE" w14:textId="77777777" w:rsidR="00E02300" w:rsidRPr="0044182F" w:rsidRDefault="00E02300" w:rsidP="001F2641">
            <w:pPr>
              <w:rPr>
                <w:ins w:id="837" w:author="Rafi Aziizi" w:date="2021-11-12T14:25:00Z"/>
                <w:b/>
              </w:rPr>
            </w:pPr>
            <w:ins w:id="838" w:author="Rafi Aziizi" w:date="2021-11-12T14:25:00Z">
              <w:r w:rsidRPr="0044182F">
                <w:rPr>
                  <w:b/>
                </w:rPr>
                <w:t>Triggers</w:t>
              </w:r>
            </w:ins>
          </w:p>
        </w:tc>
        <w:tc>
          <w:tcPr>
            <w:tcW w:w="3964" w:type="dxa"/>
            <w:vAlign w:val="center"/>
          </w:tcPr>
          <w:p w14:paraId="2907EDC7" w14:textId="77777777" w:rsidR="00E02300" w:rsidRPr="0044182F" w:rsidRDefault="00E02300" w:rsidP="001F2641">
            <w:pPr>
              <w:rPr>
                <w:ins w:id="839" w:author="Rafi Aziizi" w:date="2021-11-12T14:25:00Z"/>
              </w:rPr>
            </w:pPr>
            <w:ins w:id="840" w:author="Rafi Aziizi" w:date="2021-11-12T14:25:00Z">
              <w:r>
                <w:t>-</w:t>
              </w:r>
            </w:ins>
          </w:p>
        </w:tc>
      </w:tr>
      <w:tr w:rsidR="00E02300" w:rsidRPr="0081005E" w14:paraId="7F2DF638" w14:textId="77777777" w:rsidTr="001F2641">
        <w:trPr>
          <w:jc w:val="center"/>
          <w:ins w:id="841" w:author="Rafi Aziizi" w:date="2021-11-12T14:25:00Z"/>
        </w:trPr>
        <w:tc>
          <w:tcPr>
            <w:tcW w:w="3827" w:type="dxa"/>
            <w:vAlign w:val="center"/>
          </w:tcPr>
          <w:p w14:paraId="30B19907" w14:textId="77777777" w:rsidR="00E02300" w:rsidRPr="0044182F" w:rsidRDefault="00E02300" w:rsidP="001F2641">
            <w:pPr>
              <w:rPr>
                <w:ins w:id="842" w:author="Rafi Aziizi" w:date="2021-11-12T14:25:00Z"/>
                <w:b/>
              </w:rPr>
            </w:pPr>
            <w:ins w:id="843" w:author="Rafi Aziizi" w:date="2021-11-12T14:25:00Z">
              <w:r w:rsidRPr="0044182F">
                <w:rPr>
                  <w:b/>
                </w:rPr>
                <w:t>Pre-Conditions</w:t>
              </w:r>
            </w:ins>
          </w:p>
        </w:tc>
        <w:tc>
          <w:tcPr>
            <w:tcW w:w="3964" w:type="dxa"/>
            <w:vAlign w:val="center"/>
          </w:tcPr>
          <w:p w14:paraId="284877F0" w14:textId="046C0085" w:rsidR="00E02300" w:rsidRPr="0081005E" w:rsidRDefault="00E02300" w:rsidP="001F2641">
            <w:pPr>
              <w:rPr>
                <w:ins w:id="844" w:author="Rafi Aziizi" w:date="2021-11-12T14:25:00Z"/>
                <w:i/>
                <w:iCs/>
              </w:rPr>
            </w:pPr>
            <w:ins w:id="845" w:author="Rafi Aziizi" w:date="2021-11-12T14:27:00Z">
              <w:r>
                <w:t xml:space="preserve">Data siswa </w:t>
              </w:r>
            </w:ins>
            <w:ins w:id="846" w:author="Rafi Aziizi" w:date="2021-11-12T14:28:00Z">
              <w:r>
                <w:t>tidak ada</w:t>
              </w:r>
            </w:ins>
          </w:p>
        </w:tc>
      </w:tr>
      <w:tr w:rsidR="00E02300" w:rsidRPr="0048762E" w14:paraId="4981A49A" w14:textId="77777777" w:rsidTr="001F2641">
        <w:trPr>
          <w:jc w:val="center"/>
          <w:ins w:id="847" w:author="Rafi Aziizi" w:date="2021-11-12T14:25:00Z"/>
        </w:trPr>
        <w:tc>
          <w:tcPr>
            <w:tcW w:w="3827" w:type="dxa"/>
            <w:vAlign w:val="center"/>
          </w:tcPr>
          <w:p w14:paraId="214BBFDA" w14:textId="77777777" w:rsidR="00E02300" w:rsidRPr="0044182F" w:rsidRDefault="00E02300" w:rsidP="001F2641">
            <w:pPr>
              <w:rPr>
                <w:ins w:id="848" w:author="Rafi Aziizi" w:date="2021-11-12T14:25:00Z"/>
                <w:b/>
              </w:rPr>
            </w:pPr>
            <w:ins w:id="849" w:author="Rafi Aziizi" w:date="2021-11-12T14:25:00Z">
              <w:r w:rsidRPr="0044182F">
                <w:rPr>
                  <w:b/>
                </w:rPr>
                <w:t>Post-Conditions</w:t>
              </w:r>
            </w:ins>
          </w:p>
        </w:tc>
        <w:tc>
          <w:tcPr>
            <w:tcW w:w="3964" w:type="dxa"/>
            <w:vAlign w:val="center"/>
          </w:tcPr>
          <w:p w14:paraId="720BCB42" w14:textId="559E032F" w:rsidR="00E02300" w:rsidRPr="0048762E" w:rsidRDefault="00E02300" w:rsidP="001F2641">
            <w:pPr>
              <w:rPr>
                <w:ins w:id="850" w:author="Rafi Aziizi" w:date="2021-11-12T14:25:00Z"/>
              </w:rPr>
            </w:pPr>
            <w:ins w:id="851" w:author="Rafi Aziizi" w:date="2021-11-12T14:25:00Z">
              <w:r>
                <w:t xml:space="preserve">Data siswa </w:t>
              </w:r>
            </w:ins>
            <w:ins w:id="852" w:author="Rafi Aziizi" w:date="2021-11-12T14:28:00Z">
              <w:r>
                <w:t>baru ditampilkan</w:t>
              </w:r>
            </w:ins>
          </w:p>
        </w:tc>
      </w:tr>
      <w:tr w:rsidR="00E02300" w:rsidRPr="0044182F" w14:paraId="16A83DA8" w14:textId="77777777" w:rsidTr="001F2641">
        <w:trPr>
          <w:jc w:val="center"/>
          <w:ins w:id="853" w:author="Rafi Aziizi" w:date="2021-11-12T14:25:00Z"/>
        </w:trPr>
        <w:tc>
          <w:tcPr>
            <w:tcW w:w="7791" w:type="dxa"/>
            <w:gridSpan w:val="2"/>
            <w:shd w:val="clear" w:color="auto" w:fill="F2EE98"/>
            <w:vAlign w:val="center"/>
          </w:tcPr>
          <w:p w14:paraId="0D948B14" w14:textId="77777777" w:rsidR="00E02300" w:rsidRPr="0044182F" w:rsidRDefault="00E02300" w:rsidP="001F2641">
            <w:pPr>
              <w:jc w:val="center"/>
              <w:rPr>
                <w:ins w:id="854" w:author="Rafi Aziizi" w:date="2021-11-12T14:25:00Z"/>
                <w:b/>
              </w:rPr>
            </w:pPr>
            <w:ins w:id="855" w:author="Rafi Aziizi" w:date="2021-11-12T14:25:00Z">
              <w:r w:rsidRPr="0044182F">
                <w:rPr>
                  <w:b/>
                </w:rPr>
                <w:t>Main Course</w:t>
              </w:r>
            </w:ins>
          </w:p>
        </w:tc>
      </w:tr>
      <w:tr w:rsidR="00E02300" w:rsidRPr="0044182F" w14:paraId="2252748E" w14:textId="77777777" w:rsidTr="001F2641">
        <w:trPr>
          <w:jc w:val="center"/>
          <w:ins w:id="856" w:author="Rafi Aziizi" w:date="2021-11-12T14:25:00Z"/>
        </w:trPr>
        <w:tc>
          <w:tcPr>
            <w:tcW w:w="3827" w:type="dxa"/>
            <w:shd w:val="clear" w:color="auto" w:fill="F2EE98"/>
            <w:vAlign w:val="center"/>
          </w:tcPr>
          <w:p w14:paraId="4F522322" w14:textId="77777777" w:rsidR="00E02300" w:rsidRPr="0044182F" w:rsidRDefault="00E02300" w:rsidP="001F2641">
            <w:pPr>
              <w:jc w:val="center"/>
              <w:rPr>
                <w:ins w:id="857" w:author="Rafi Aziizi" w:date="2021-11-12T14:25:00Z"/>
                <w:b/>
              </w:rPr>
            </w:pPr>
            <w:ins w:id="858" w:author="Rafi Aziizi" w:date="2021-11-12T14:25:00Z">
              <w:r w:rsidRPr="0044182F">
                <w:rPr>
                  <w:b/>
                </w:rPr>
                <w:t>Aksi Aktor</w:t>
              </w:r>
            </w:ins>
          </w:p>
        </w:tc>
        <w:tc>
          <w:tcPr>
            <w:tcW w:w="3964" w:type="dxa"/>
            <w:shd w:val="clear" w:color="auto" w:fill="F2EE98"/>
            <w:vAlign w:val="center"/>
          </w:tcPr>
          <w:p w14:paraId="1D1AA5AC" w14:textId="77777777" w:rsidR="00E02300" w:rsidRPr="0044182F" w:rsidRDefault="00E02300" w:rsidP="001F2641">
            <w:pPr>
              <w:jc w:val="center"/>
              <w:rPr>
                <w:ins w:id="859" w:author="Rafi Aziizi" w:date="2021-11-12T14:25:00Z"/>
                <w:b/>
              </w:rPr>
            </w:pPr>
            <w:ins w:id="860" w:author="Rafi Aziizi" w:date="2021-11-12T14:25:00Z">
              <w:r w:rsidRPr="0044182F">
                <w:rPr>
                  <w:b/>
                </w:rPr>
                <w:t>Reaksi Sistem</w:t>
              </w:r>
            </w:ins>
          </w:p>
        </w:tc>
      </w:tr>
      <w:tr w:rsidR="00E02300" w:rsidRPr="0044182F" w14:paraId="3C439C5C" w14:textId="77777777" w:rsidTr="001F2641">
        <w:trPr>
          <w:jc w:val="center"/>
          <w:ins w:id="861" w:author="Rafi Aziizi" w:date="2021-11-12T14:25:00Z"/>
        </w:trPr>
        <w:tc>
          <w:tcPr>
            <w:tcW w:w="3827" w:type="dxa"/>
            <w:vAlign w:val="center"/>
          </w:tcPr>
          <w:p w14:paraId="504E207C" w14:textId="6D571129" w:rsidR="00E02300" w:rsidRPr="0044182F" w:rsidRDefault="00E02300" w:rsidP="001F2641">
            <w:pPr>
              <w:numPr>
                <w:ilvl w:val="0"/>
                <w:numId w:val="30"/>
              </w:numPr>
              <w:spacing w:after="160"/>
              <w:rPr>
                <w:ins w:id="862" w:author="Rafi Aziizi" w:date="2021-11-12T14:25:00Z"/>
              </w:rPr>
            </w:pPr>
            <w:ins w:id="863" w:author="Rafi Aziizi" w:date="2021-11-12T14:25:00Z">
              <w:r>
                <w:t>Memasuki menu “</w:t>
              </w:r>
            </w:ins>
            <w:ins w:id="864" w:author="Rafi Aziizi" w:date="2021-11-12T14:28:00Z">
              <w:r>
                <w:t>Tambah</w:t>
              </w:r>
            </w:ins>
            <w:ins w:id="865" w:author="Rafi Aziizi" w:date="2021-11-12T14:25:00Z">
              <w:r>
                <w:t xml:space="preserve"> Siswa”</w:t>
              </w:r>
            </w:ins>
          </w:p>
        </w:tc>
        <w:tc>
          <w:tcPr>
            <w:tcW w:w="3964" w:type="dxa"/>
            <w:vAlign w:val="center"/>
          </w:tcPr>
          <w:p w14:paraId="60411807" w14:textId="77777777" w:rsidR="00E02300" w:rsidRPr="0044182F" w:rsidRDefault="00E02300" w:rsidP="001F2641">
            <w:pPr>
              <w:ind w:left="511"/>
              <w:rPr>
                <w:ins w:id="866" w:author="Rafi Aziizi" w:date="2021-11-12T14:25:00Z"/>
              </w:rPr>
            </w:pPr>
          </w:p>
        </w:tc>
      </w:tr>
      <w:tr w:rsidR="00E02300" w:rsidRPr="0044182F" w14:paraId="20F56E0B" w14:textId="77777777" w:rsidTr="001F2641">
        <w:trPr>
          <w:jc w:val="center"/>
          <w:ins w:id="867" w:author="Rafi Aziizi" w:date="2021-11-12T14:25:00Z"/>
        </w:trPr>
        <w:tc>
          <w:tcPr>
            <w:tcW w:w="3827" w:type="dxa"/>
            <w:vAlign w:val="center"/>
          </w:tcPr>
          <w:p w14:paraId="08D24AC5" w14:textId="77777777" w:rsidR="00E02300" w:rsidRPr="0044182F" w:rsidRDefault="00E02300" w:rsidP="001F2641">
            <w:pPr>
              <w:ind w:left="510"/>
              <w:rPr>
                <w:ins w:id="868" w:author="Rafi Aziizi" w:date="2021-11-12T14:25:00Z"/>
              </w:rPr>
            </w:pPr>
          </w:p>
        </w:tc>
        <w:tc>
          <w:tcPr>
            <w:tcW w:w="3964" w:type="dxa"/>
            <w:vAlign w:val="center"/>
          </w:tcPr>
          <w:p w14:paraId="068B16C6" w14:textId="7D541982" w:rsidR="00E02300" w:rsidRPr="0044182F" w:rsidRDefault="00E02300" w:rsidP="001F2641">
            <w:pPr>
              <w:numPr>
                <w:ilvl w:val="0"/>
                <w:numId w:val="30"/>
              </w:numPr>
              <w:spacing w:after="160"/>
              <w:ind w:left="511"/>
              <w:rPr>
                <w:ins w:id="869" w:author="Rafi Aziizi" w:date="2021-11-12T14:25:00Z"/>
              </w:rPr>
            </w:pPr>
            <w:ins w:id="870" w:author="Rafi Aziizi" w:date="2021-11-12T14:25:00Z">
              <w:r>
                <w:t xml:space="preserve">Menampilkan </w:t>
              </w:r>
            </w:ins>
            <w:ins w:id="871" w:author="Rafi Aziizi" w:date="2021-11-12T14:28:00Z">
              <w:r>
                <w:t>form tambah</w:t>
              </w:r>
            </w:ins>
            <w:ins w:id="872" w:author="Rafi Aziizi" w:date="2021-11-12T14:25:00Z">
              <w:r>
                <w:t xml:space="preserve"> data siswa</w:t>
              </w:r>
            </w:ins>
          </w:p>
        </w:tc>
      </w:tr>
      <w:tr w:rsidR="00E02300" w:rsidRPr="0044182F" w14:paraId="4867E998" w14:textId="77777777" w:rsidTr="001F2641">
        <w:trPr>
          <w:jc w:val="center"/>
          <w:ins w:id="873" w:author="Rafi Aziizi" w:date="2021-11-12T14:28:00Z"/>
        </w:trPr>
        <w:tc>
          <w:tcPr>
            <w:tcW w:w="3827" w:type="dxa"/>
            <w:vAlign w:val="center"/>
          </w:tcPr>
          <w:p w14:paraId="3D5050C1" w14:textId="1CA4AA1F" w:rsidR="00E02300" w:rsidRPr="0044182F" w:rsidRDefault="00E02300" w:rsidP="00E02300">
            <w:pPr>
              <w:pStyle w:val="ListParagraph"/>
              <w:numPr>
                <w:ilvl w:val="0"/>
                <w:numId w:val="30"/>
              </w:numPr>
              <w:rPr>
                <w:ins w:id="874" w:author="Rafi Aziizi" w:date="2021-11-12T14:28:00Z"/>
              </w:rPr>
              <w:pPrChange w:id="875" w:author="Rafi Aziizi" w:date="2021-11-12T14:29:00Z">
                <w:pPr>
                  <w:ind w:left="510"/>
                </w:pPr>
              </w:pPrChange>
            </w:pPr>
            <w:ins w:id="876" w:author="Rafi Aziizi" w:date="2021-11-12T14:29:00Z">
              <w:r>
                <w:t xml:space="preserve">Mengisi form </w:t>
              </w:r>
            </w:ins>
            <w:ins w:id="877" w:author="Rafi Aziizi" w:date="2021-11-12T14:30:00Z">
              <w:r>
                <w:t xml:space="preserve">tambah </w:t>
              </w:r>
            </w:ins>
            <w:ins w:id="878" w:author="Rafi Aziizi" w:date="2021-11-12T14:29:00Z">
              <w:r>
                <w:t>data siswa</w:t>
              </w:r>
            </w:ins>
          </w:p>
        </w:tc>
        <w:tc>
          <w:tcPr>
            <w:tcW w:w="3964" w:type="dxa"/>
            <w:vAlign w:val="center"/>
          </w:tcPr>
          <w:p w14:paraId="4D36BFC6" w14:textId="77777777" w:rsidR="00E02300" w:rsidRDefault="00E02300" w:rsidP="00E02300">
            <w:pPr>
              <w:spacing w:after="160"/>
              <w:ind w:left="511"/>
              <w:rPr>
                <w:ins w:id="879" w:author="Rafi Aziizi" w:date="2021-11-12T14:28:00Z"/>
              </w:rPr>
              <w:pPrChange w:id="880" w:author="Rafi Aziizi" w:date="2021-11-12T14:29:00Z">
                <w:pPr>
                  <w:numPr>
                    <w:numId w:val="30"/>
                  </w:numPr>
                  <w:spacing w:after="160"/>
                  <w:ind w:left="511" w:hanging="360"/>
                </w:pPr>
              </w:pPrChange>
            </w:pPr>
          </w:p>
        </w:tc>
      </w:tr>
      <w:tr w:rsidR="00E02300" w:rsidRPr="0044182F" w14:paraId="2C7E7940" w14:textId="77777777" w:rsidTr="001F2641">
        <w:trPr>
          <w:jc w:val="center"/>
          <w:ins w:id="881" w:author="Rafi Aziizi" w:date="2021-11-12T14:29:00Z"/>
        </w:trPr>
        <w:tc>
          <w:tcPr>
            <w:tcW w:w="3827" w:type="dxa"/>
            <w:vAlign w:val="center"/>
          </w:tcPr>
          <w:p w14:paraId="6B5D031B" w14:textId="77777777" w:rsidR="00E02300" w:rsidRDefault="00E02300" w:rsidP="00E02300">
            <w:pPr>
              <w:pStyle w:val="ListParagraph"/>
              <w:rPr>
                <w:ins w:id="882" w:author="Rafi Aziizi" w:date="2021-11-12T14:29:00Z"/>
              </w:rPr>
              <w:pPrChange w:id="883" w:author="Rafi Aziizi" w:date="2021-11-12T14:29:00Z">
                <w:pPr>
                  <w:pStyle w:val="ListParagraph"/>
                  <w:numPr>
                    <w:numId w:val="30"/>
                  </w:numPr>
                  <w:ind w:hanging="360"/>
                </w:pPr>
              </w:pPrChange>
            </w:pPr>
          </w:p>
        </w:tc>
        <w:tc>
          <w:tcPr>
            <w:tcW w:w="3964" w:type="dxa"/>
            <w:vAlign w:val="center"/>
          </w:tcPr>
          <w:p w14:paraId="6A4D2482" w14:textId="31BBDAF3" w:rsidR="00E02300" w:rsidRDefault="00E02300" w:rsidP="00E02300">
            <w:pPr>
              <w:pStyle w:val="ListParagraph"/>
              <w:numPr>
                <w:ilvl w:val="0"/>
                <w:numId w:val="30"/>
              </w:numPr>
              <w:spacing w:after="160"/>
              <w:rPr>
                <w:ins w:id="884" w:author="Rafi Aziizi" w:date="2021-11-12T14:29:00Z"/>
              </w:rPr>
              <w:pPrChange w:id="885" w:author="Rafi Aziizi" w:date="2021-11-12T14:29:00Z">
                <w:pPr>
                  <w:spacing w:after="160"/>
                  <w:ind w:left="511"/>
                </w:pPr>
              </w:pPrChange>
            </w:pPr>
            <w:ins w:id="886" w:author="Rafi Aziizi" w:date="2021-11-12T14:29:00Z">
              <w:r>
                <w:t xml:space="preserve">Menyimpan data siswa baru pada </w:t>
              </w:r>
              <w:r w:rsidRPr="00E02300">
                <w:rPr>
                  <w:i/>
                  <w:iCs/>
                  <w:rPrChange w:id="887" w:author="Rafi Aziizi" w:date="2021-11-12T14:29:00Z">
                    <w:rPr/>
                  </w:rPrChange>
                </w:rPr>
                <w:t>database</w:t>
              </w:r>
            </w:ins>
          </w:p>
        </w:tc>
      </w:tr>
      <w:tr w:rsidR="00E02300" w:rsidRPr="001B1AF9" w14:paraId="36187F42" w14:textId="77777777" w:rsidTr="001F2641">
        <w:trPr>
          <w:jc w:val="center"/>
          <w:ins w:id="888" w:author="Rafi Aziizi" w:date="2021-11-12T14:25:00Z"/>
        </w:trPr>
        <w:tc>
          <w:tcPr>
            <w:tcW w:w="7791" w:type="dxa"/>
            <w:gridSpan w:val="2"/>
            <w:shd w:val="clear" w:color="auto" w:fill="F2EE98"/>
            <w:vAlign w:val="center"/>
          </w:tcPr>
          <w:p w14:paraId="028B53BF" w14:textId="77777777" w:rsidR="00E02300" w:rsidRPr="001B1AF9" w:rsidRDefault="00E02300" w:rsidP="001F2641">
            <w:pPr>
              <w:pStyle w:val="ListParagraph"/>
              <w:spacing w:after="160"/>
              <w:ind w:left="468"/>
              <w:jc w:val="center"/>
              <w:rPr>
                <w:ins w:id="889" w:author="Rafi Aziizi" w:date="2021-11-12T14:25:00Z"/>
                <w:b/>
                <w:bCs/>
              </w:rPr>
            </w:pPr>
            <w:ins w:id="890" w:author="Rafi Aziizi" w:date="2021-11-12T14:25:00Z">
              <w:r w:rsidRPr="001B1AF9">
                <w:rPr>
                  <w:b/>
                  <w:bCs/>
                </w:rPr>
                <w:t>Skenario Eksepsi (Optional)</w:t>
              </w:r>
            </w:ins>
          </w:p>
        </w:tc>
      </w:tr>
      <w:tr w:rsidR="00E02300" w:rsidRPr="001B1AF9" w14:paraId="41EC4BD0" w14:textId="77777777" w:rsidTr="001F2641">
        <w:trPr>
          <w:jc w:val="center"/>
          <w:ins w:id="891" w:author="Rafi Aziizi" w:date="2021-11-12T14:25:00Z"/>
        </w:trPr>
        <w:tc>
          <w:tcPr>
            <w:tcW w:w="3827" w:type="dxa"/>
            <w:shd w:val="clear" w:color="auto" w:fill="F2EE98"/>
            <w:vAlign w:val="center"/>
          </w:tcPr>
          <w:p w14:paraId="64D6DBA5" w14:textId="77777777" w:rsidR="00E02300" w:rsidRPr="001B1AF9" w:rsidRDefault="00E02300" w:rsidP="001F2641">
            <w:pPr>
              <w:pStyle w:val="ListParagraph"/>
              <w:ind w:left="450"/>
              <w:jc w:val="center"/>
              <w:rPr>
                <w:ins w:id="892" w:author="Rafi Aziizi" w:date="2021-11-12T14:25:00Z"/>
                <w:b/>
                <w:bCs/>
              </w:rPr>
            </w:pPr>
            <w:ins w:id="893" w:author="Rafi Aziizi" w:date="2021-11-12T14:25:00Z">
              <w:r w:rsidRPr="001B1AF9">
                <w:rPr>
                  <w:b/>
                  <w:bCs/>
                </w:rPr>
                <w:t>Aksi Aktor</w:t>
              </w:r>
            </w:ins>
          </w:p>
        </w:tc>
        <w:tc>
          <w:tcPr>
            <w:tcW w:w="3964" w:type="dxa"/>
            <w:shd w:val="clear" w:color="auto" w:fill="F2EE98"/>
            <w:vAlign w:val="center"/>
          </w:tcPr>
          <w:p w14:paraId="21B54387" w14:textId="77777777" w:rsidR="00E02300" w:rsidRPr="001B1AF9" w:rsidRDefault="00E02300" w:rsidP="001F2641">
            <w:pPr>
              <w:pStyle w:val="ListParagraph"/>
              <w:spacing w:after="160"/>
              <w:ind w:left="468"/>
              <w:jc w:val="center"/>
              <w:rPr>
                <w:ins w:id="894" w:author="Rafi Aziizi" w:date="2021-11-12T14:25:00Z"/>
                <w:b/>
                <w:bCs/>
              </w:rPr>
            </w:pPr>
            <w:ins w:id="895" w:author="Rafi Aziizi" w:date="2021-11-12T14:25:00Z">
              <w:r w:rsidRPr="001B1AF9">
                <w:rPr>
                  <w:b/>
                  <w:bCs/>
                </w:rPr>
                <w:t>Reaksi Sistem</w:t>
              </w:r>
            </w:ins>
          </w:p>
        </w:tc>
      </w:tr>
      <w:tr w:rsidR="00E02300" w14:paraId="53C3D03B" w14:textId="77777777" w:rsidTr="001F2641">
        <w:trPr>
          <w:jc w:val="center"/>
          <w:ins w:id="896" w:author="Rafi Aziizi" w:date="2021-11-12T14:25:00Z"/>
        </w:trPr>
        <w:tc>
          <w:tcPr>
            <w:tcW w:w="3827" w:type="dxa"/>
            <w:vAlign w:val="center"/>
          </w:tcPr>
          <w:p w14:paraId="21254621" w14:textId="6E867CB2" w:rsidR="00E02300" w:rsidRDefault="00E02300" w:rsidP="001F2641">
            <w:pPr>
              <w:ind w:left="360"/>
              <w:rPr>
                <w:ins w:id="897" w:author="Rafi Aziizi" w:date="2021-11-12T14:25:00Z"/>
              </w:rPr>
            </w:pPr>
            <w:ins w:id="898" w:author="Rafi Aziizi" w:date="2021-11-12T14:30:00Z">
              <w:r>
                <w:t>3</w:t>
              </w:r>
            </w:ins>
            <w:ins w:id="899" w:author="Rafi Aziizi" w:date="2021-11-12T14:25:00Z">
              <w:r>
                <w:t xml:space="preserve">a. </w:t>
              </w:r>
            </w:ins>
            <w:ins w:id="900" w:author="Rafi Aziizi" w:date="2021-11-12T14:29:00Z">
              <w:r>
                <w:t xml:space="preserve">Tidak </w:t>
              </w:r>
            </w:ins>
            <w:ins w:id="901" w:author="Rafi Aziizi" w:date="2021-11-12T14:30:00Z">
              <w:r>
                <w:t>memasukan data secara lengkap pada form tambah data siswa</w:t>
              </w:r>
            </w:ins>
          </w:p>
        </w:tc>
        <w:tc>
          <w:tcPr>
            <w:tcW w:w="3964" w:type="dxa"/>
            <w:vAlign w:val="center"/>
          </w:tcPr>
          <w:p w14:paraId="2E00121E" w14:textId="77777777" w:rsidR="00E02300" w:rsidRDefault="00E02300" w:rsidP="001F2641">
            <w:pPr>
              <w:pStyle w:val="ListParagraph"/>
              <w:spacing w:after="160"/>
              <w:ind w:left="468"/>
              <w:rPr>
                <w:ins w:id="902" w:author="Rafi Aziizi" w:date="2021-11-12T14:25:00Z"/>
              </w:rPr>
            </w:pPr>
          </w:p>
        </w:tc>
      </w:tr>
      <w:tr w:rsidR="00E02300" w14:paraId="1149EF36" w14:textId="77777777" w:rsidTr="001F2641">
        <w:trPr>
          <w:jc w:val="center"/>
          <w:ins w:id="903" w:author="Rafi Aziizi" w:date="2021-11-12T14:25:00Z"/>
        </w:trPr>
        <w:tc>
          <w:tcPr>
            <w:tcW w:w="3827" w:type="dxa"/>
            <w:vAlign w:val="center"/>
          </w:tcPr>
          <w:p w14:paraId="1A183E47" w14:textId="77777777" w:rsidR="00E02300" w:rsidRDefault="00E02300" w:rsidP="001F2641">
            <w:pPr>
              <w:pStyle w:val="ListParagraph"/>
              <w:ind w:left="450"/>
              <w:rPr>
                <w:ins w:id="904" w:author="Rafi Aziizi" w:date="2021-11-12T14:25:00Z"/>
              </w:rPr>
            </w:pPr>
          </w:p>
        </w:tc>
        <w:tc>
          <w:tcPr>
            <w:tcW w:w="3964" w:type="dxa"/>
            <w:vAlign w:val="center"/>
          </w:tcPr>
          <w:p w14:paraId="2F19F147" w14:textId="5F73894F" w:rsidR="00E02300" w:rsidRDefault="00E02300" w:rsidP="001F2641">
            <w:pPr>
              <w:spacing w:after="160"/>
              <w:ind w:left="360"/>
              <w:rPr>
                <w:ins w:id="905" w:author="Rafi Aziizi" w:date="2021-11-12T14:25:00Z"/>
              </w:rPr>
            </w:pPr>
            <w:ins w:id="906" w:author="Rafi Aziizi" w:date="2021-11-12T14:30:00Z">
              <w:r>
                <w:t>3</w:t>
              </w:r>
            </w:ins>
            <w:ins w:id="907" w:author="Rafi Aziizi" w:date="2021-11-12T14:25:00Z">
              <w:r>
                <w:t xml:space="preserve">b. Menampilkan pemberitahuan melalui notifikasi bahwa data siswa </w:t>
              </w:r>
            </w:ins>
            <w:ins w:id="908" w:author="Rafi Aziizi" w:date="2021-11-12T14:30:00Z">
              <w:r>
                <w:t>tidak memenuhi persyaratan dan gagal ditambahkan</w:t>
              </w:r>
            </w:ins>
          </w:p>
        </w:tc>
      </w:tr>
    </w:tbl>
    <w:p w14:paraId="4623802F" w14:textId="77777777" w:rsidR="00E02300" w:rsidRDefault="00E02300" w:rsidP="0025138C">
      <w:pPr>
        <w:ind w:firstLine="66"/>
        <w:rPr>
          <w:ins w:id="909" w:author="Rafi Aziizi" w:date="2021-11-12T14:19:00Z"/>
        </w:rPr>
        <w:pPrChange w:id="910" w:author="Rafi Aziizi" w:date="2021-11-12T14:22:00Z">
          <w:pPr>
            <w:ind w:firstLine="426"/>
          </w:pPr>
        </w:pPrChange>
      </w:pPr>
    </w:p>
    <w:p w14:paraId="12887761" w14:textId="01FBC190" w:rsidR="0025138C" w:rsidRDefault="0025138C" w:rsidP="0025138C">
      <w:pPr>
        <w:ind w:firstLine="66"/>
        <w:rPr>
          <w:ins w:id="911" w:author="Rafi Aziizi" w:date="2021-11-12T14:30:00Z"/>
        </w:rPr>
      </w:pPr>
      <w:ins w:id="912" w:author="Rafi Aziizi" w:date="2021-11-12T14:19:00Z">
        <w:r>
          <w:t>b. Skenario Hapus Siswa</w:t>
        </w:r>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E02300" w:rsidRPr="00A46E0B" w14:paraId="23106598" w14:textId="77777777" w:rsidTr="001F2641">
        <w:trPr>
          <w:jc w:val="center"/>
          <w:ins w:id="913" w:author="Rafi Aziizi" w:date="2021-11-12T14:31:00Z"/>
        </w:trPr>
        <w:tc>
          <w:tcPr>
            <w:tcW w:w="3827" w:type="dxa"/>
            <w:shd w:val="clear" w:color="auto" w:fill="F2EE98"/>
            <w:vAlign w:val="center"/>
          </w:tcPr>
          <w:p w14:paraId="49988FA4" w14:textId="77777777" w:rsidR="00E02300" w:rsidRPr="0044182F" w:rsidRDefault="00E02300" w:rsidP="001F2641">
            <w:pPr>
              <w:rPr>
                <w:ins w:id="914" w:author="Rafi Aziizi" w:date="2021-11-12T14:31:00Z"/>
                <w:b/>
              </w:rPr>
            </w:pPr>
            <w:ins w:id="915" w:author="Rafi Aziizi" w:date="2021-11-12T14:31:00Z">
              <w:r w:rsidRPr="0044182F">
                <w:rPr>
                  <w:b/>
                </w:rPr>
                <w:t>Name</w:t>
              </w:r>
            </w:ins>
          </w:p>
        </w:tc>
        <w:tc>
          <w:tcPr>
            <w:tcW w:w="3964" w:type="dxa"/>
            <w:shd w:val="clear" w:color="auto" w:fill="F2EE98"/>
            <w:vAlign w:val="center"/>
          </w:tcPr>
          <w:p w14:paraId="7CCB6C8D" w14:textId="7685CE20" w:rsidR="00E02300" w:rsidRPr="00A46E0B" w:rsidRDefault="00E02300" w:rsidP="001F2641">
            <w:pPr>
              <w:rPr>
                <w:ins w:id="916" w:author="Rafi Aziizi" w:date="2021-11-12T14:31:00Z"/>
              </w:rPr>
            </w:pPr>
            <w:ins w:id="917" w:author="Rafi Aziizi" w:date="2021-11-12T14:31:00Z">
              <w:r>
                <w:t>Hapus Siswa</w:t>
              </w:r>
            </w:ins>
          </w:p>
        </w:tc>
      </w:tr>
      <w:tr w:rsidR="00E02300" w:rsidRPr="002F6C1D" w14:paraId="52D15CD4" w14:textId="77777777" w:rsidTr="001F2641">
        <w:trPr>
          <w:jc w:val="center"/>
          <w:ins w:id="918" w:author="Rafi Aziizi" w:date="2021-11-12T14:31:00Z"/>
        </w:trPr>
        <w:tc>
          <w:tcPr>
            <w:tcW w:w="3827" w:type="dxa"/>
            <w:vAlign w:val="center"/>
          </w:tcPr>
          <w:p w14:paraId="4716422C" w14:textId="77777777" w:rsidR="00E02300" w:rsidRPr="0044182F" w:rsidRDefault="00E02300" w:rsidP="001F2641">
            <w:pPr>
              <w:rPr>
                <w:ins w:id="919" w:author="Rafi Aziizi" w:date="2021-11-12T14:31:00Z"/>
                <w:b/>
              </w:rPr>
            </w:pPr>
            <w:ins w:id="920" w:author="Rafi Aziizi" w:date="2021-11-12T14:31:00Z">
              <w:r w:rsidRPr="0044182F">
                <w:rPr>
                  <w:b/>
                </w:rPr>
                <w:t>ID</w:t>
              </w:r>
            </w:ins>
          </w:p>
        </w:tc>
        <w:tc>
          <w:tcPr>
            <w:tcW w:w="3964" w:type="dxa"/>
            <w:vAlign w:val="center"/>
          </w:tcPr>
          <w:p w14:paraId="3BF5768A" w14:textId="77777777" w:rsidR="00E02300" w:rsidRPr="002F6C1D" w:rsidRDefault="00E02300" w:rsidP="001F2641">
            <w:pPr>
              <w:rPr>
                <w:ins w:id="921" w:author="Rafi Aziizi" w:date="2021-11-12T14:31:00Z"/>
              </w:rPr>
            </w:pPr>
            <w:ins w:id="922" w:author="Rafi Aziizi" w:date="2021-11-12T14:31:00Z">
              <w:r>
                <w:t>RC12</w:t>
              </w:r>
            </w:ins>
          </w:p>
        </w:tc>
      </w:tr>
      <w:tr w:rsidR="00E02300" w:rsidRPr="000C722D" w14:paraId="31CB88BA" w14:textId="77777777" w:rsidTr="001F2641">
        <w:trPr>
          <w:jc w:val="center"/>
          <w:ins w:id="923" w:author="Rafi Aziizi" w:date="2021-11-12T14:31:00Z"/>
        </w:trPr>
        <w:tc>
          <w:tcPr>
            <w:tcW w:w="3827" w:type="dxa"/>
            <w:vAlign w:val="center"/>
          </w:tcPr>
          <w:p w14:paraId="44E322E8" w14:textId="77777777" w:rsidR="00E02300" w:rsidRPr="0044182F" w:rsidRDefault="00E02300" w:rsidP="001F2641">
            <w:pPr>
              <w:rPr>
                <w:ins w:id="924" w:author="Rafi Aziizi" w:date="2021-11-12T14:31:00Z"/>
                <w:b/>
              </w:rPr>
            </w:pPr>
            <w:ins w:id="925" w:author="Rafi Aziizi" w:date="2021-11-12T14:31:00Z">
              <w:r w:rsidRPr="0044182F">
                <w:rPr>
                  <w:b/>
                </w:rPr>
                <w:lastRenderedPageBreak/>
                <w:t>Description</w:t>
              </w:r>
            </w:ins>
          </w:p>
        </w:tc>
        <w:tc>
          <w:tcPr>
            <w:tcW w:w="3964" w:type="dxa"/>
          </w:tcPr>
          <w:p w14:paraId="58BEFBB7" w14:textId="4561B319" w:rsidR="00E02300" w:rsidRPr="000C722D" w:rsidRDefault="00E02300" w:rsidP="001F2641">
            <w:pPr>
              <w:rPr>
                <w:ins w:id="926" w:author="Rafi Aziizi" w:date="2021-11-12T14:31:00Z"/>
              </w:rPr>
            </w:pPr>
            <w:ins w:id="927" w:author="Rafi Aziizi" w:date="2021-11-12T14:31:00Z">
              <w:r>
                <w:t>Use case ini merupakan use case generalisasi dari kelola siswa untuk menghapus data siswa.</w:t>
              </w:r>
            </w:ins>
          </w:p>
        </w:tc>
      </w:tr>
      <w:tr w:rsidR="00E02300" w:rsidRPr="002F6C1D" w14:paraId="2399BAB8" w14:textId="77777777" w:rsidTr="001F2641">
        <w:trPr>
          <w:jc w:val="center"/>
          <w:ins w:id="928" w:author="Rafi Aziizi" w:date="2021-11-12T14:31:00Z"/>
        </w:trPr>
        <w:tc>
          <w:tcPr>
            <w:tcW w:w="3827" w:type="dxa"/>
            <w:vAlign w:val="center"/>
          </w:tcPr>
          <w:p w14:paraId="68491AF7" w14:textId="77777777" w:rsidR="00E02300" w:rsidRPr="0044182F" w:rsidRDefault="00E02300" w:rsidP="001F2641">
            <w:pPr>
              <w:rPr>
                <w:ins w:id="929" w:author="Rafi Aziizi" w:date="2021-11-12T14:31:00Z"/>
                <w:b/>
              </w:rPr>
            </w:pPr>
            <w:ins w:id="930" w:author="Rafi Aziizi" w:date="2021-11-12T14:31:00Z">
              <w:r w:rsidRPr="0044182F">
                <w:rPr>
                  <w:b/>
                </w:rPr>
                <w:t>Actors</w:t>
              </w:r>
            </w:ins>
          </w:p>
        </w:tc>
        <w:tc>
          <w:tcPr>
            <w:tcW w:w="3964" w:type="dxa"/>
            <w:vAlign w:val="center"/>
          </w:tcPr>
          <w:p w14:paraId="579C55F0" w14:textId="77777777" w:rsidR="00E02300" w:rsidRPr="002F6C1D" w:rsidRDefault="00E02300" w:rsidP="001F2641">
            <w:pPr>
              <w:rPr>
                <w:ins w:id="931" w:author="Rafi Aziizi" w:date="2021-11-12T14:31:00Z"/>
              </w:rPr>
            </w:pPr>
            <w:ins w:id="932" w:author="Rafi Aziizi" w:date="2021-11-12T14:31:00Z">
              <w:r>
                <w:t>Bag.IT, Guru BK.</w:t>
              </w:r>
            </w:ins>
          </w:p>
        </w:tc>
      </w:tr>
      <w:tr w:rsidR="00E02300" w:rsidRPr="0044182F" w14:paraId="299C8542" w14:textId="77777777" w:rsidTr="001F2641">
        <w:trPr>
          <w:jc w:val="center"/>
          <w:ins w:id="933" w:author="Rafi Aziizi" w:date="2021-11-12T14:31:00Z"/>
        </w:trPr>
        <w:tc>
          <w:tcPr>
            <w:tcW w:w="3827" w:type="dxa"/>
            <w:vAlign w:val="center"/>
          </w:tcPr>
          <w:p w14:paraId="5B9CF936" w14:textId="77777777" w:rsidR="00E02300" w:rsidRPr="0044182F" w:rsidRDefault="00E02300" w:rsidP="001F2641">
            <w:pPr>
              <w:rPr>
                <w:ins w:id="934" w:author="Rafi Aziizi" w:date="2021-11-12T14:31:00Z"/>
                <w:b/>
              </w:rPr>
            </w:pPr>
            <w:ins w:id="935" w:author="Rafi Aziizi" w:date="2021-11-12T14:31:00Z">
              <w:r w:rsidRPr="0044182F">
                <w:rPr>
                  <w:b/>
                </w:rPr>
                <w:t>Frequency of Use</w:t>
              </w:r>
            </w:ins>
          </w:p>
        </w:tc>
        <w:tc>
          <w:tcPr>
            <w:tcW w:w="3964" w:type="dxa"/>
            <w:vAlign w:val="center"/>
          </w:tcPr>
          <w:p w14:paraId="30117AB0" w14:textId="77777777" w:rsidR="00E02300" w:rsidRPr="007B7AB3" w:rsidRDefault="00E02300" w:rsidP="001F2641">
            <w:pPr>
              <w:rPr>
                <w:ins w:id="936" w:author="Rafi Aziizi" w:date="2021-11-12T14:31:00Z"/>
                <w:i/>
                <w:iCs/>
              </w:rPr>
            </w:pPr>
            <w:ins w:id="937" w:author="Rafi Aziizi" w:date="2021-11-12T14:31:00Z">
              <w:r>
                <w:rPr>
                  <w:i/>
                  <w:iCs/>
                </w:rPr>
                <w:t>Conditional</w:t>
              </w:r>
            </w:ins>
          </w:p>
        </w:tc>
      </w:tr>
      <w:tr w:rsidR="00E02300" w:rsidRPr="0044182F" w14:paraId="5D852CFF" w14:textId="77777777" w:rsidTr="001F2641">
        <w:trPr>
          <w:jc w:val="center"/>
          <w:ins w:id="938" w:author="Rafi Aziizi" w:date="2021-11-12T14:31:00Z"/>
        </w:trPr>
        <w:tc>
          <w:tcPr>
            <w:tcW w:w="3827" w:type="dxa"/>
            <w:vAlign w:val="center"/>
          </w:tcPr>
          <w:p w14:paraId="74B10E37" w14:textId="77777777" w:rsidR="00E02300" w:rsidRPr="0044182F" w:rsidRDefault="00E02300" w:rsidP="001F2641">
            <w:pPr>
              <w:rPr>
                <w:ins w:id="939" w:author="Rafi Aziizi" w:date="2021-11-12T14:31:00Z"/>
                <w:b/>
              </w:rPr>
            </w:pPr>
            <w:ins w:id="940" w:author="Rafi Aziizi" w:date="2021-11-12T14:31:00Z">
              <w:r w:rsidRPr="0044182F">
                <w:rPr>
                  <w:b/>
                </w:rPr>
                <w:t>Triggers</w:t>
              </w:r>
            </w:ins>
          </w:p>
        </w:tc>
        <w:tc>
          <w:tcPr>
            <w:tcW w:w="3964" w:type="dxa"/>
            <w:vAlign w:val="center"/>
          </w:tcPr>
          <w:p w14:paraId="477B3AA2" w14:textId="77777777" w:rsidR="00E02300" w:rsidRPr="0044182F" w:rsidRDefault="00E02300" w:rsidP="001F2641">
            <w:pPr>
              <w:rPr>
                <w:ins w:id="941" w:author="Rafi Aziizi" w:date="2021-11-12T14:31:00Z"/>
              </w:rPr>
            </w:pPr>
            <w:ins w:id="942" w:author="Rafi Aziizi" w:date="2021-11-12T14:31:00Z">
              <w:r>
                <w:t>-</w:t>
              </w:r>
            </w:ins>
          </w:p>
        </w:tc>
      </w:tr>
      <w:tr w:rsidR="00E02300" w:rsidRPr="0081005E" w14:paraId="529CB1A5" w14:textId="77777777" w:rsidTr="001F2641">
        <w:trPr>
          <w:jc w:val="center"/>
          <w:ins w:id="943" w:author="Rafi Aziizi" w:date="2021-11-12T14:31:00Z"/>
        </w:trPr>
        <w:tc>
          <w:tcPr>
            <w:tcW w:w="3827" w:type="dxa"/>
            <w:vAlign w:val="center"/>
          </w:tcPr>
          <w:p w14:paraId="591C0BCD" w14:textId="77777777" w:rsidR="00E02300" w:rsidRPr="0044182F" w:rsidRDefault="00E02300" w:rsidP="001F2641">
            <w:pPr>
              <w:rPr>
                <w:ins w:id="944" w:author="Rafi Aziizi" w:date="2021-11-12T14:31:00Z"/>
                <w:b/>
              </w:rPr>
            </w:pPr>
            <w:ins w:id="945" w:author="Rafi Aziizi" w:date="2021-11-12T14:31:00Z">
              <w:r w:rsidRPr="0044182F">
                <w:rPr>
                  <w:b/>
                </w:rPr>
                <w:t>Pre-Conditions</w:t>
              </w:r>
            </w:ins>
          </w:p>
        </w:tc>
        <w:tc>
          <w:tcPr>
            <w:tcW w:w="3964" w:type="dxa"/>
            <w:vAlign w:val="center"/>
          </w:tcPr>
          <w:p w14:paraId="23FD9728" w14:textId="62DF5723" w:rsidR="00E02300" w:rsidRPr="0081005E" w:rsidRDefault="00E02300" w:rsidP="001F2641">
            <w:pPr>
              <w:rPr>
                <w:ins w:id="946" w:author="Rafi Aziizi" w:date="2021-11-12T14:31:00Z"/>
                <w:i/>
                <w:iCs/>
              </w:rPr>
            </w:pPr>
            <w:ins w:id="947" w:author="Rafi Aziizi" w:date="2021-11-12T14:31:00Z">
              <w:r>
                <w:t>Data siswa aktif</w:t>
              </w:r>
            </w:ins>
          </w:p>
        </w:tc>
      </w:tr>
      <w:tr w:rsidR="00E02300" w:rsidRPr="0048762E" w14:paraId="5ED0BFCA" w14:textId="77777777" w:rsidTr="001F2641">
        <w:trPr>
          <w:jc w:val="center"/>
          <w:ins w:id="948" w:author="Rafi Aziizi" w:date="2021-11-12T14:31:00Z"/>
        </w:trPr>
        <w:tc>
          <w:tcPr>
            <w:tcW w:w="3827" w:type="dxa"/>
            <w:vAlign w:val="center"/>
          </w:tcPr>
          <w:p w14:paraId="6057F828" w14:textId="77777777" w:rsidR="00E02300" w:rsidRPr="0044182F" w:rsidRDefault="00E02300" w:rsidP="001F2641">
            <w:pPr>
              <w:rPr>
                <w:ins w:id="949" w:author="Rafi Aziizi" w:date="2021-11-12T14:31:00Z"/>
                <w:b/>
              </w:rPr>
            </w:pPr>
            <w:ins w:id="950" w:author="Rafi Aziizi" w:date="2021-11-12T14:31:00Z">
              <w:r w:rsidRPr="0044182F">
                <w:rPr>
                  <w:b/>
                </w:rPr>
                <w:t>Post-Conditions</w:t>
              </w:r>
            </w:ins>
          </w:p>
        </w:tc>
        <w:tc>
          <w:tcPr>
            <w:tcW w:w="3964" w:type="dxa"/>
            <w:vAlign w:val="center"/>
          </w:tcPr>
          <w:p w14:paraId="29D801FB" w14:textId="28FE13E7" w:rsidR="00E02300" w:rsidRPr="0048762E" w:rsidRDefault="00E02300" w:rsidP="001F2641">
            <w:pPr>
              <w:rPr>
                <w:ins w:id="951" w:author="Rafi Aziizi" w:date="2021-11-12T14:31:00Z"/>
              </w:rPr>
            </w:pPr>
            <w:ins w:id="952" w:author="Rafi Aziizi" w:date="2021-11-12T14:31:00Z">
              <w:r>
                <w:t>Perubahan data siswa menjadi pasif</w:t>
              </w:r>
            </w:ins>
          </w:p>
        </w:tc>
      </w:tr>
      <w:tr w:rsidR="00E02300" w:rsidRPr="0044182F" w14:paraId="7489C51A" w14:textId="77777777" w:rsidTr="001F2641">
        <w:trPr>
          <w:jc w:val="center"/>
          <w:ins w:id="953" w:author="Rafi Aziizi" w:date="2021-11-12T14:31:00Z"/>
        </w:trPr>
        <w:tc>
          <w:tcPr>
            <w:tcW w:w="7791" w:type="dxa"/>
            <w:gridSpan w:val="2"/>
            <w:shd w:val="clear" w:color="auto" w:fill="F2EE98"/>
            <w:vAlign w:val="center"/>
          </w:tcPr>
          <w:p w14:paraId="095A9EC6" w14:textId="77777777" w:rsidR="00E02300" w:rsidRPr="0044182F" w:rsidRDefault="00E02300" w:rsidP="001F2641">
            <w:pPr>
              <w:jc w:val="center"/>
              <w:rPr>
                <w:ins w:id="954" w:author="Rafi Aziizi" w:date="2021-11-12T14:31:00Z"/>
                <w:b/>
              </w:rPr>
            </w:pPr>
            <w:ins w:id="955" w:author="Rafi Aziizi" w:date="2021-11-12T14:31:00Z">
              <w:r w:rsidRPr="0044182F">
                <w:rPr>
                  <w:b/>
                </w:rPr>
                <w:t>Main Course</w:t>
              </w:r>
            </w:ins>
          </w:p>
        </w:tc>
      </w:tr>
      <w:tr w:rsidR="00E02300" w:rsidRPr="0044182F" w14:paraId="46A3D590" w14:textId="77777777" w:rsidTr="001F2641">
        <w:trPr>
          <w:jc w:val="center"/>
          <w:ins w:id="956" w:author="Rafi Aziizi" w:date="2021-11-12T14:31:00Z"/>
        </w:trPr>
        <w:tc>
          <w:tcPr>
            <w:tcW w:w="3827" w:type="dxa"/>
            <w:shd w:val="clear" w:color="auto" w:fill="F2EE98"/>
            <w:vAlign w:val="center"/>
          </w:tcPr>
          <w:p w14:paraId="645B78F8" w14:textId="77777777" w:rsidR="00E02300" w:rsidRPr="0044182F" w:rsidRDefault="00E02300" w:rsidP="001F2641">
            <w:pPr>
              <w:jc w:val="center"/>
              <w:rPr>
                <w:ins w:id="957" w:author="Rafi Aziizi" w:date="2021-11-12T14:31:00Z"/>
                <w:b/>
              </w:rPr>
            </w:pPr>
            <w:ins w:id="958" w:author="Rafi Aziizi" w:date="2021-11-12T14:31:00Z">
              <w:r w:rsidRPr="0044182F">
                <w:rPr>
                  <w:b/>
                </w:rPr>
                <w:t>Aksi Aktor</w:t>
              </w:r>
            </w:ins>
          </w:p>
        </w:tc>
        <w:tc>
          <w:tcPr>
            <w:tcW w:w="3964" w:type="dxa"/>
            <w:shd w:val="clear" w:color="auto" w:fill="F2EE98"/>
            <w:vAlign w:val="center"/>
          </w:tcPr>
          <w:p w14:paraId="243CAC1F" w14:textId="77777777" w:rsidR="00E02300" w:rsidRPr="0044182F" w:rsidRDefault="00E02300" w:rsidP="001F2641">
            <w:pPr>
              <w:jc w:val="center"/>
              <w:rPr>
                <w:ins w:id="959" w:author="Rafi Aziizi" w:date="2021-11-12T14:31:00Z"/>
                <w:b/>
              </w:rPr>
            </w:pPr>
            <w:ins w:id="960" w:author="Rafi Aziizi" w:date="2021-11-12T14:31:00Z">
              <w:r w:rsidRPr="0044182F">
                <w:rPr>
                  <w:b/>
                </w:rPr>
                <w:t>Reaksi Sistem</w:t>
              </w:r>
            </w:ins>
          </w:p>
        </w:tc>
      </w:tr>
      <w:tr w:rsidR="00E02300" w:rsidRPr="0044182F" w14:paraId="0DA27D86" w14:textId="77777777" w:rsidTr="001F2641">
        <w:trPr>
          <w:jc w:val="center"/>
          <w:ins w:id="961" w:author="Rafi Aziizi" w:date="2021-11-12T14:31:00Z"/>
        </w:trPr>
        <w:tc>
          <w:tcPr>
            <w:tcW w:w="3827" w:type="dxa"/>
            <w:vAlign w:val="center"/>
          </w:tcPr>
          <w:p w14:paraId="1644C6EA" w14:textId="6F7C0DD2" w:rsidR="00E02300" w:rsidRPr="0044182F" w:rsidRDefault="00E02300" w:rsidP="00E02300">
            <w:pPr>
              <w:numPr>
                <w:ilvl w:val="0"/>
                <w:numId w:val="78"/>
              </w:numPr>
              <w:spacing w:after="160"/>
              <w:rPr>
                <w:ins w:id="962" w:author="Rafi Aziizi" w:date="2021-11-12T14:31:00Z"/>
              </w:rPr>
            </w:pPr>
            <w:ins w:id="963" w:author="Rafi Aziizi" w:date="2021-11-12T14:31:00Z">
              <w:r>
                <w:t>Memasuki menu “Data Siswa”</w:t>
              </w:r>
            </w:ins>
          </w:p>
        </w:tc>
        <w:tc>
          <w:tcPr>
            <w:tcW w:w="3964" w:type="dxa"/>
            <w:vAlign w:val="center"/>
          </w:tcPr>
          <w:p w14:paraId="678FAB10" w14:textId="77777777" w:rsidR="00E02300" w:rsidRPr="0044182F" w:rsidRDefault="00E02300" w:rsidP="001F2641">
            <w:pPr>
              <w:ind w:left="511"/>
              <w:rPr>
                <w:ins w:id="964" w:author="Rafi Aziizi" w:date="2021-11-12T14:31:00Z"/>
              </w:rPr>
            </w:pPr>
          </w:p>
        </w:tc>
      </w:tr>
      <w:tr w:rsidR="00E02300" w:rsidRPr="0044182F" w14:paraId="1AC1A067" w14:textId="77777777" w:rsidTr="001F2641">
        <w:trPr>
          <w:jc w:val="center"/>
          <w:ins w:id="965" w:author="Rafi Aziizi" w:date="2021-11-12T14:31:00Z"/>
        </w:trPr>
        <w:tc>
          <w:tcPr>
            <w:tcW w:w="3827" w:type="dxa"/>
            <w:vAlign w:val="center"/>
          </w:tcPr>
          <w:p w14:paraId="2DB6490F" w14:textId="77777777" w:rsidR="00E02300" w:rsidRPr="0044182F" w:rsidRDefault="00E02300" w:rsidP="001F2641">
            <w:pPr>
              <w:ind w:left="510"/>
              <w:rPr>
                <w:ins w:id="966" w:author="Rafi Aziizi" w:date="2021-11-12T14:31:00Z"/>
              </w:rPr>
            </w:pPr>
          </w:p>
        </w:tc>
        <w:tc>
          <w:tcPr>
            <w:tcW w:w="3964" w:type="dxa"/>
            <w:vAlign w:val="center"/>
          </w:tcPr>
          <w:p w14:paraId="451D93F3" w14:textId="1A050ED6" w:rsidR="00E02300" w:rsidRPr="0044182F" w:rsidRDefault="00E02300" w:rsidP="00E02300">
            <w:pPr>
              <w:numPr>
                <w:ilvl w:val="0"/>
                <w:numId w:val="78"/>
              </w:numPr>
              <w:spacing w:after="160"/>
              <w:ind w:left="511"/>
              <w:rPr>
                <w:ins w:id="967" w:author="Rafi Aziizi" w:date="2021-11-12T14:31:00Z"/>
              </w:rPr>
            </w:pPr>
            <w:ins w:id="968" w:author="Rafi Aziizi" w:date="2021-11-12T14:31:00Z">
              <w:r>
                <w:t>Menampilkan seluruh data siswa</w:t>
              </w:r>
            </w:ins>
          </w:p>
        </w:tc>
      </w:tr>
      <w:tr w:rsidR="00E02300" w:rsidRPr="0044182F" w14:paraId="43BE3631" w14:textId="77777777" w:rsidTr="001F2641">
        <w:trPr>
          <w:jc w:val="center"/>
          <w:ins w:id="969" w:author="Rafi Aziizi" w:date="2021-11-12T14:31:00Z"/>
        </w:trPr>
        <w:tc>
          <w:tcPr>
            <w:tcW w:w="3827" w:type="dxa"/>
            <w:vAlign w:val="center"/>
          </w:tcPr>
          <w:p w14:paraId="11336211" w14:textId="1DA8B39F" w:rsidR="00E02300" w:rsidRPr="0044182F" w:rsidRDefault="00E02300" w:rsidP="00E02300">
            <w:pPr>
              <w:pStyle w:val="ListParagraph"/>
              <w:numPr>
                <w:ilvl w:val="0"/>
                <w:numId w:val="78"/>
              </w:numPr>
              <w:rPr>
                <w:ins w:id="970" w:author="Rafi Aziizi" w:date="2021-11-12T14:31:00Z"/>
              </w:rPr>
            </w:pPr>
            <w:ins w:id="971" w:author="Rafi Aziizi" w:date="2021-11-12T14:32:00Z">
              <w:r>
                <w:t>Menghapus data siswa tertentu</w:t>
              </w:r>
            </w:ins>
          </w:p>
        </w:tc>
        <w:tc>
          <w:tcPr>
            <w:tcW w:w="3964" w:type="dxa"/>
            <w:vAlign w:val="center"/>
          </w:tcPr>
          <w:p w14:paraId="7B45E70F" w14:textId="77777777" w:rsidR="00E02300" w:rsidRDefault="00E02300" w:rsidP="001F2641">
            <w:pPr>
              <w:spacing w:after="160"/>
              <w:ind w:left="511"/>
              <w:rPr>
                <w:ins w:id="972" w:author="Rafi Aziizi" w:date="2021-11-12T14:31:00Z"/>
              </w:rPr>
            </w:pPr>
          </w:p>
        </w:tc>
      </w:tr>
      <w:tr w:rsidR="00E02300" w:rsidRPr="0044182F" w14:paraId="200A31FB" w14:textId="77777777" w:rsidTr="001F2641">
        <w:trPr>
          <w:jc w:val="center"/>
          <w:ins w:id="973" w:author="Rafi Aziizi" w:date="2021-11-12T14:31:00Z"/>
        </w:trPr>
        <w:tc>
          <w:tcPr>
            <w:tcW w:w="3827" w:type="dxa"/>
            <w:vAlign w:val="center"/>
          </w:tcPr>
          <w:p w14:paraId="7331C67F" w14:textId="77777777" w:rsidR="00E02300" w:rsidRDefault="00E02300" w:rsidP="001F2641">
            <w:pPr>
              <w:pStyle w:val="ListParagraph"/>
              <w:rPr>
                <w:ins w:id="974" w:author="Rafi Aziizi" w:date="2021-11-12T14:31:00Z"/>
              </w:rPr>
            </w:pPr>
          </w:p>
        </w:tc>
        <w:tc>
          <w:tcPr>
            <w:tcW w:w="3964" w:type="dxa"/>
            <w:vAlign w:val="center"/>
          </w:tcPr>
          <w:p w14:paraId="5798E807" w14:textId="6B5B0308" w:rsidR="00E02300" w:rsidRDefault="00E02300" w:rsidP="00E02300">
            <w:pPr>
              <w:pStyle w:val="ListParagraph"/>
              <w:numPr>
                <w:ilvl w:val="0"/>
                <w:numId w:val="78"/>
              </w:numPr>
              <w:spacing w:after="160"/>
              <w:rPr>
                <w:ins w:id="975" w:author="Rafi Aziizi" w:date="2021-11-12T14:31:00Z"/>
              </w:rPr>
            </w:pPr>
            <w:ins w:id="976" w:author="Rafi Aziizi" w:date="2021-11-12T14:32:00Z">
              <w:r>
                <w:t>Melakukan perubahan</w:t>
              </w:r>
            </w:ins>
            <w:ins w:id="977" w:author="Rafi Aziizi" w:date="2021-11-12T14:31:00Z">
              <w:r>
                <w:t xml:space="preserve"> data siswa </w:t>
              </w:r>
            </w:ins>
            <w:ins w:id="978" w:author="Rafi Aziizi" w:date="2021-11-12T14:32:00Z">
              <w:r w:rsidR="001F2641">
                <w:t>aktif menjadi pasif</w:t>
              </w:r>
            </w:ins>
            <w:ins w:id="979" w:author="Rafi Aziizi" w:date="2021-11-12T14:31:00Z">
              <w:r>
                <w:t xml:space="preserve"> pada </w:t>
              </w:r>
              <w:r w:rsidRPr="00C70CAF">
                <w:rPr>
                  <w:i/>
                  <w:iCs/>
                </w:rPr>
                <w:t>database</w:t>
              </w:r>
            </w:ins>
          </w:p>
        </w:tc>
      </w:tr>
      <w:tr w:rsidR="00E02300" w:rsidRPr="001B1AF9" w14:paraId="34632C92" w14:textId="77777777" w:rsidTr="001F2641">
        <w:trPr>
          <w:jc w:val="center"/>
          <w:ins w:id="980" w:author="Rafi Aziizi" w:date="2021-11-12T14:31:00Z"/>
        </w:trPr>
        <w:tc>
          <w:tcPr>
            <w:tcW w:w="7791" w:type="dxa"/>
            <w:gridSpan w:val="2"/>
            <w:shd w:val="clear" w:color="auto" w:fill="F2EE98"/>
            <w:vAlign w:val="center"/>
          </w:tcPr>
          <w:p w14:paraId="422C3111" w14:textId="77777777" w:rsidR="00E02300" w:rsidRPr="001B1AF9" w:rsidRDefault="00E02300" w:rsidP="001F2641">
            <w:pPr>
              <w:pStyle w:val="ListParagraph"/>
              <w:spacing w:after="160"/>
              <w:ind w:left="468"/>
              <w:jc w:val="center"/>
              <w:rPr>
                <w:ins w:id="981" w:author="Rafi Aziizi" w:date="2021-11-12T14:31:00Z"/>
                <w:b/>
                <w:bCs/>
              </w:rPr>
            </w:pPr>
            <w:ins w:id="982" w:author="Rafi Aziizi" w:date="2021-11-12T14:31:00Z">
              <w:r w:rsidRPr="001B1AF9">
                <w:rPr>
                  <w:b/>
                  <w:bCs/>
                </w:rPr>
                <w:t>Skenario Eksepsi (Optional)</w:t>
              </w:r>
            </w:ins>
          </w:p>
        </w:tc>
      </w:tr>
      <w:tr w:rsidR="00E02300" w:rsidRPr="001B1AF9" w14:paraId="7CA1693D" w14:textId="77777777" w:rsidTr="001F2641">
        <w:trPr>
          <w:jc w:val="center"/>
          <w:ins w:id="983" w:author="Rafi Aziizi" w:date="2021-11-12T14:31:00Z"/>
        </w:trPr>
        <w:tc>
          <w:tcPr>
            <w:tcW w:w="3827" w:type="dxa"/>
            <w:shd w:val="clear" w:color="auto" w:fill="F2EE98"/>
            <w:vAlign w:val="center"/>
          </w:tcPr>
          <w:p w14:paraId="5BB1BD3F" w14:textId="77777777" w:rsidR="00E02300" w:rsidRPr="001B1AF9" w:rsidRDefault="00E02300" w:rsidP="001F2641">
            <w:pPr>
              <w:pStyle w:val="ListParagraph"/>
              <w:ind w:left="450"/>
              <w:jc w:val="center"/>
              <w:rPr>
                <w:ins w:id="984" w:author="Rafi Aziizi" w:date="2021-11-12T14:31:00Z"/>
                <w:b/>
                <w:bCs/>
              </w:rPr>
            </w:pPr>
            <w:ins w:id="985" w:author="Rafi Aziizi" w:date="2021-11-12T14:31:00Z">
              <w:r w:rsidRPr="001B1AF9">
                <w:rPr>
                  <w:b/>
                  <w:bCs/>
                </w:rPr>
                <w:t>Aksi Aktor</w:t>
              </w:r>
            </w:ins>
          </w:p>
        </w:tc>
        <w:tc>
          <w:tcPr>
            <w:tcW w:w="3964" w:type="dxa"/>
            <w:shd w:val="clear" w:color="auto" w:fill="F2EE98"/>
            <w:vAlign w:val="center"/>
          </w:tcPr>
          <w:p w14:paraId="4CB5FC6B" w14:textId="77777777" w:rsidR="00E02300" w:rsidRPr="001B1AF9" w:rsidRDefault="00E02300" w:rsidP="001F2641">
            <w:pPr>
              <w:pStyle w:val="ListParagraph"/>
              <w:spacing w:after="160"/>
              <w:ind w:left="468"/>
              <w:jc w:val="center"/>
              <w:rPr>
                <w:ins w:id="986" w:author="Rafi Aziizi" w:date="2021-11-12T14:31:00Z"/>
                <w:b/>
                <w:bCs/>
              </w:rPr>
            </w:pPr>
            <w:ins w:id="987" w:author="Rafi Aziizi" w:date="2021-11-12T14:31:00Z">
              <w:r w:rsidRPr="001B1AF9">
                <w:rPr>
                  <w:b/>
                  <w:bCs/>
                </w:rPr>
                <w:t>Reaksi Sistem</w:t>
              </w:r>
            </w:ins>
          </w:p>
        </w:tc>
      </w:tr>
      <w:tr w:rsidR="00E02300" w14:paraId="3B149639" w14:textId="77777777" w:rsidTr="001F2641">
        <w:trPr>
          <w:jc w:val="center"/>
          <w:ins w:id="988" w:author="Rafi Aziizi" w:date="2021-11-12T14:31:00Z"/>
        </w:trPr>
        <w:tc>
          <w:tcPr>
            <w:tcW w:w="3827" w:type="dxa"/>
            <w:vAlign w:val="center"/>
          </w:tcPr>
          <w:p w14:paraId="574F373B" w14:textId="7C7C7286" w:rsidR="00E02300" w:rsidRDefault="00E02300" w:rsidP="001F2641">
            <w:pPr>
              <w:ind w:left="360"/>
              <w:rPr>
                <w:ins w:id="989" w:author="Rafi Aziizi" w:date="2021-11-12T14:31:00Z"/>
              </w:rPr>
            </w:pPr>
            <w:ins w:id="990" w:author="Rafi Aziizi" w:date="2021-11-12T14:31:00Z">
              <w:r>
                <w:t xml:space="preserve">3a. </w:t>
              </w:r>
            </w:ins>
            <w:ins w:id="991" w:author="Rafi Aziizi" w:date="2021-11-12T14:33:00Z">
              <w:r w:rsidR="001F2641">
                <w:t>Tidak memasukan secara benar data siswa yang akan dihapus</w:t>
              </w:r>
            </w:ins>
          </w:p>
        </w:tc>
        <w:tc>
          <w:tcPr>
            <w:tcW w:w="3964" w:type="dxa"/>
            <w:vAlign w:val="center"/>
          </w:tcPr>
          <w:p w14:paraId="1506A5D5" w14:textId="77777777" w:rsidR="00E02300" w:rsidRDefault="00E02300" w:rsidP="001F2641">
            <w:pPr>
              <w:pStyle w:val="ListParagraph"/>
              <w:spacing w:after="160"/>
              <w:ind w:left="468"/>
              <w:rPr>
                <w:ins w:id="992" w:author="Rafi Aziizi" w:date="2021-11-12T14:31:00Z"/>
              </w:rPr>
            </w:pPr>
          </w:p>
        </w:tc>
      </w:tr>
      <w:tr w:rsidR="00E02300" w14:paraId="7BCEC41C" w14:textId="77777777" w:rsidTr="001F2641">
        <w:trPr>
          <w:jc w:val="center"/>
          <w:ins w:id="993" w:author="Rafi Aziizi" w:date="2021-11-12T14:31:00Z"/>
        </w:trPr>
        <w:tc>
          <w:tcPr>
            <w:tcW w:w="3827" w:type="dxa"/>
            <w:vAlign w:val="center"/>
          </w:tcPr>
          <w:p w14:paraId="1FD3EB3D" w14:textId="77777777" w:rsidR="00E02300" w:rsidRDefault="00E02300" w:rsidP="001F2641">
            <w:pPr>
              <w:pStyle w:val="ListParagraph"/>
              <w:ind w:left="450"/>
              <w:rPr>
                <w:ins w:id="994" w:author="Rafi Aziizi" w:date="2021-11-12T14:31:00Z"/>
              </w:rPr>
            </w:pPr>
          </w:p>
        </w:tc>
        <w:tc>
          <w:tcPr>
            <w:tcW w:w="3964" w:type="dxa"/>
            <w:vAlign w:val="center"/>
          </w:tcPr>
          <w:p w14:paraId="1FF45788" w14:textId="4D427F08" w:rsidR="00E02300" w:rsidRDefault="00E02300" w:rsidP="001F2641">
            <w:pPr>
              <w:spacing w:after="160"/>
              <w:ind w:left="360"/>
              <w:rPr>
                <w:ins w:id="995" w:author="Rafi Aziizi" w:date="2021-11-12T14:31:00Z"/>
              </w:rPr>
            </w:pPr>
            <w:ins w:id="996" w:author="Rafi Aziizi" w:date="2021-11-12T14:31:00Z">
              <w:r>
                <w:t>3b. Menampilkan pemberitahuan melalui notifikasi bahwa data siswa tidak memenuhi persyaratan dan gagal di</w:t>
              </w:r>
            </w:ins>
            <w:ins w:id="997" w:author="Rafi Aziizi" w:date="2021-11-12T14:33:00Z">
              <w:r w:rsidR="001F2641">
                <w:t>hapuskan</w:t>
              </w:r>
            </w:ins>
          </w:p>
        </w:tc>
      </w:tr>
    </w:tbl>
    <w:p w14:paraId="323D6A42" w14:textId="77777777" w:rsidR="00E02300" w:rsidRDefault="00E02300" w:rsidP="0025138C">
      <w:pPr>
        <w:ind w:firstLine="66"/>
        <w:rPr>
          <w:ins w:id="998" w:author="Rafi Aziizi" w:date="2021-11-12T14:19:00Z"/>
        </w:rPr>
        <w:pPrChange w:id="999" w:author="Rafi Aziizi" w:date="2021-11-12T14:22:00Z">
          <w:pPr>
            <w:ind w:firstLine="426"/>
          </w:pPr>
        </w:pPrChange>
      </w:pPr>
    </w:p>
    <w:p w14:paraId="6617FB5A" w14:textId="7531CC32" w:rsidR="0025138C" w:rsidRDefault="0025138C" w:rsidP="0025138C">
      <w:pPr>
        <w:ind w:firstLine="66"/>
        <w:rPr>
          <w:ins w:id="1000" w:author="Rafi Aziizi" w:date="2021-11-12T14:33:00Z"/>
        </w:rPr>
      </w:pPr>
      <w:ins w:id="1001" w:author="Rafi Aziizi" w:date="2021-11-12T14:19:00Z">
        <w:r>
          <w:t>c. Skenario Edit Siswa</w:t>
        </w:r>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1F2641" w:rsidRPr="00A46E0B" w14:paraId="118EFC2F" w14:textId="77777777" w:rsidTr="001F2641">
        <w:trPr>
          <w:jc w:val="center"/>
          <w:ins w:id="1002" w:author="Rafi Aziizi" w:date="2021-11-12T14:33:00Z"/>
        </w:trPr>
        <w:tc>
          <w:tcPr>
            <w:tcW w:w="3827" w:type="dxa"/>
            <w:shd w:val="clear" w:color="auto" w:fill="F2EE98"/>
            <w:vAlign w:val="center"/>
          </w:tcPr>
          <w:p w14:paraId="43CFF176" w14:textId="77777777" w:rsidR="001F2641" w:rsidRPr="0044182F" w:rsidRDefault="001F2641" w:rsidP="001F2641">
            <w:pPr>
              <w:rPr>
                <w:ins w:id="1003" w:author="Rafi Aziizi" w:date="2021-11-12T14:33:00Z"/>
                <w:b/>
              </w:rPr>
            </w:pPr>
            <w:ins w:id="1004" w:author="Rafi Aziizi" w:date="2021-11-12T14:33:00Z">
              <w:r w:rsidRPr="0044182F">
                <w:rPr>
                  <w:b/>
                </w:rPr>
                <w:lastRenderedPageBreak/>
                <w:t>Name</w:t>
              </w:r>
            </w:ins>
          </w:p>
        </w:tc>
        <w:tc>
          <w:tcPr>
            <w:tcW w:w="3964" w:type="dxa"/>
            <w:shd w:val="clear" w:color="auto" w:fill="F2EE98"/>
            <w:vAlign w:val="center"/>
          </w:tcPr>
          <w:p w14:paraId="1B6F2299" w14:textId="02E1B7C6" w:rsidR="001F2641" w:rsidRPr="00A46E0B" w:rsidRDefault="001F2641" w:rsidP="001F2641">
            <w:pPr>
              <w:rPr>
                <w:ins w:id="1005" w:author="Rafi Aziizi" w:date="2021-11-12T14:33:00Z"/>
              </w:rPr>
            </w:pPr>
            <w:ins w:id="1006" w:author="Rafi Aziizi" w:date="2021-11-12T14:34:00Z">
              <w:r>
                <w:t>Edit</w:t>
              </w:r>
            </w:ins>
            <w:ins w:id="1007" w:author="Rafi Aziizi" w:date="2021-11-12T14:33:00Z">
              <w:r>
                <w:t xml:space="preserve"> Siswa</w:t>
              </w:r>
            </w:ins>
          </w:p>
        </w:tc>
      </w:tr>
      <w:tr w:rsidR="001F2641" w:rsidRPr="002F6C1D" w14:paraId="34F18DF0" w14:textId="77777777" w:rsidTr="001F2641">
        <w:trPr>
          <w:jc w:val="center"/>
          <w:ins w:id="1008" w:author="Rafi Aziizi" w:date="2021-11-12T14:33:00Z"/>
        </w:trPr>
        <w:tc>
          <w:tcPr>
            <w:tcW w:w="3827" w:type="dxa"/>
            <w:vAlign w:val="center"/>
          </w:tcPr>
          <w:p w14:paraId="356D5E2F" w14:textId="77777777" w:rsidR="001F2641" w:rsidRPr="0044182F" w:rsidRDefault="001F2641" w:rsidP="001F2641">
            <w:pPr>
              <w:rPr>
                <w:ins w:id="1009" w:author="Rafi Aziizi" w:date="2021-11-12T14:33:00Z"/>
                <w:b/>
              </w:rPr>
            </w:pPr>
            <w:ins w:id="1010" w:author="Rafi Aziizi" w:date="2021-11-12T14:33:00Z">
              <w:r w:rsidRPr="0044182F">
                <w:rPr>
                  <w:b/>
                </w:rPr>
                <w:t>ID</w:t>
              </w:r>
            </w:ins>
          </w:p>
        </w:tc>
        <w:tc>
          <w:tcPr>
            <w:tcW w:w="3964" w:type="dxa"/>
            <w:vAlign w:val="center"/>
          </w:tcPr>
          <w:p w14:paraId="3FC2F303" w14:textId="77777777" w:rsidR="001F2641" w:rsidRPr="002F6C1D" w:rsidRDefault="001F2641" w:rsidP="001F2641">
            <w:pPr>
              <w:rPr>
                <w:ins w:id="1011" w:author="Rafi Aziizi" w:date="2021-11-12T14:33:00Z"/>
              </w:rPr>
            </w:pPr>
            <w:ins w:id="1012" w:author="Rafi Aziizi" w:date="2021-11-12T14:33:00Z">
              <w:r>
                <w:t>RC12</w:t>
              </w:r>
            </w:ins>
          </w:p>
        </w:tc>
      </w:tr>
      <w:tr w:rsidR="001F2641" w:rsidRPr="000C722D" w14:paraId="27C7FF07" w14:textId="77777777" w:rsidTr="001F2641">
        <w:trPr>
          <w:jc w:val="center"/>
          <w:ins w:id="1013" w:author="Rafi Aziizi" w:date="2021-11-12T14:33:00Z"/>
        </w:trPr>
        <w:tc>
          <w:tcPr>
            <w:tcW w:w="3827" w:type="dxa"/>
            <w:vAlign w:val="center"/>
          </w:tcPr>
          <w:p w14:paraId="31DEED7B" w14:textId="77777777" w:rsidR="001F2641" w:rsidRPr="0044182F" w:rsidRDefault="001F2641" w:rsidP="001F2641">
            <w:pPr>
              <w:rPr>
                <w:ins w:id="1014" w:author="Rafi Aziizi" w:date="2021-11-12T14:33:00Z"/>
                <w:b/>
              </w:rPr>
            </w:pPr>
            <w:ins w:id="1015" w:author="Rafi Aziizi" w:date="2021-11-12T14:33:00Z">
              <w:r w:rsidRPr="0044182F">
                <w:rPr>
                  <w:b/>
                </w:rPr>
                <w:t>Description</w:t>
              </w:r>
            </w:ins>
          </w:p>
        </w:tc>
        <w:tc>
          <w:tcPr>
            <w:tcW w:w="3964" w:type="dxa"/>
          </w:tcPr>
          <w:p w14:paraId="5049517D" w14:textId="0A120098" w:rsidR="001F2641" w:rsidRPr="000C722D" w:rsidRDefault="001F2641" w:rsidP="001F2641">
            <w:pPr>
              <w:rPr>
                <w:ins w:id="1016" w:author="Rafi Aziizi" w:date="2021-11-12T14:33:00Z"/>
              </w:rPr>
            </w:pPr>
            <w:ins w:id="1017" w:author="Rafi Aziizi" w:date="2021-11-12T14:33:00Z">
              <w:r>
                <w:t>Use case ini merupakan use case generalisasi dari kelola siswa untuk me</w:t>
              </w:r>
            </w:ins>
            <w:ins w:id="1018" w:author="Rafi Aziizi" w:date="2021-11-12T14:34:00Z">
              <w:r>
                <w:t>mperbaharui</w:t>
              </w:r>
            </w:ins>
            <w:ins w:id="1019" w:author="Rafi Aziizi" w:date="2021-11-12T14:33:00Z">
              <w:r>
                <w:t xml:space="preserve"> data siswa.</w:t>
              </w:r>
            </w:ins>
          </w:p>
        </w:tc>
      </w:tr>
      <w:tr w:rsidR="001F2641" w:rsidRPr="002F6C1D" w14:paraId="2BC5CE22" w14:textId="77777777" w:rsidTr="001F2641">
        <w:trPr>
          <w:jc w:val="center"/>
          <w:ins w:id="1020" w:author="Rafi Aziizi" w:date="2021-11-12T14:33:00Z"/>
        </w:trPr>
        <w:tc>
          <w:tcPr>
            <w:tcW w:w="3827" w:type="dxa"/>
            <w:vAlign w:val="center"/>
          </w:tcPr>
          <w:p w14:paraId="3E8F887C" w14:textId="77777777" w:rsidR="001F2641" w:rsidRPr="0044182F" w:rsidRDefault="001F2641" w:rsidP="001F2641">
            <w:pPr>
              <w:rPr>
                <w:ins w:id="1021" w:author="Rafi Aziizi" w:date="2021-11-12T14:33:00Z"/>
                <w:b/>
              </w:rPr>
            </w:pPr>
            <w:ins w:id="1022" w:author="Rafi Aziizi" w:date="2021-11-12T14:33:00Z">
              <w:r w:rsidRPr="0044182F">
                <w:rPr>
                  <w:b/>
                </w:rPr>
                <w:t>Actors</w:t>
              </w:r>
            </w:ins>
          </w:p>
        </w:tc>
        <w:tc>
          <w:tcPr>
            <w:tcW w:w="3964" w:type="dxa"/>
            <w:vAlign w:val="center"/>
          </w:tcPr>
          <w:p w14:paraId="2373C7D4" w14:textId="77777777" w:rsidR="001F2641" w:rsidRPr="002F6C1D" w:rsidRDefault="001F2641" w:rsidP="001F2641">
            <w:pPr>
              <w:rPr>
                <w:ins w:id="1023" w:author="Rafi Aziizi" w:date="2021-11-12T14:33:00Z"/>
              </w:rPr>
            </w:pPr>
            <w:ins w:id="1024" w:author="Rafi Aziizi" w:date="2021-11-12T14:33:00Z">
              <w:r>
                <w:t>Bag.IT, Guru BK.</w:t>
              </w:r>
            </w:ins>
          </w:p>
        </w:tc>
      </w:tr>
      <w:tr w:rsidR="001F2641" w:rsidRPr="0044182F" w14:paraId="0EF2F9DB" w14:textId="77777777" w:rsidTr="001F2641">
        <w:trPr>
          <w:jc w:val="center"/>
          <w:ins w:id="1025" w:author="Rafi Aziizi" w:date="2021-11-12T14:33:00Z"/>
        </w:trPr>
        <w:tc>
          <w:tcPr>
            <w:tcW w:w="3827" w:type="dxa"/>
            <w:vAlign w:val="center"/>
          </w:tcPr>
          <w:p w14:paraId="5E81B814" w14:textId="77777777" w:rsidR="001F2641" w:rsidRPr="0044182F" w:rsidRDefault="001F2641" w:rsidP="001F2641">
            <w:pPr>
              <w:rPr>
                <w:ins w:id="1026" w:author="Rafi Aziizi" w:date="2021-11-12T14:33:00Z"/>
                <w:b/>
              </w:rPr>
            </w:pPr>
            <w:ins w:id="1027" w:author="Rafi Aziizi" w:date="2021-11-12T14:33:00Z">
              <w:r w:rsidRPr="0044182F">
                <w:rPr>
                  <w:b/>
                </w:rPr>
                <w:t>Frequency of Use</w:t>
              </w:r>
            </w:ins>
          </w:p>
        </w:tc>
        <w:tc>
          <w:tcPr>
            <w:tcW w:w="3964" w:type="dxa"/>
            <w:vAlign w:val="center"/>
          </w:tcPr>
          <w:p w14:paraId="317FCD47" w14:textId="77777777" w:rsidR="001F2641" w:rsidRPr="007B7AB3" w:rsidRDefault="001F2641" w:rsidP="001F2641">
            <w:pPr>
              <w:rPr>
                <w:ins w:id="1028" w:author="Rafi Aziizi" w:date="2021-11-12T14:33:00Z"/>
                <w:i/>
                <w:iCs/>
              </w:rPr>
            </w:pPr>
            <w:ins w:id="1029" w:author="Rafi Aziizi" w:date="2021-11-12T14:33:00Z">
              <w:r>
                <w:rPr>
                  <w:i/>
                  <w:iCs/>
                </w:rPr>
                <w:t>Conditional</w:t>
              </w:r>
            </w:ins>
          </w:p>
        </w:tc>
      </w:tr>
      <w:tr w:rsidR="001F2641" w:rsidRPr="0044182F" w14:paraId="5EF2157B" w14:textId="77777777" w:rsidTr="001F2641">
        <w:trPr>
          <w:jc w:val="center"/>
          <w:ins w:id="1030" w:author="Rafi Aziizi" w:date="2021-11-12T14:33:00Z"/>
        </w:trPr>
        <w:tc>
          <w:tcPr>
            <w:tcW w:w="3827" w:type="dxa"/>
            <w:vAlign w:val="center"/>
          </w:tcPr>
          <w:p w14:paraId="1A6810F7" w14:textId="77777777" w:rsidR="001F2641" w:rsidRPr="0044182F" w:rsidRDefault="001F2641" w:rsidP="001F2641">
            <w:pPr>
              <w:rPr>
                <w:ins w:id="1031" w:author="Rafi Aziizi" w:date="2021-11-12T14:33:00Z"/>
                <w:b/>
              </w:rPr>
            </w:pPr>
            <w:ins w:id="1032" w:author="Rafi Aziizi" w:date="2021-11-12T14:33:00Z">
              <w:r w:rsidRPr="0044182F">
                <w:rPr>
                  <w:b/>
                </w:rPr>
                <w:t>Triggers</w:t>
              </w:r>
            </w:ins>
          </w:p>
        </w:tc>
        <w:tc>
          <w:tcPr>
            <w:tcW w:w="3964" w:type="dxa"/>
            <w:vAlign w:val="center"/>
          </w:tcPr>
          <w:p w14:paraId="255F955F" w14:textId="77777777" w:rsidR="001F2641" w:rsidRPr="0044182F" w:rsidRDefault="001F2641" w:rsidP="001F2641">
            <w:pPr>
              <w:rPr>
                <w:ins w:id="1033" w:author="Rafi Aziizi" w:date="2021-11-12T14:33:00Z"/>
              </w:rPr>
            </w:pPr>
            <w:ins w:id="1034" w:author="Rafi Aziizi" w:date="2021-11-12T14:33:00Z">
              <w:r>
                <w:t>-</w:t>
              </w:r>
            </w:ins>
          </w:p>
        </w:tc>
      </w:tr>
      <w:tr w:rsidR="001F2641" w:rsidRPr="0081005E" w14:paraId="709704B4" w14:textId="77777777" w:rsidTr="001F2641">
        <w:trPr>
          <w:jc w:val="center"/>
          <w:ins w:id="1035" w:author="Rafi Aziizi" w:date="2021-11-12T14:33:00Z"/>
        </w:trPr>
        <w:tc>
          <w:tcPr>
            <w:tcW w:w="3827" w:type="dxa"/>
            <w:vAlign w:val="center"/>
          </w:tcPr>
          <w:p w14:paraId="082F03D4" w14:textId="77777777" w:rsidR="001F2641" w:rsidRPr="0044182F" w:rsidRDefault="001F2641" w:rsidP="001F2641">
            <w:pPr>
              <w:rPr>
                <w:ins w:id="1036" w:author="Rafi Aziizi" w:date="2021-11-12T14:33:00Z"/>
                <w:b/>
              </w:rPr>
            </w:pPr>
            <w:ins w:id="1037" w:author="Rafi Aziizi" w:date="2021-11-12T14:33:00Z">
              <w:r w:rsidRPr="0044182F">
                <w:rPr>
                  <w:b/>
                </w:rPr>
                <w:t>Pre-Conditions</w:t>
              </w:r>
            </w:ins>
          </w:p>
        </w:tc>
        <w:tc>
          <w:tcPr>
            <w:tcW w:w="3964" w:type="dxa"/>
            <w:vAlign w:val="center"/>
          </w:tcPr>
          <w:p w14:paraId="0EB27DF6" w14:textId="0A8D2682" w:rsidR="001F2641" w:rsidRPr="0081005E" w:rsidRDefault="001F2641" w:rsidP="001F2641">
            <w:pPr>
              <w:rPr>
                <w:ins w:id="1038" w:author="Rafi Aziizi" w:date="2021-11-12T14:33:00Z"/>
                <w:i/>
                <w:iCs/>
              </w:rPr>
            </w:pPr>
            <w:ins w:id="1039" w:author="Rafi Aziizi" w:date="2021-11-12T14:33:00Z">
              <w:r>
                <w:t xml:space="preserve">Data siswa </w:t>
              </w:r>
            </w:ins>
            <w:ins w:id="1040" w:author="Rafi Aziizi" w:date="2021-11-12T14:34:00Z">
              <w:r>
                <w:t>belum diperbaharui</w:t>
              </w:r>
            </w:ins>
          </w:p>
        </w:tc>
      </w:tr>
      <w:tr w:rsidR="001F2641" w:rsidRPr="0048762E" w14:paraId="67952A2A" w14:textId="77777777" w:rsidTr="001F2641">
        <w:trPr>
          <w:jc w:val="center"/>
          <w:ins w:id="1041" w:author="Rafi Aziizi" w:date="2021-11-12T14:33:00Z"/>
        </w:trPr>
        <w:tc>
          <w:tcPr>
            <w:tcW w:w="3827" w:type="dxa"/>
            <w:vAlign w:val="center"/>
          </w:tcPr>
          <w:p w14:paraId="6C9C7263" w14:textId="77777777" w:rsidR="001F2641" w:rsidRPr="0044182F" w:rsidRDefault="001F2641" w:rsidP="001F2641">
            <w:pPr>
              <w:rPr>
                <w:ins w:id="1042" w:author="Rafi Aziizi" w:date="2021-11-12T14:33:00Z"/>
                <w:b/>
              </w:rPr>
            </w:pPr>
            <w:ins w:id="1043" w:author="Rafi Aziizi" w:date="2021-11-12T14:33:00Z">
              <w:r w:rsidRPr="0044182F">
                <w:rPr>
                  <w:b/>
                </w:rPr>
                <w:t>Post-Conditions</w:t>
              </w:r>
            </w:ins>
          </w:p>
        </w:tc>
        <w:tc>
          <w:tcPr>
            <w:tcW w:w="3964" w:type="dxa"/>
            <w:vAlign w:val="center"/>
          </w:tcPr>
          <w:p w14:paraId="48DD29B0" w14:textId="16D8BD05" w:rsidR="001F2641" w:rsidRPr="0048762E" w:rsidRDefault="001F2641" w:rsidP="001F2641">
            <w:pPr>
              <w:rPr>
                <w:ins w:id="1044" w:author="Rafi Aziizi" w:date="2021-11-12T14:33:00Z"/>
              </w:rPr>
            </w:pPr>
            <w:ins w:id="1045" w:author="Rafi Aziizi" w:date="2021-11-12T14:33:00Z">
              <w:r>
                <w:t>Perubahan data</w:t>
              </w:r>
            </w:ins>
            <w:ins w:id="1046" w:author="Rafi Aziizi" w:date="2021-11-12T14:34:00Z">
              <w:r>
                <w:t xml:space="preserve"> identitas</w:t>
              </w:r>
            </w:ins>
            <w:ins w:id="1047" w:author="Rafi Aziizi" w:date="2021-11-12T14:33:00Z">
              <w:r>
                <w:t xml:space="preserve"> siswa </w:t>
              </w:r>
            </w:ins>
          </w:p>
        </w:tc>
      </w:tr>
      <w:tr w:rsidR="001F2641" w:rsidRPr="0044182F" w14:paraId="14EA8181" w14:textId="77777777" w:rsidTr="001F2641">
        <w:trPr>
          <w:jc w:val="center"/>
          <w:ins w:id="1048" w:author="Rafi Aziizi" w:date="2021-11-12T14:33:00Z"/>
        </w:trPr>
        <w:tc>
          <w:tcPr>
            <w:tcW w:w="7791" w:type="dxa"/>
            <w:gridSpan w:val="2"/>
            <w:shd w:val="clear" w:color="auto" w:fill="F2EE98"/>
            <w:vAlign w:val="center"/>
          </w:tcPr>
          <w:p w14:paraId="607F764E" w14:textId="77777777" w:rsidR="001F2641" w:rsidRPr="0044182F" w:rsidRDefault="001F2641" w:rsidP="001F2641">
            <w:pPr>
              <w:jc w:val="center"/>
              <w:rPr>
                <w:ins w:id="1049" w:author="Rafi Aziizi" w:date="2021-11-12T14:33:00Z"/>
                <w:b/>
              </w:rPr>
            </w:pPr>
            <w:ins w:id="1050" w:author="Rafi Aziizi" w:date="2021-11-12T14:33:00Z">
              <w:r w:rsidRPr="0044182F">
                <w:rPr>
                  <w:b/>
                </w:rPr>
                <w:t>Main Course</w:t>
              </w:r>
            </w:ins>
          </w:p>
        </w:tc>
      </w:tr>
      <w:tr w:rsidR="001F2641" w:rsidRPr="0044182F" w14:paraId="33FD5104" w14:textId="77777777" w:rsidTr="001F2641">
        <w:trPr>
          <w:jc w:val="center"/>
          <w:ins w:id="1051" w:author="Rafi Aziizi" w:date="2021-11-12T14:33:00Z"/>
        </w:trPr>
        <w:tc>
          <w:tcPr>
            <w:tcW w:w="3827" w:type="dxa"/>
            <w:shd w:val="clear" w:color="auto" w:fill="F2EE98"/>
            <w:vAlign w:val="center"/>
          </w:tcPr>
          <w:p w14:paraId="0376EC50" w14:textId="77777777" w:rsidR="001F2641" w:rsidRPr="0044182F" w:rsidRDefault="001F2641" w:rsidP="001F2641">
            <w:pPr>
              <w:jc w:val="center"/>
              <w:rPr>
                <w:ins w:id="1052" w:author="Rafi Aziizi" w:date="2021-11-12T14:33:00Z"/>
                <w:b/>
              </w:rPr>
            </w:pPr>
            <w:ins w:id="1053" w:author="Rafi Aziizi" w:date="2021-11-12T14:33:00Z">
              <w:r w:rsidRPr="0044182F">
                <w:rPr>
                  <w:b/>
                </w:rPr>
                <w:t>Aksi Aktor</w:t>
              </w:r>
            </w:ins>
          </w:p>
        </w:tc>
        <w:tc>
          <w:tcPr>
            <w:tcW w:w="3964" w:type="dxa"/>
            <w:shd w:val="clear" w:color="auto" w:fill="F2EE98"/>
            <w:vAlign w:val="center"/>
          </w:tcPr>
          <w:p w14:paraId="04546041" w14:textId="77777777" w:rsidR="001F2641" w:rsidRPr="0044182F" w:rsidRDefault="001F2641" w:rsidP="001F2641">
            <w:pPr>
              <w:jc w:val="center"/>
              <w:rPr>
                <w:ins w:id="1054" w:author="Rafi Aziizi" w:date="2021-11-12T14:33:00Z"/>
                <w:b/>
              </w:rPr>
            </w:pPr>
            <w:ins w:id="1055" w:author="Rafi Aziizi" w:date="2021-11-12T14:33:00Z">
              <w:r w:rsidRPr="0044182F">
                <w:rPr>
                  <w:b/>
                </w:rPr>
                <w:t>Reaksi Sistem</w:t>
              </w:r>
            </w:ins>
          </w:p>
        </w:tc>
      </w:tr>
      <w:tr w:rsidR="001F2641" w:rsidRPr="0044182F" w14:paraId="282278D9" w14:textId="77777777" w:rsidTr="001F2641">
        <w:trPr>
          <w:jc w:val="center"/>
          <w:ins w:id="1056" w:author="Rafi Aziizi" w:date="2021-11-12T14:33:00Z"/>
        </w:trPr>
        <w:tc>
          <w:tcPr>
            <w:tcW w:w="3827" w:type="dxa"/>
            <w:vAlign w:val="center"/>
          </w:tcPr>
          <w:p w14:paraId="1819D129" w14:textId="77777777" w:rsidR="001F2641" w:rsidRPr="0044182F" w:rsidRDefault="001F2641" w:rsidP="001F2641">
            <w:pPr>
              <w:numPr>
                <w:ilvl w:val="0"/>
                <w:numId w:val="79"/>
              </w:numPr>
              <w:spacing w:after="160"/>
              <w:rPr>
                <w:ins w:id="1057" w:author="Rafi Aziizi" w:date="2021-11-12T14:33:00Z"/>
              </w:rPr>
            </w:pPr>
            <w:ins w:id="1058" w:author="Rafi Aziizi" w:date="2021-11-12T14:33:00Z">
              <w:r>
                <w:t>Memasuki menu “Data Siswa”</w:t>
              </w:r>
            </w:ins>
          </w:p>
        </w:tc>
        <w:tc>
          <w:tcPr>
            <w:tcW w:w="3964" w:type="dxa"/>
            <w:vAlign w:val="center"/>
          </w:tcPr>
          <w:p w14:paraId="3179C90B" w14:textId="77777777" w:rsidR="001F2641" w:rsidRPr="0044182F" w:rsidRDefault="001F2641" w:rsidP="001F2641">
            <w:pPr>
              <w:ind w:left="511"/>
              <w:rPr>
                <w:ins w:id="1059" w:author="Rafi Aziizi" w:date="2021-11-12T14:33:00Z"/>
              </w:rPr>
            </w:pPr>
          </w:p>
        </w:tc>
      </w:tr>
      <w:tr w:rsidR="001F2641" w:rsidRPr="0044182F" w14:paraId="0B50E357" w14:textId="77777777" w:rsidTr="001F2641">
        <w:trPr>
          <w:jc w:val="center"/>
          <w:ins w:id="1060" w:author="Rafi Aziizi" w:date="2021-11-12T14:33:00Z"/>
        </w:trPr>
        <w:tc>
          <w:tcPr>
            <w:tcW w:w="3827" w:type="dxa"/>
            <w:vAlign w:val="center"/>
          </w:tcPr>
          <w:p w14:paraId="4D82EC1B" w14:textId="77777777" w:rsidR="001F2641" w:rsidRPr="0044182F" w:rsidRDefault="001F2641" w:rsidP="001F2641">
            <w:pPr>
              <w:ind w:left="510"/>
              <w:rPr>
                <w:ins w:id="1061" w:author="Rafi Aziizi" w:date="2021-11-12T14:33:00Z"/>
              </w:rPr>
            </w:pPr>
          </w:p>
        </w:tc>
        <w:tc>
          <w:tcPr>
            <w:tcW w:w="3964" w:type="dxa"/>
            <w:vAlign w:val="center"/>
          </w:tcPr>
          <w:p w14:paraId="32A8A864" w14:textId="77777777" w:rsidR="001F2641" w:rsidRPr="0044182F" w:rsidRDefault="001F2641" w:rsidP="001F2641">
            <w:pPr>
              <w:numPr>
                <w:ilvl w:val="0"/>
                <w:numId w:val="79"/>
              </w:numPr>
              <w:spacing w:after="160"/>
              <w:ind w:left="511"/>
              <w:rPr>
                <w:ins w:id="1062" w:author="Rafi Aziizi" w:date="2021-11-12T14:33:00Z"/>
              </w:rPr>
            </w:pPr>
            <w:ins w:id="1063" w:author="Rafi Aziizi" w:date="2021-11-12T14:33:00Z">
              <w:r>
                <w:t>Menampilkan seluruh data siswa</w:t>
              </w:r>
            </w:ins>
          </w:p>
        </w:tc>
      </w:tr>
      <w:tr w:rsidR="001F2641" w:rsidRPr="0044182F" w14:paraId="4155C86E" w14:textId="77777777" w:rsidTr="001F2641">
        <w:trPr>
          <w:jc w:val="center"/>
          <w:ins w:id="1064" w:author="Rafi Aziizi" w:date="2021-11-12T14:33:00Z"/>
        </w:trPr>
        <w:tc>
          <w:tcPr>
            <w:tcW w:w="3827" w:type="dxa"/>
            <w:vAlign w:val="center"/>
          </w:tcPr>
          <w:p w14:paraId="392E405F" w14:textId="18378296" w:rsidR="001F2641" w:rsidRPr="0044182F" w:rsidRDefault="001F2641" w:rsidP="001F2641">
            <w:pPr>
              <w:pStyle w:val="ListParagraph"/>
              <w:numPr>
                <w:ilvl w:val="0"/>
                <w:numId w:val="79"/>
              </w:numPr>
              <w:rPr>
                <w:ins w:id="1065" w:author="Rafi Aziizi" w:date="2021-11-12T14:33:00Z"/>
              </w:rPr>
            </w:pPr>
            <w:ins w:id="1066" w:author="Rafi Aziizi" w:date="2021-11-12T14:33:00Z">
              <w:r>
                <w:t>Men</w:t>
              </w:r>
            </w:ins>
            <w:ins w:id="1067" w:author="Rafi Aziizi" w:date="2021-11-12T14:34:00Z">
              <w:r>
                <w:t>ekan tombol “</w:t>
              </w:r>
            </w:ins>
            <w:ins w:id="1068" w:author="Rafi Aziizi" w:date="2021-11-12T14:39:00Z">
              <w:r>
                <w:t>P</w:t>
              </w:r>
            </w:ins>
            <w:ins w:id="1069" w:author="Rafi Aziizi" w:date="2021-11-12T14:34:00Z">
              <w:r>
                <w:t xml:space="preserve">rofile </w:t>
              </w:r>
            </w:ins>
            <w:ins w:id="1070" w:author="Rafi Aziizi" w:date="2021-11-12T14:39:00Z">
              <w:r>
                <w:t>S</w:t>
              </w:r>
            </w:ins>
            <w:ins w:id="1071" w:author="Rafi Aziizi" w:date="2021-11-12T14:34:00Z">
              <w:r>
                <w:t>iswa”</w:t>
              </w:r>
            </w:ins>
          </w:p>
        </w:tc>
        <w:tc>
          <w:tcPr>
            <w:tcW w:w="3964" w:type="dxa"/>
            <w:vAlign w:val="center"/>
          </w:tcPr>
          <w:p w14:paraId="3E684617" w14:textId="77777777" w:rsidR="001F2641" w:rsidRDefault="001F2641" w:rsidP="001F2641">
            <w:pPr>
              <w:spacing w:after="160"/>
              <w:ind w:left="511"/>
              <w:rPr>
                <w:ins w:id="1072" w:author="Rafi Aziizi" w:date="2021-11-12T14:33:00Z"/>
              </w:rPr>
            </w:pPr>
          </w:p>
        </w:tc>
      </w:tr>
      <w:tr w:rsidR="001F2641" w:rsidRPr="0044182F" w14:paraId="582A751A" w14:textId="77777777" w:rsidTr="001F2641">
        <w:trPr>
          <w:jc w:val="center"/>
          <w:ins w:id="1073" w:author="Rafi Aziizi" w:date="2021-11-12T14:33:00Z"/>
        </w:trPr>
        <w:tc>
          <w:tcPr>
            <w:tcW w:w="3827" w:type="dxa"/>
            <w:vAlign w:val="center"/>
          </w:tcPr>
          <w:p w14:paraId="12F70944" w14:textId="77777777" w:rsidR="001F2641" w:rsidRDefault="001F2641" w:rsidP="001F2641">
            <w:pPr>
              <w:pStyle w:val="ListParagraph"/>
              <w:rPr>
                <w:ins w:id="1074" w:author="Rafi Aziizi" w:date="2021-11-12T14:33:00Z"/>
              </w:rPr>
            </w:pPr>
          </w:p>
        </w:tc>
        <w:tc>
          <w:tcPr>
            <w:tcW w:w="3964" w:type="dxa"/>
            <w:vAlign w:val="center"/>
          </w:tcPr>
          <w:p w14:paraId="2A2B3F5C" w14:textId="255DA46D" w:rsidR="001F2641" w:rsidRDefault="001F2641" w:rsidP="001F2641">
            <w:pPr>
              <w:pStyle w:val="ListParagraph"/>
              <w:numPr>
                <w:ilvl w:val="0"/>
                <w:numId w:val="79"/>
              </w:numPr>
              <w:spacing w:after="160"/>
              <w:rPr>
                <w:ins w:id="1075" w:author="Rafi Aziizi" w:date="2021-11-12T14:33:00Z"/>
              </w:rPr>
            </w:pPr>
            <w:ins w:id="1076" w:author="Rafi Aziizi" w:date="2021-11-12T14:34:00Z">
              <w:r>
                <w:t>Menampilkan data identitas siswa secara</w:t>
              </w:r>
            </w:ins>
            <w:ins w:id="1077" w:author="Rafi Aziizi" w:date="2021-11-12T14:35:00Z">
              <w:r>
                <w:t xml:space="preserve"> keseluruhan</w:t>
              </w:r>
            </w:ins>
          </w:p>
        </w:tc>
      </w:tr>
      <w:tr w:rsidR="001F2641" w:rsidRPr="0044182F" w14:paraId="200E698A" w14:textId="77777777" w:rsidTr="001F2641">
        <w:trPr>
          <w:jc w:val="center"/>
          <w:ins w:id="1078" w:author="Rafi Aziizi" w:date="2021-11-12T14:35:00Z"/>
        </w:trPr>
        <w:tc>
          <w:tcPr>
            <w:tcW w:w="3827" w:type="dxa"/>
            <w:vAlign w:val="center"/>
          </w:tcPr>
          <w:p w14:paraId="01433B8D" w14:textId="51FDAA51" w:rsidR="001F2641" w:rsidRDefault="001F2641" w:rsidP="001F2641">
            <w:pPr>
              <w:pStyle w:val="ListParagraph"/>
              <w:numPr>
                <w:ilvl w:val="0"/>
                <w:numId w:val="79"/>
              </w:numPr>
              <w:rPr>
                <w:ins w:id="1079" w:author="Rafi Aziizi" w:date="2021-11-12T14:35:00Z"/>
              </w:rPr>
              <w:pPrChange w:id="1080" w:author="Rafi Aziizi" w:date="2021-11-12T14:35:00Z">
                <w:pPr>
                  <w:pStyle w:val="ListParagraph"/>
                </w:pPr>
              </w:pPrChange>
            </w:pPr>
            <w:ins w:id="1081" w:author="Rafi Aziizi" w:date="2021-11-12T14:35:00Z">
              <w:r>
                <w:t>Melakukan perubahan data siswa</w:t>
              </w:r>
            </w:ins>
          </w:p>
        </w:tc>
        <w:tc>
          <w:tcPr>
            <w:tcW w:w="3964" w:type="dxa"/>
            <w:vAlign w:val="center"/>
          </w:tcPr>
          <w:p w14:paraId="0B503BAF" w14:textId="77777777" w:rsidR="001F2641" w:rsidRDefault="001F2641" w:rsidP="001F2641">
            <w:pPr>
              <w:spacing w:after="160"/>
              <w:rPr>
                <w:ins w:id="1082" w:author="Rafi Aziizi" w:date="2021-11-12T14:35:00Z"/>
              </w:rPr>
              <w:pPrChange w:id="1083" w:author="Rafi Aziizi" w:date="2021-11-12T14:35:00Z">
                <w:pPr>
                  <w:pStyle w:val="ListParagraph"/>
                  <w:numPr>
                    <w:numId w:val="79"/>
                  </w:numPr>
                  <w:spacing w:after="160"/>
                  <w:ind w:hanging="360"/>
                </w:pPr>
              </w:pPrChange>
            </w:pPr>
          </w:p>
        </w:tc>
      </w:tr>
      <w:tr w:rsidR="001F2641" w:rsidRPr="0044182F" w14:paraId="3E624386" w14:textId="77777777" w:rsidTr="001F2641">
        <w:trPr>
          <w:jc w:val="center"/>
          <w:ins w:id="1084" w:author="Rafi Aziizi" w:date="2021-11-12T14:35:00Z"/>
        </w:trPr>
        <w:tc>
          <w:tcPr>
            <w:tcW w:w="3827" w:type="dxa"/>
            <w:vAlign w:val="center"/>
          </w:tcPr>
          <w:p w14:paraId="74E3768C" w14:textId="77777777" w:rsidR="001F2641" w:rsidRDefault="001F2641" w:rsidP="001F2641">
            <w:pPr>
              <w:rPr>
                <w:ins w:id="1085" w:author="Rafi Aziizi" w:date="2021-11-12T14:35:00Z"/>
              </w:rPr>
              <w:pPrChange w:id="1086" w:author="Rafi Aziizi" w:date="2021-11-12T14:35:00Z">
                <w:pPr>
                  <w:pStyle w:val="ListParagraph"/>
                  <w:numPr>
                    <w:numId w:val="79"/>
                  </w:numPr>
                  <w:ind w:hanging="360"/>
                </w:pPr>
              </w:pPrChange>
            </w:pPr>
          </w:p>
        </w:tc>
        <w:tc>
          <w:tcPr>
            <w:tcW w:w="3964" w:type="dxa"/>
            <w:vAlign w:val="center"/>
          </w:tcPr>
          <w:p w14:paraId="5547CBCC" w14:textId="4CF76BD3" w:rsidR="001F2641" w:rsidRDefault="001F2641" w:rsidP="001F2641">
            <w:pPr>
              <w:pStyle w:val="ListParagraph"/>
              <w:numPr>
                <w:ilvl w:val="0"/>
                <w:numId w:val="79"/>
              </w:numPr>
              <w:spacing w:after="160"/>
              <w:rPr>
                <w:ins w:id="1087" w:author="Rafi Aziizi" w:date="2021-11-12T14:35:00Z"/>
              </w:rPr>
              <w:pPrChange w:id="1088" w:author="Rafi Aziizi" w:date="2021-11-12T14:35:00Z">
                <w:pPr>
                  <w:spacing w:after="160"/>
                </w:pPr>
              </w:pPrChange>
            </w:pPr>
            <w:ins w:id="1089" w:author="Rafi Aziizi" w:date="2021-11-12T14:35:00Z">
              <w:r>
                <w:t xml:space="preserve">Menyimpan data </w:t>
              </w:r>
            </w:ins>
            <w:ins w:id="1090" w:author="Rafi Aziizi" w:date="2021-11-12T14:36:00Z">
              <w:r>
                <w:t>siswa terbaru</w:t>
              </w:r>
            </w:ins>
            <w:ins w:id="1091" w:author="Rafi Aziizi" w:date="2021-11-12T14:35:00Z">
              <w:r>
                <w:t xml:space="preserve"> pada </w:t>
              </w:r>
              <w:r w:rsidRPr="001F2641">
                <w:rPr>
                  <w:i/>
                  <w:iCs/>
                  <w:rPrChange w:id="1092" w:author="Rafi Aziizi" w:date="2021-11-12T14:35:00Z">
                    <w:rPr/>
                  </w:rPrChange>
                </w:rPr>
                <w:t>database</w:t>
              </w:r>
            </w:ins>
          </w:p>
        </w:tc>
      </w:tr>
      <w:tr w:rsidR="001F2641" w:rsidRPr="001B1AF9" w14:paraId="4A57B584" w14:textId="77777777" w:rsidTr="001F2641">
        <w:trPr>
          <w:jc w:val="center"/>
          <w:ins w:id="1093" w:author="Rafi Aziizi" w:date="2021-11-12T14:33:00Z"/>
        </w:trPr>
        <w:tc>
          <w:tcPr>
            <w:tcW w:w="7791" w:type="dxa"/>
            <w:gridSpan w:val="2"/>
            <w:shd w:val="clear" w:color="auto" w:fill="F2EE98"/>
            <w:vAlign w:val="center"/>
          </w:tcPr>
          <w:p w14:paraId="6FDB47A0" w14:textId="77777777" w:rsidR="001F2641" w:rsidRPr="001B1AF9" w:rsidRDefault="001F2641" w:rsidP="001F2641">
            <w:pPr>
              <w:pStyle w:val="ListParagraph"/>
              <w:spacing w:after="160"/>
              <w:ind w:left="468"/>
              <w:jc w:val="center"/>
              <w:rPr>
                <w:ins w:id="1094" w:author="Rafi Aziizi" w:date="2021-11-12T14:33:00Z"/>
                <w:b/>
                <w:bCs/>
              </w:rPr>
            </w:pPr>
            <w:ins w:id="1095" w:author="Rafi Aziizi" w:date="2021-11-12T14:33:00Z">
              <w:r w:rsidRPr="001B1AF9">
                <w:rPr>
                  <w:b/>
                  <w:bCs/>
                </w:rPr>
                <w:t>Skenario Eksepsi (Optional)</w:t>
              </w:r>
            </w:ins>
          </w:p>
        </w:tc>
      </w:tr>
      <w:tr w:rsidR="001F2641" w:rsidRPr="001B1AF9" w14:paraId="38639B75" w14:textId="77777777" w:rsidTr="001F2641">
        <w:trPr>
          <w:jc w:val="center"/>
          <w:ins w:id="1096" w:author="Rafi Aziizi" w:date="2021-11-12T14:33:00Z"/>
        </w:trPr>
        <w:tc>
          <w:tcPr>
            <w:tcW w:w="3827" w:type="dxa"/>
            <w:shd w:val="clear" w:color="auto" w:fill="F2EE98"/>
            <w:vAlign w:val="center"/>
          </w:tcPr>
          <w:p w14:paraId="21DB747A" w14:textId="77777777" w:rsidR="001F2641" w:rsidRPr="001B1AF9" w:rsidRDefault="001F2641" w:rsidP="001F2641">
            <w:pPr>
              <w:pStyle w:val="ListParagraph"/>
              <w:ind w:left="450"/>
              <w:jc w:val="center"/>
              <w:rPr>
                <w:ins w:id="1097" w:author="Rafi Aziizi" w:date="2021-11-12T14:33:00Z"/>
                <w:b/>
                <w:bCs/>
              </w:rPr>
            </w:pPr>
            <w:ins w:id="1098" w:author="Rafi Aziizi" w:date="2021-11-12T14:33:00Z">
              <w:r w:rsidRPr="001B1AF9">
                <w:rPr>
                  <w:b/>
                  <w:bCs/>
                </w:rPr>
                <w:t>Aksi Aktor</w:t>
              </w:r>
            </w:ins>
          </w:p>
        </w:tc>
        <w:tc>
          <w:tcPr>
            <w:tcW w:w="3964" w:type="dxa"/>
            <w:shd w:val="clear" w:color="auto" w:fill="F2EE98"/>
            <w:vAlign w:val="center"/>
          </w:tcPr>
          <w:p w14:paraId="7B1038E5" w14:textId="77777777" w:rsidR="001F2641" w:rsidRPr="001B1AF9" w:rsidRDefault="001F2641" w:rsidP="001F2641">
            <w:pPr>
              <w:pStyle w:val="ListParagraph"/>
              <w:spacing w:after="160"/>
              <w:ind w:left="468"/>
              <w:jc w:val="center"/>
              <w:rPr>
                <w:ins w:id="1099" w:author="Rafi Aziizi" w:date="2021-11-12T14:33:00Z"/>
                <w:b/>
                <w:bCs/>
              </w:rPr>
            </w:pPr>
            <w:ins w:id="1100" w:author="Rafi Aziizi" w:date="2021-11-12T14:33:00Z">
              <w:r w:rsidRPr="001B1AF9">
                <w:rPr>
                  <w:b/>
                  <w:bCs/>
                </w:rPr>
                <w:t>Reaksi Sistem</w:t>
              </w:r>
            </w:ins>
          </w:p>
        </w:tc>
      </w:tr>
      <w:tr w:rsidR="001F2641" w14:paraId="2F8996C0" w14:textId="77777777" w:rsidTr="001F2641">
        <w:trPr>
          <w:jc w:val="center"/>
          <w:ins w:id="1101" w:author="Rafi Aziizi" w:date="2021-11-12T14:33:00Z"/>
        </w:trPr>
        <w:tc>
          <w:tcPr>
            <w:tcW w:w="3827" w:type="dxa"/>
            <w:vAlign w:val="center"/>
          </w:tcPr>
          <w:p w14:paraId="604FB17E" w14:textId="715AEE17" w:rsidR="001F2641" w:rsidRDefault="001F2641" w:rsidP="001F2641">
            <w:pPr>
              <w:ind w:left="360"/>
              <w:rPr>
                <w:ins w:id="1102" w:author="Rafi Aziizi" w:date="2021-11-12T14:33:00Z"/>
              </w:rPr>
            </w:pPr>
            <w:ins w:id="1103" w:author="Rafi Aziizi" w:date="2021-11-12T14:36:00Z">
              <w:r>
                <w:t>5</w:t>
              </w:r>
            </w:ins>
            <w:ins w:id="1104" w:author="Rafi Aziizi" w:date="2021-11-12T14:33:00Z">
              <w:r>
                <w:t xml:space="preserve">a. Tidak memasukan secara benar data siswa yang akan </w:t>
              </w:r>
            </w:ins>
            <w:ins w:id="1105" w:author="Rafi Aziizi" w:date="2021-11-12T14:36:00Z">
              <w:r>
                <w:t>diperbaharui</w:t>
              </w:r>
            </w:ins>
          </w:p>
        </w:tc>
        <w:tc>
          <w:tcPr>
            <w:tcW w:w="3964" w:type="dxa"/>
            <w:vAlign w:val="center"/>
          </w:tcPr>
          <w:p w14:paraId="6C590E61" w14:textId="77777777" w:rsidR="001F2641" w:rsidRDefault="001F2641" w:rsidP="001F2641">
            <w:pPr>
              <w:pStyle w:val="ListParagraph"/>
              <w:spacing w:after="160"/>
              <w:ind w:left="468"/>
              <w:rPr>
                <w:ins w:id="1106" w:author="Rafi Aziizi" w:date="2021-11-12T14:33:00Z"/>
              </w:rPr>
            </w:pPr>
          </w:p>
        </w:tc>
      </w:tr>
      <w:tr w:rsidR="001F2641" w14:paraId="6E42B32D" w14:textId="77777777" w:rsidTr="001F2641">
        <w:trPr>
          <w:jc w:val="center"/>
          <w:ins w:id="1107" w:author="Rafi Aziizi" w:date="2021-11-12T14:33:00Z"/>
        </w:trPr>
        <w:tc>
          <w:tcPr>
            <w:tcW w:w="3827" w:type="dxa"/>
            <w:vAlign w:val="center"/>
          </w:tcPr>
          <w:p w14:paraId="4C6912CD" w14:textId="77777777" w:rsidR="001F2641" w:rsidRDefault="001F2641" w:rsidP="001F2641">
            <w:pPr>
              <w:pStyle w:val="ListParagraph"/>
              <w:ind w:left="450"/>
              <w:rPr>
                <w:ins w:id="1108" w:author="Rafi Aziizi" w:date="2021-11-12T14:33:00Z"/>
              </w:rPr>
            </w:pPr>
          </w:p>
        </w:tc>
        <w:tc>
          <w:tcPr>
            <w:tcW w:w="3964" w:type="dxa"/>
            <w:vAlign w:val="center"/>
          </w:tcPr>
          <w:p w14:paraId="76030E26" w14:textId="04EC542B" w:rsidR="001F2641" w:rsidRDefault="001F2641" w:rsidP="001F2641">
            <w:pPr>
              <w:spacing w:after="160"/>
              <w:ind w:left="360"/>
              <w:rPr>
                <w:ins w:id="1109" w:author="Rafi Aziizi" w:date="2021-11-12T14:33:00Z"/>
              </w:rPr>
            </w:pPr>
            <w:ins w:id="1110" w:author="Rafi Aziizi" w:date="2021-11-12T14:33:00Z">
              <w:r>
                <w:t xml:space="preserve">3b. Menampilkan pemberitahuan melalui notifikasi bahwa data siswa tidak memenuhi persyaratan dan gagal </w:t>
              </w:r>
            </w:ins>
            <w:ins w:id="1111" w:author="Rafi Aziizi" w:date="2021-11-12T14:36:00Z">
              <w:r>
                <w:t>diperbaharui</w:t>
              </w:r>
            </w:ins>
          </w:p>
        </w:tc>
      </w:tr>
    </w:tbl>
    <w:p w14:paraId="12738AC9" w14:textId="77777777" w:rsidR="001F2641" w:rsidRDefault="001F2641" w:rsidP="0025138C">
      <w:pPr>
        <w:ind w:firstLine="66"/>
        <w:rPr>
          <w:ins w:id="1112" w:author="Rafi Aziizi" w:date="2021-11-12T14:19:00Z"/>
        </w:rPr>
        <w:pPrChange w:id="1113" w:author="Rafi Aziizi" w:date="2021-11-12T14:22:00Z">
          <w:pPr>
            <w:ind w:firstLine="426"/>
          </w:pPr>
        </w:pPrChange>
      </w:pPr>
    </w:p>
    <w:p w14:paraId="7F2AAC80" w14:textId="41DFE771" w:rsidR="0025138C" w:rsidRDefault="0025138C" w:rsidP="0025138C">
      <w:pPr>
        <w:ind w:firstLine="66"/>
        <w:pPrChange w:id="1114" w:author="Rafi Aziizi" w:date="2021-11-12T14:22:00Z">
          <w:pPr>
            <w:pStyle w:val="ListParagraph"/>
            <w:numPr>
              <w:numId w:val="25"/>
            </w:numPr>
            <w:ind w:left="426" w:hanging="360"/>
          </w:pPr>
        </w:pPrChange>
      </w:pPr>
      <w:ins w:id="1115" w:author="Rafi Aziizi" w:date="2021-11-12T14:19:00Z">
        <w:r>
          <w:t>d. Skenario Lihat Siswa</w:t>
        </w:r>
      </w:ins>
    </w:p>
    <w:p w14:paraId="77C76E3A" w14:textId="0CF70981" w:rsidR="00117601" w:rsidRDefault="00117601" w:rsidP="005B790F">
      <w:pPr>
        <w:pStyle w:val="Caption"/>
        <w:keepNext/>
        <w:jc w:val="center"/>
      </w:pPr>
      <w:bookmarkStart w:id="1116" w:name="_Toc83115870"/>
      <w:r>
        <w:t xml:space="preserve">Table 3. </w:t>
      </w:r>
      <w:r w:rsidR="006720D0">
        <w:fldChar w:fldCharType="begin"/>
      </w:r>
      <w:r w:rsidR="006720D0">
        <w:instrText xml:space="preserve"> SEQ Table_3. \* ARABIC </w:instrText>
      </w:r>
      <w:r w:rsidR="006720D0">
        <w:fldChar w:fldCharType="separate"/>
      </w:r>
      <w:r w:rsidR="00A911C8">
        <w:rPr>
          <w:noProof/>
        </w:rPr>
        <w:t>9</w:t>
      </w:r>
      <w:r w:rsidR="006720D0">
        <w:fldChar w:fldCharType="end"/>
      </w:r>
      <w:r>
        <w:t xml:space="preserve"> </w:t>
      </w:r>
      <w:r w:rsidRPr="002E4F11">
        <w:t>Skenario Use Case Kelola Siswa</w:t>
      </w:r>
      <w:bookmarkEnd w:id="1116"/>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7B7AB3" w:rsidRPr="00A46E0B" w14:paraId="5F18B9D2" w14:textId="77777777" w:rsidTr="003E4796">
        <w:trPr>
          <w:jc w:val="center"/>
        </w:trPr>
        <w:tc>
          <w:tcPr>
            <w:tcW w:w="3827" w:type="dxa"/>
            <w:shd w:val="clear" w:color="auto" w:fill="F2EE98"/>
            <w:vAlign w:val="center"/>
          </w:tcPr>
          <w:p w14:paraId="092D90D4" w14:textId="77777777" w:rsidR="007B7AB3" w:rsidRPr="0044182F" w:rsidRDefault="007B7AB3" w:rsidP="003E4796">
            <w:pPr>
              <w:rPr>
                <w:b/>
              </w:rPr>
            </w:pPr>
            <w:r w:rsidRPr="0044182F">
              <w:rPr>
                <w:b/>
              </w:rPr>
              <w:t>Name</w:t>
            </w:r>
          </w:p>
        </w:tc>
        <w:tc>
          <w:tcPr>
            <w:tcW w:w="3964" w:type="dxa"/>
            <w:shd w:val="clear" w:color="auto" w:fill="F2EE98"/>
            <w:vAlign w:val="center"/>
          </w:tcPr>
          <w:p w14:paraId="3419DBF9" w14:textId="1FF2ECA4" w:rsidR="007B7AB3" w:rsidRPr="00A46E0B" w:rsidRDefault="007B7AB3" w:rsidP="003E4796">
            <w:del w:id="1117" w:author="Rafi Aziizi" w:date="2021-11-12T14:21:00Z">
              <w:r w:rsidDel="0025138C">
                <w:delText>Kelola Siswa</w:delText>
              </w:r>
            </w:del>
            <w:ins w:id="1118" w:author="Rafi Aziizi" w:date="2021-11-12T14:21:00Z">
              <w:r w:rsidR="0025138C">
                <w:t>Lihat Siswa</w:t>
              </w:r>
            </w:ins>
          </w:p>
        </w:tc>
      </w:tr>
      <w:tr w:rsidR="007B7AB3" w:rsidRPr="002F6C1D" w14:paraId="63266B81" w14:textId="77777777" w:rsidTr="003E4796">
        <w:trPr>
          <w:jc w:val="center"/>
        </w:trPr>
        <w:tc>
          <w:tcPr>
            <w:tcW w:w="3827" w:type="dxa"/>
            <w:vAlign w:val="center"/>
          </w:tcPr>
          <w:p w14:paraId="529D8960" w14:textId="77777777" w:rsidR="007B7AB3" w:rsidRPr="0044182F" w:rsidRDefault="007B7AB3" w:rsidP="003E4796">
            <w:pPr>
              <w:rPr>
                <w:b/>
              </w:rPr>
            </w:pPr>
            <w:r w:rsidRPr="0044182F">
              <w:rPr>
                <w:b/>
              </w:rPr>
              <w:t>ID</w:t>
            </w:r>
          </w:p>
        </w:tc>
        <w:tc>
          <w:tcPr>
            <w:tcW w:w="3964" w:type="dxa"/>
            <w:vAlign w:val="center"/>
          </w:tcPr>
          <w:p w14:paraId="00AC0AC9" w14:textId="662ABDC0" w:rsidR="007B7AB3" w:rsidRPr="002F6C1D" w:rsidRDefault="007B7AB3" w:rsidP="003E4796">
            <w:r>
              <w:t>RC</w:t>
            </w:r>
            <w:r w:rsidR="000D36D4">
              <w:t>12</w:t>
            </w:r>
          </w:p>
        </w:tc>
      </w:tr>
      <w:tr w:rsidR="007B7AB3" w:rsidRPr="000C722D" w14:paraId="3F8FEDF6" w14:textId="77777777" w:rsidTr="003E4796">
        <w:trPr>
          <w:jc w:val="center"/>
        </w:trPr>
        <w:tc>
          <w:tcPr>
            <w:tcW w:w="3827" w:type="dxa"/>
            <w:vAlign w:val="center"/>
          </w:tcPr>
          <w:p w14:paraId="53F70D54" w14:textId="77777777" w:rsidR="007B7AB3" w:rsidRPr="0044182F" w:rsidRDefault="007B7AB3" w:rsidP="003E4796">
            <w:pPr>
              <w:rPr>
                <w:b/>
              </w:rPr>
            </w:pPr>
            <w:r w:rsidRPr="0044182F">
              <w:rPr>
                <w:b/>
              </w:rPr>
              <w:t>Description</w:t>
            </w:r>
          </w:p>
        </w:tc>
        <w:tc>
          <w:tcPr>
            <w:tcW w:w="3964" w:type="dxa"/>
          </w:tcPr>
          <w:p w14:paraId="47C7302C" w14:textId="1CB8FDC5" w:rsidR="007B7AB3" w:rsidRPr="000C722D" w:rsidRDefault="007B7AB3" w:rsidP="003E4796">
            <w:r>
              <w:t xml:space="preserve">Use case ini merupakan use case generalisasi dari </w:t>
            </w:r>
            <w:ins w:id="1119" w:author="Rafi Aziizi" w:date="2021-11-12T14:21:00Z">
              <w:r w:rsidR="0025138C">
                <w:t xml:space="preserve">kelola siswa untuk </w:t>
              </w:r>
            </w:ins>
            <w:del w:id="1120" w:author="Rafi Aziizi" w:date="2021-11-12T14:20:00Z">
              <w:r w:rsidDel="0025138C">
                <w:delText xml:space="preserve">menambah, </w:delText>
              </w:r>
            </w:del>
            <w:r w:rsidR="000D36D4">
              <w:t>melihat</w:t>
            </w:r>
            <w:del w:id="1121" w:author="Rafi Aziizi" w:date="2021-11-12T14:21:00Z">
              <w:r w:rsidR="000D36D4" w:rsidDel="0025138C">
                <w:delText>, mengubah</w:delText>
              </w:r>
              <w:r w:rsidDel="0025138C">
                <w:delText xml:space="preserve"> dan menghapus</w:delText>
              </w:r>
            </w:del>
            <w:r>
              <w:t xml:space="preserve"> data siswa.</w:t>
            </w:r>
          </w:p>
        </w:tc>
      </w:tr>
      <w:tr w:rsidR="007B7AB3" w:rsidRPr="002F6C1D" w14:paraId="179D3D92" w14:textId="77777777" w:rsidTr="003E4796">
        <w:trPr>
          <w:jc w:val="center"/>
        </w:trPr>
        <w:tc>
          <w:tcPr>
            <w:tcW w:w="3827" w:type="dxa"/>
            <w:vAlign w:val="center"/>
          </w:tcPr>
          <w:p w14:paraId="0FA8D860" w14:textId="77777777" w:rsidR="007B7AB3" w:rsidRPr="0044182F" w:rsidRDefault="007B7AB3" w:rsidP="003E4796">
            <w:pPr>
              <w:rPr>
                <w:b/>
              </w:rPr>
            </w:pPr>
            <w:r w:rsidRPr="0044182F">
              <w:rPr>
                <w:b/>
              </w:rPr>
              <w:t>Actors</w:t>
            </w:r>
          </w:p>
        </w:tc>
        <w:tc>
          <w:tcPr>
            <w:tcW w:w="3964" w:type="dxa"/>
            <w:vAlign w:val="center"/>
          </w:tcPr>
          <w:p w14:paraId="5B81A4D4" w14:textId="681ACCDF" w:rsidR="007B7AB3" w:rsidRPr="002F6C1D" w:rsidRDefault="007B7AB3" w:rsidP="003E4796">
            <w:r>
              <w:t>Bag.IT, Guru BK.</w:t>
            </w:r>
          </w:p>
        </w:tc>
      </w:tr>
      <w:tr w:rsidR="007B7AB3" w:rsidRPr="0044182F" w14:paraId="221C1EE0" w14:textId="77777777" w:rsidTr="003E4796">
        <w:trPr>
          <w:jc w:val="center"/>
        </w:trPr>
        <w:tc>
          <w:tcPr>
            <w:tcW w:w="3827" w:type="dxa"/>
            <w:vAlign w:val="center"/>
          </w:tcPr>
          <w:p w14:paraId="064FDABE" w14:textId="77777777" w:rsidR="007B7AB3" w:rsidRPr="0044182F" w:rsidRDefault="007B7AB3" w:rsidP="003E4796">
            <w:pPr>
              <w:rPr>
                <w:b/>
              </w:rPr>
            </w:pPr>
            <w:r w:rsidRPr="0044182F">
              <w:rPr>
                <w:b/>
              </w:rPr>
              <w:t>Frequency of Use</w:t>
            </w:r>
          </w:p>
        </w:tc>
        <w:tc>
          <w:tcPr>
            <w:tcW w:w="3964" w:type="dxa"/>
            <w:vAlign w:val="center"/>
          </w:tcPr>
          <w:p w14:paraId="40875030" w14:textId="25257FF0" w:rsidR="007B7AB3" w:rsidRPr="007B7AB3" w:rsidRDefault="007B7AB3" w:rsidP="003E4796">
            <w:pPr>
              <w:rPr>
                <w:i/>
                <w:iCs/>
              </w:rPr>
            </w:pPr>
            <w:r>
              <w:rPr>
                <w:i/>
                <w:iCs/>
              </w:rPr>
              <w:t>Conditional</w:t>
            </w:r>
          </w:p>
        </w:tc>
      </w:tr>
      <w:tr w:rsidR="007B7AB3" w:rsidRPr="0044182F" w14:paraId="63DD45B8" w14:textId="77777777" w:rsidTr="003E4796">
        <w:trPr>
          <w:jc w:val="center"/>
        </w:trPr>
        <w:tc>
          <w:tcPr>
            <w:tcW w:w="3827" w:type="dxa"/>
            <w:vAlign w:val="center"/>
          </w:tcPr>
          <w:p w14:paraId="2BD93E42" w14:textId="77777777" w:rsidR="007B7AB3" w:rsidRPr="0044182F" w:rsidRDefault="007B7AB3" w:rsidP="003E4796">
            <w:pPr>
              <w:rPr>
                <w:b/>
              </w:rPr>
            </w:pPr>
            <w:r w:rsidRPr="0044182F">
              <w:rPr>
                <w:b/>
              </w:rPr>
              <w:t>Triggers</w:t>
            </w:r>
          </w:p>
        </w:tc>
        <w:tc>
          <w:tcPr>
            <w:tcW w:w="3964" w:type="dxa"/>
            <w:vAlign w:val="center"/>
          </w:tcPr>
          <w:p w14:paraId="48363D5F" w14:textId="52C1BC35" w:rsidR="007B7AB3" w:rsidRPr="0044182F" w:rsidRDefault="007B7AB3" w:rsidP="003E4796">
            <w:r>
              <w:t>-</w:t>
            </w:r>
          </w:p>
        </w:tc>
      </w:tr>
      <w:tr w:rsidR="007B7AB3" w:rsidRPr="0081005E" w14:paraId="2A826998" w14:textId="77777777" w:rsidTr="003E4796">
        <w:trPr>
          <w:jc w:val="center"/>
        </w:trPr>
        <w:tc>
          <w:tcPr>
            <w:tcW w:w="3827" w:type="dxa"/>
            <w:vAlign w:val="center"/>
          </w:tcPr>
          <w:p w14:paraId="3AC88660" w14:textId="77777777" w:rsidR="007B7AB3" w:rsidRPr="0044182F" w:rsidRDefault="007B7AB3" w:rsidP="003E4796">
            <w:pPr>
              <w:rPr>
                <w:b/>
              </w:rPr>
            </w:pPr>
            <w:r w:rsidRPr="0044182F">
              <w:rPr>
                <w:b/>
              </w:rPr>
              <w:t>Pre-Conditions</w:t>
            </w:r>
          </w:p>
        </w:tc>
        <w:tc>
          <w:tcPr>
            <w:tcW w:w="3964" w:type="dxa"/>
            <w:vAlign w:val="center"/>
          </w:tcPr>
          <w:p w14:paraId="39D7E53F" w14:textId="4A6F24B9" w:rsidR="007B7AB3" w:rsidRPr="0081005E" w:rsidRDefault="007B7AB3" w:rsidP="003E4796">
            <w:pPr>
              <w:rPr>
                <w:i/>
                <w:iCs/>
              </w:rPr>
            </w:pPr>
            <w:del w:id="1122" w:author="Rafi Aziizi" w:date="2021-11-12T14:22:00Z">
              <w:r w:rsidDel="0025138C">
                <w:delText>Data tetap pada kondisi biasa</w:delText>
              </w:r>
            </w:del>
            <w:ins w:id="1123" w:author="Rafi Aziizi" w:date="2021-11-12T14:22:00Z">
              <w:r w:rsidR="0025138C">
                <w:t>null</w:t>
              </w:r>
            </w:ins>
          </w:p>
        </w:tc>
      </w:tr>
      <w:tr w:rsidR="007B7AB3" w:rsidRPr="0048762E" w14:paraId="2F8D252A" w14:textId="77777777" w:rsidTr="003E4796">
        <w:trPr>
          <w:jc w:val="center"/>
        </w:trPr>
        <w:tc>
          <w:tcPr>
            <w:tcW w:w="3827" w:type="dxa"/>
            <w:vAlign w:val="center"/>
          </w:tcPr>
          <w:p w14:paraId="6819BF89" w14:textId="77777777" w:rsidR="007B7AB3" w:rsidRPr="0044182F" w:rsidRDefault="007B7AB3" w:rsidP="003E4796">
            <w:pPr>
              <w:rPr>
                <w:b/>
              </w:rPr>
            </w:pPr>
            <w:r w:rsidRPr="0044182F">
              <w:rPr>
                <w:b/>
              </w:rPr>
              <w:t>Post-Conditions</w:t>
            </w:r>
          </w:p>
        </w:tc>
        <w:tc>
          <w:tcPr>
            <w:tcW w:w="3964" w:type="dxa"/>
            <w:vAlign w:val="center"/>
          </w:tcPr>
          <w:p w14:paraId="3ED5EA5F" w14:textId="5CCFA614" w:rsidR="007B7AB3" w:rsidRPr="0048762E" w:rsidRDefault="007B7AB3" w:rsidP="003E4796">
            <w:del w:id="1124" w:author="Rafi Aziizi" w:date="2021-11-12T14:22:00Z">
              <w:r w:rsidDel="0025138C">
                <w:delText>Data telah dikelola atau diedit</w:delText>
              </w:r>
            </w:del>
            <w:ins w:id="1125" w:author="Rafi Aziizi" w:date="2021-11-12T14:22:00Z">
              <w:r w:rsidR="0025138C">
                <w:t>Data siswa ditampilkan</w:t>
              </w:r>
            </w:ins>
          </w:p>
        </w:tc>
      </w:tr>
      <w:tr w:rsidR="007B7AB3" w:rsidRPr="0044182F" w14:paraId="6CC5D8D7" w14:textId="77777777" w:rsidTr="003E4796">
        <w:trPr>
          <w:jc w:val="center"/>
        </w:trPr>
        <w:tc>
          <w:tcPr>
            <w:tcW w:w="7791" w:type="dxa"/>
            <w:gridSpan w:val="2"/>
            <w:shd w:val="clear" w:color="auto" w:fill="F2EE98"/>
            <w:vAlign w:val="center"/>
          </w:tcPr>
          <w:p w14:paraId="54D79040" w14:textId="77777777" w:rsidR="007B7AB3" w:rsidRPr="0044182F" w:rsidRDefault="007B7AB3" w:rsidP="003E4796">
            <w:pPr>
              <w:jc w:val="center"/>
              <w:rPr>
                <w:b/>
              </w:rPr>
            </w:pPr>
            <w:r w:rsidRPr="0044182F">
              <w:rPr>
                <w:b/>
              </w:rPr>
              <w:t>Main Course</w:t>
            </w:r>
          </w:p>
        </w:tc>
      </w:tr>
      <w:tr w:rsidR="007B7AB3" w:rsidRPr="0044182F" w14:paraId="445B2946" w14:textId="77777777" w:rsidTr="003E4796">
        <w:trPr>
          <w:jc w:val="center"/>
        </w:trPr>
        <w:tc>
          <w:tcPr>
            <w:tcW w:w="3827" w:type="dxa"/>
            <w:shd w:val="clear" w:color="auto" w:fill="F2EE98"/>
            <w:vAlign w:val="center"/>
          </w:tcPr>
          <w:p w14:paraId="7D1C9807" w14:textId="77777777" w:rsidR="007B7AB3" w:rsidRPr="0044182F" w:rsidRDefault="007B7AB3" w:rsidP="003E4796">
            <w:pPr>
              <w:jc w:val="center"/>
              <w:rPr>
                <w:b/>
              </w:rPr>
            </w:pPr>
            <w:r w:rsidRPr="0044182F">
              <w:rPr>
                <w:b/>
              </w:rPr>
              <w:t>Aksi Aktor</w:t>
            </w:r>
          </w:p>
        </w:tc>
        <w:tc>
          <w:tcPr>
            <w:tcW w:w="3964" w:type="dxa"/>
            <w:shd w:val="clear" w:color="auto" w:fill="F2EE98"/>
            <w:vAlign w:val="center"/>
          </w:tcPr>
          <w:p w14:paraId="4D014259" w14:textId="77777777" w:rsidR="007B7AB3" w:rsidRPr="0044182F" w:rsidRDefault="007B7AB3" w:rsidP="003E4796">
            <w:pPr>
              <w:jc w:val="center"/>
              <w:rPr>
                <w:b/>
              </w:rPr>
            </w:pPr>
            <w:r w:rsidRPr="0044182F">
              <w:rPr>
                <w:b/>
              </w:rPr>
              <w:t>Reaksi Sistem</w:t>
            </w:r>
          </w:p>
        </w:tc>
      </w:tr>
      <w:tr w:rsidR="007B7AB3" w:rsidRPr="0044182F" w14:paraId="0F97AC1B" w14:textId="77777777" w:rsidTr="003E4796">
        <w:trPr>
          <w:jc w:val="center"/>
        </w:trPr>
        <w:tc>
          <w:tcPr>
            <w:tcW w:w="3827" w:type="dxa"/>
            <w:vAlign w:val="center"/>
          </w:tcPr>
          <w:p w14:paraId="784B2D34" w14:textId="6D60399F" w:rsidR="007B7AB3" w:rsidRPr="0044182F" w:rsidRDefault="007C5FA9" w:rsidP="001F2641">
            <w:pPr>
              <w:pStyle w:val="ListParagraph"/>
              <w:numPr>
                <w:ilvl w:val="3"/>
                <w:numId w:val="9"/>
              </w:numPr>
              <w:spacing w:after="160"/>
              <w:ind w:left="607"/>
              <w:pPrChange w:id="1126" w:author="Rafi Aziizi" w:date="2021-11-12T14:40:00Z">
                <w:pPr>
                  <w:numPr>
                    <w:numId w:val="79"/>
                  </w:numPr>
                  <w:spacing w:after="160"/>
                  <w:ind w:left="720" w:hanging="360"/>
                </w:pPr>
              </w:pPrChange>
            </w:pPr>
            <w:ins w:id="1127" w:author="Rafi Aziizi" w:date="2021-11-12T10:46:00Z">
              <w:r>
                <w:t xml:space="preserve">Memasuki </w:t>
              </w:r>
            </w:ins>
            <w:del w:id="1128" w:author="Rafi Aziizi" w:date="2021-11-12T10:46:00Z">
              <w:r w:rsidR="007B7AB3" w:rsidDel="007C5FA9">
                <w:delText xml:space="preserve">Aktor masuk kedalam </w:delText>
              </w:r>
            </w:del>
            <w:r w:rsidR="007B7AB3">
              <w:t>menu “Data Siswa”</w:t>
            </w:r>
          </w:p>
        </w:tc>
        <w:tc>
          <w:tcPr>
            <w:tcW w:w="3964" w:type="dxa"/>
            <w:vAlign w:val="center"/>
          </w:tcPr>
          <w:p w14:paraId="77122EBB" w14:textId="77777777" w:rsidR="007B7AB3" w:rsidRPr="0044182F" w:rsidRDefault="007B7AB3" w:rsidP="003E4796">
            <w:pPr>
              <w:ind w:left="511"/>
            </w:pPr>
          </w:p>
        </w:tc>
      </w:tr>
      <w:tr w:rsidR="007B7AB3" w:rsidRPr="0044182F" w14:paraId="10739EC9" w14:textId="77777777" w:rsidTr="003E4796">
        <w:trPr>
          <w:jc w:val="center"/>
        </w:trPr>
        <w:tc>
          <w:tcPr>
            <w:tcW w:w="3827" w:type="dxa"/>
            <w:vAlign w:val="center"/>
          </w:tcPr>
          <w:p w14:paraId="48B23823" w14:textId="77777777" w:rsidR="007B7AB3" w:rsidRPr="0044182F" w:rsidRDefault="007B7AB3" w:rsidP="003E4796">
            <w:pPr>
              <w:ind w:left="510"/>
            </w:pPr>
          </w:p>
        </w:tc>
        <w:tc>
          <w:tcPr>
            <w:tcW w:w="3964" w:type="dxa"/>
            <w:vAlign w:val="center"/>
          </w:tcPr>
          <w:p w14:paraId="7820769F" w14:textId="393B8B14" w:rsidR="007B7AB3" w:rsidRPr="0044182F" w:rsidRDefault="007B7AB3" w:rsidP="001F2641">
            <w:pPr>
              <w:pStyle w:val="ListParagraph"/>
              <w:numPr>
                <w:ilvl w:val="3"/>
                <w:numId w:val="9"/>
              </w:numPr>
              <w:spacing w:after="160"/>
              <w:ind w:left="582"/>
              <w:pPrChange w:id="1129" w:author="Rafi Aziizi" w:date="2021-11-12T14:40:00Z">
                <w:pPr>
                  <w:numPr>
                    <w:numId w:val="79"/>
                  </w:numPr>
                  <w:spacing w:after="160"/>
                  <w:ind w:left="511" w:hanging="360"/>
                </w:pPr>
              </w:pPrChange>
            </w:pPr>
            <w:r>
              <w:t>Menampilkan seluruh data siswa</w:t>
            </w:r>
          </w:p>
        </w:tc>
      </w:tr>
      <w:tr w:rsidR="007B7AB3" w:rsidRPr="001B1AF9" w14:paraId="72CDE5E9" w14:textId="77777777" w:rsidTr="003E4796">
        <w:trPr>
          <w:jc w:val="center"/>
        </w:trPr>
        <w:tc>
          <w:tcPr>
            <w:tcW w:w="7791" w:type="dxa"/>
            <w:gridSpan w:val="2"/>
            <w:shd w:val="clear" w:color="auto" w:fill="F2EE98"/>
            <w:vAlign w:val="center"/>
          </w:tcPr>
          <w:p w14:paraId="5DAA8C1C" w14:textId="77777777" w:rsidR="007B7AB3" w:rsidRPr="001B1AF9" w:rsidRDefault="007B7AB3" w:rsidP="003E4796">
            <w:pPr>
              <w:pStyle w:val="ListParagraph"/>
              <w:spacing w:after="160"/>
              <w:ind w:left="468"/>
              <w:jc w:val="center"/>
              <w:rPr>
                <w:b/>
                <w:bCs/>
              </w:rPr>
            </w:pPr>
            <w:r w:rsidRPr="001B1AF9">
              <w:rPr>
                <w:b/>
                <w:bCs/>
              </w:rPr>
              <w:t>Skenario Eksepsi (Optional)</w:t>
            </w:r>
          </w:p>
        </w:tc>
      </w:tr>
      <w:tr w:rsidR="007B7AB3" w:rsidRPr="001B1AF9" w14:paraId="739B15B8" w14:textId="77777777" w:rsidTr="003E4796">
        <w:trPr>
          <w:jc w:val="center"/>
        </w:trPr>
        <w:tc>
          <w:tcPr>
            <w:tcW w:w="3827" w:type="dxa"/>
            <w:shd w:val="clear" w:color="auto" w:fill="F2EE98"/>
            <w:vAlign w:val="center"/>
          </w:tcPr>
          <w:p w14:paraId="5FFA1062" w14:textId="77777777" w:rsidR="007B7AB3" w:rsidRPr="001B1AF9" w:rsidRDefault="007B7AB3" w:rsidP="003E4796">
            <w:pPr>
              <w:pStyle w:val="ListParagraph"/>
              <w:ind w:left="450"/>
              <w:jc w:val="center"/>
              <w:rPr>
                <w:b/>
                <w:bCs/>
              </w:rPr>
            </w:pPr>
            <w:r w:rsidRPr="001B1AF9">
              <w:rPr>
                <w:b/>
                <w:bCs/>
              </w:rPr>
              <w:t>Aksi Aktor</w:t>
            </w:r>
          </w:p>
        </w:tc>
        <w:tc>
          <w:tcPr>
            <w:tcW w:w="3964" w:type="dxa"/>
            <w:shd w:val="clear" w:color="auto" w:fill="F2EE98"/>
            <w:vAlign w:val="center"/>
          </w:tcPr>
          <w:p w14:paraId="17535972" w14:textId="77777777" w:rsidR="007B7AB3" w:rsidRPr="001B1AF9" w:rsidRDefault="007B7AB3" w:rsidP="003E4796">
            <w:pPr>
              <w:pStyle w:val="ListParagraph"/>
              <w:spacing w:after="160"/>
              <w:ind w:left="468"/>
              <w:jc w:val="center"/>
              <w:rPr>
                <w:b/>
                <w:bCs/>
              </w:rPr>
            </w:pPr>
            <w:r w:rsidRPr="001B1AF9">
              <w:rPr>
                <w:b/>
                <w:bCs/>
              </w:rPr>
              <w:t>Reaksi Sistem</w:t>
            </w:r>
          </w:p>
        </w:tc>
      </w:tr>
      <w:tr w:rsidR="007B7AB3" w14:paraId="32FFAAD3" w14:textId="77777777" w:rsidTr="003E4796">
        <w:trPr>
          <w:jc w:val="center"/>
        </w:trPr>
        <w:tc>
          <w:tcPr>
            <w:tcW w:w="3827" w:type="dxa"/>
            <w:vAlign w:val="center"/>
          </w:tcPr>
          <w:p w14:paraId="1F9D3399" w14:textId="07E4DB95" w:rsidR="007B7AB3" w:rsidRDefault="00E02300" w:rsidP="000D36D4">
            <w:pPr>
              <w:ind w:left="360"/>
            </w:pPr>
            <w:ins w:id="1130" w:author="Rafi Aziizi" w:date="2021-11-12T14:24:00Z">
              <w:r>
                <w:t>2</w:t>
              </w:r>
            </w:ins>
            <w:del w:id="1131" w:author="Rafi Aziizi" w:date="2021-11-12T14:23:00Z">
              <w:r w:rsidR="000D36D4" w:rsidDel="00E02300">
                <w:delText>3</w:delText>
              </w:r>
            </w:del>
            <w:r w:rsidR="000D36D4">
              <w:t xml:space="preserve">a. </w:t>
            </w:r>
            <w:del w:id="1132" w:author="Rafi Aziizi" w:date="2021-11-12T14:24:00Z">
              <w:r w:rsidR="007B7AB3" w:rsidDel="00E02300">
                <w:delText xml:space="preserve">Tidak </w:delText>
              </w:r>
              <w:r w:rsidR="000D36D4" w:rsidDel="00E02300">
                <w:delText>memenuhi persyaratan untuk melakukan pengelolaan baik itu hapus, edit, tambah maupun lihat data siswa</w:delText>
              </w:r>
            </w:del>
            <w:ins w:id="1133" w:author="Rafi Aziizi" w:date="2021-11-12T14:24:00Z">
              <w:r>
                <w:t>Memasukan data siswa yang tidak ada didalam sistem</w:t>
              </w:r>
            </w:ins>
            <w:del w:id="1134" w:author="Rafi Aziizi" w:date="2021-11-12T14:24:00Z">
              <w:r w:rsidR="000D36D4" w:rsidDel="00E02300">
                <w:delText>.</w:delText>
              </w:r>
            </w:del>
          </w:p>
        </w:tc>
        <w:tc>
          <w:tcPr>
            <w:tcW w:w="3964" w:type="dxa"/>
            <w:vAlign w:val="center"/>
          </w:tcPr>
          <w:p w14:paraId="6CD142E1" w14:textId="77777777" w:rsidR="007B7AB3" w:rsidRDefault="007B7AB3" w:rsidP="003E4796">
            <w:pPr>
              <w:pStyle w:val="ListParagraph"/>
              <w:spacing w:after="160"/>
              <w:ind w:left="468"/>
            </w:pPr>
          </w:p>
        </w:tc>
      </w:tr>
      <w:tr w:rsidR="007B7AB3" w14:paraId="54813A0B" w14:textId="77777777" w:rsidTr="003E4796">
        <w:trPr>
          <w:jc w:val="center"/>
        </w:trPr>
        <w:tc>
          <w:tcPr>
            <w:tcW w:w="3827" w:type="dxa"/>
            <w:vAlign w:val="center"/>
          </w:tcPr>
          <w:p w14:paraId="15492883" w14:textId="77777777" w:rsidR="007B7AB3" w:rsidRDefault="007B7AB3" w:rsidP="003E4796">
            <w:pPr>
              <w:pStyle w:val="ListParagraph"/>
              <w:ind w:left="450"/>
            </w:pPr>
          </w:p>
        </w:tc>
        <w:tc>
          <w:tcPr>
            <w:tcW w:w="3964" w:type="dxa"/>
            <w:vAlign w:val="center"/>
          </w:tcPr>
          <w:p w14:paraId="32A3E47C" w14:textId="10951E63" w:rsidR="007B7AB3" w:rsidRDefault="00E02300" w:rsidP="000D36D4">
            <w:pPr>
              <w:spacing w:after="160"/>
              <w:ind w:left="360"/>
            </w:pPr>
            <w:ins w:id="1135" w:author="Rafi Aziizi" w:date="2021-11-12T14:24:00Z">
              <w:r>
                <w:t>2</w:t>
              </w:r>
            </w:ins>
            <w:del w:id="1136" w:author="Rafi Aziizi" w:date="2021-11-12T14:24:00Z">
              <w:r w:rsidR="000D36D4" w:rsidDel="00E02300">
                <w:delText>3</w:delText>
              </w:r>
            </w:del>
            <w:r w:rsidR="000D36D4">
              <w:t xml:space="preserve">b. </w:t>
            </w:r>
            <w:r w:rsidR="007B7AB3">
              <w:t xml:space="preserve">Menampilkan </w:t>
            </w:r>
            <w:r w:rsidR="000D36D4">
              <w:t xml:space="preserve">pemberitahuan melalui notifikasi bahwa </w:t>
            </w:r>
            <w:del w:id="1137" w:author="Rafi Aziizi" w:date="2021-11-12T14:25:00Z">
              <w:r w:rsidR="000D36D4" w:rsidDel="00E02300">
                <w:delText xml:space="preserve">terdapat kendala </w:delText>
              </w:r>
            </w:del>
            <w:ins w:id="1138" w:author="Rafi Aziizi" w:date="2021-11-12T14:24:00Z">
              <w:r>
                <w:t>data siswa tidak ditemukan</w:t>
              </w:r>
            </w:ins>
            <w:del w:id="1139" w:author="Rafi Aziizi" w:date="2021-11-12T14:24:00Z">
              <w:r w:rsidR="000D36D4" w:rsidDel="00E02300">
                <w:delText>apabila melakukan kesalahan dalam pengelolaan</w:delText>
              </w:r>
              <w:r w:rsidR="007B7AB3" w:rsidDel="00E02300">
                <w:delText xml:space="preserve"> </w:delText>
              </w:r>
              <w:r w:rsidR="000D36D4" w:rsidDel="00E02300">
                <w:delText>data siswa</w:delText>
              </w:r>
            </w:del>
          </w:p>
        </w:tc>
      </w:tr>
    </w:tbl>
    <w:p w14:paraId="19B1051C" w14:textId="77777777" w:rsidR="007B7AB3" w:rsidRDefault="007B7AB3" w:rsidP="007B7AB3">
      <w:pPr>
        <w:ind w:left="66"/>
      </w:pPr>
    </w:p>
    <w:p w14:paraId="36E3A266" w14:textId="0F15918E" w:rsidR="00270503" w:rsidRDefault="00270503" w:rsidP="00FF2590">
      <w:pPr>
        <w:pStyle w:val="ListParagraph"/>
        <w:numPr>
          <w:ilvl w:val="0"/>
          <w:numId w:val="25"/>
        </w:numPr>
        <w:ind w:left="426"/>
        <w:rPr>
          <w:ins w:id="1140" w:author="Rafi Aziizi" w:date="2021-11-12T14:37:00Z"/>
        </w:rPr>
      </w:pPr>
      <w:r>
        <w:t>Skenario Kelola Guru</w:t>
      </w:r>
    </w:p>
    <w:p w14:paraId="497DB10E" w14:textId="7941C04C" w:rsidR="001F2641" w:rsidRDefault="001F2641" w:rsidP="001F2641">
      <w:pPr>
        <w:ind w:firstLine="426"/>
        <w:rPr>
          <w:ins w:id="1141" w:author="Rafi Aziizi" w:date="2021-11-12T14:36:00Z"/>
        </w:rPr>
        <w:pPrChange w:id="1142" w:author="Rafi Aziizi" w:date="2021-11-12T14:38:00Z">
          <w:pPr>
            <w:pStyle w:val="ListParagraph"/>
            <w:numPr>
              <w:numId w:val="25"/>
            </w:numPr>
            <w:ind w:left="426" w:hanging="360"/>
          </w:pPr>
        </w:pPrChange>
      </w:pPr>
      <w:ins w:id="1143" w:author="Rafi Aziizi" w:date="2021-11-12T14:38:00Z">
        <w:r>
          <w:t>Pada skenario kelola guru terdapat 4 generalisasi data yaitu tambah guru, hapus guru, edit guru dan lihat guru. Hal tersebut dijelaskan pada poin-poin dibawah ini :</w:t>
        </w:r>
      </w:ins>
    </w:p>
    <w:p w14:paraId="4D84E533" w14:textId="552E2491" w:rsidR="001F2641" w:rsidRDefault="001F2641" w:rsidP="001F2641">
      <w:pPr>
        <w:ind w:left="66"/>
        <w:rPr>
          <w:ins w:id="1144" w:author="Rafi Aziizi" w:date="2021-11-12T14:41:00Z"/>
        </w:rPr>
      </w:pPr>
      <w:ins w:id="1145" w:author="Rafi Aziizi" w:date="2021-11-12T14:36:00Z">
        <w:r>
          <w:t xml:space="preserve">a. </w:t>
        </w:r>
      </w:ins>
      <w:ins w:id="1146" w:author="Rafi Aziizi" w:date="2021-11-12T14:45:00Z">
        <w:r w:rsidR="00522ADB">
          <w:t>Skenario</w:t>
        </w:r>
        <w:r w:rsidR="00522ADB">
          <w:t xml:space="preserve"> </w:t>
        </w:r>
      </w:ins>
      <w:ins w:id="1147" w:author="Rafi Aziizi" w:date="2021-11-12T14:36:00Z">
        <w:r>
          <w:t>Tambah Guru</w:t>
        </w:r>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1F2641" w:rsidRPr="00A46E0B" w14:paraId="209F6D4D" w14:textId="77777777" w:rsidTr="001F2641">
        <w:trPr>
          <w:jc w:val="center"/>
          <w:ins w:id="1148" w:author="Rafi Aziizi" w:date="2021-11-12T14:41:00Z"/>
        </w:trPr>
        <w:tc>
          <w:tcPr>
            <w:tcW w:w="3827" w:type="dxa"/>
            <w:shd w:val="clear" w:color="auto" w:fill="F2EE98"/>
            <w:vAlign w:val="center"/>
          </w:tcPr>
          <w:p w14:paraId="7410EB51" w14:textId="77777777" w:rsidR="001F2641" w:rsidRPr="0044182F" w:rsidRDefault="001F2641" w:rsidP="001F2641">
            <w:pPr>
              <w:rPr>
                <w:ins w:id="1149" w:author="Rafi Aziizi" w:date="2021-11-12T14:41:00Z"/>
                <w:b/>
              </w:rPr>
            </w:pPr>
            <w:ins w:id="1150" w:author="Rafi Aziizi" w:date="2021-11-12T14:41:00Z">
              <w:r w:rsidRPr="0044182F">
                <w:rPr>
                  <w:b/>
                </w:rPr>
                <w:t>Name</w:t>
              </w:r>
            </w:ins>
          </w:p>
        </w:tc>
        <w:tc>
          <w:tcPr>
            <w:tcW w:w="3964" w:type="dxa"/>
            <w:shd w:val="clear" w:color="auto" w:fill="F2EE98"/>
            <w:vAlign w:val="center"/>
          </w:tcPr>
          <w:p w14:paraId="482077C4" w14:textId="05AC9CE4" w:rsidR="001F2641" w:rsidRPr="00A46E0B" w:rsidRDefault="001F2641" w:rsidP="001F2641">
            <w:pPr>
              <w:rPr>
                <w:ins w:id="1151" w:author="Rafi Aziizi" w:date="2021-11-12T14:41:00Z"/>
              </w:rPr>
            </w:pPr>
            <w:ins w:id="1152" w:author="Rafi Aziizi" w:date="2021-11-12T14:41:00Z">
              <w:r>
                <w:t xml:space="preserve">Tambah </w:t>
              </w:r>
            </w:ins>
            <w:ins w:id="1153" w:author="Rafi Aziizi" w:date="2021-11-12T14:42:00Z">
              <w:r>
                <w:t>Guru</w:t>
              </w:r>
            </w:ins>
          </w:p>
        </w:tc>
      </w:tr>
      <w:tr w:rsidR="001F2641" w:rsidRPr="002F6C1D" w14:paraId="0C2FE592" w14:textId="77777777" w:rsidTr="001F2641">
        <w:trPr>
          <w:jc w:val="center"/>
          <w:ins w:id="1154" w:author="Rafi Aziizi" w:date="2021-11-12T14:41:00Z"/>
        </w:trPr>
        <w:tc>
          <w:tcPr>
            <w:tcW w:w="3827" w:type="dxa"/>
            <w:vAlign w:val="center"/>
          </w:tcPr>
          <w:p w14:paraId="1F30E74F" w14:textId="77777777" w:rsidR="001F2641" w:rsidRPr="0044182F" w:rsidRDefault="001F2641" w:rsidP="001F2641">
            <w:pPr>
              <w:rPr>
                <w:ins w:id="1155" w:author="Rafi Aziizi" w:date="2021-11-12T14:41:00Z"/>
                <w:b/>
              </w:rPr>
            </w:pPr>
            <w:ins w:id="1156" w:author="Rafi Aziizi" w:date="2021-11-12T14:41:00Z">
              <w:r w:rsidRPr="0044182F">
                <w:rPr>
                  <w:b/>
                </w:rPr>
                <w:t>ID</w:t>
              </w:r>
            </w:ins>
          </w:p>
        </w:tc>
        <w:tc>
          <w:tcPr>
            <w:tcW w:w="3964" w:type="dxa"/>
            <w:vAlign w:val="center"/>
          </w:tcPr>
          <w:p w14:paraId="32268E5A" w14:textId="352DA1E2" w:rsidR="001F2641" w:rsidRPr="002F6C1D" w:rsidRDefault="001F2641" w:rsidP="001F2641">
            <w:pPr>
              <w:rPr>
                <w:ins w:id="1157" w:author="Rafi Aziizi" w:date="2021-11-12T14:41:00Z"/>
              </w:rPr>
            </w:pPr>
            <w:ins w:id="1158" w:author="Rafi Aziizi" w:date="2021-11-12T14:41:00Z">
              <w:r>
                <w:t>RC1</w:t>
              </w:r>
            </w:ins>
            <w:ins w:id="1159" w:author="Rafi Aziizi" w:date="2021-11-12T14:42:00Z">
              <w:r>
                <w:t>3</w:t>
              </w:r>
            </w:ins>
          </w:p>
        </w:tc>
      </w:tr>
      <w:tr w:rsidR="001F2641" w:rsidRPr="000C722D" w14:paraId="3219BF6B" w14:textId="77777777" w:rsidTr="001F2641">
        <w:trPr>
          <w:jc w:val="center"/>
          <w:ins w:id="1160" w:author="Rafi Aziizi" w:date="2021-11-12T14:41:00Z"/>
        </w:trPr>
        <w:tc>
          <w:tcPr>
            <w:tcW w:w="3827" w:type="dxa"/>
            <w:vAlign w:val="center"/>
          </w:tcPr>
          <w:p w14:paraId="2486C178" w14:textId="77777777" w:rsidR="001F2641" w:rsidRPr="0044182F" w:rsidRDefault="001F2641" w:rsidP="001F2641">
            <w:pPr>
              <w:rPr>
                <w:ins w:id="1161" w:author="Rafi Aziizi" w:date="2021-11-12T14:41:00Z"/>
                <w:b/>
              </w:rPr>
            </w:pPr>
            <w:ins w:id="1162" w:author="Rafi Aziizi" w:date="2021-11-12T14:41:00Z">
              <w:r w:rsidRPr="0044182F">
                <w:rPr>
                  <w:b/>
                </w:rPr>
                <w:t>Description</w:t>
              </w:r>
            </w:ins>
          </w:p>
        </w:tc>
        <w:tc>
          <w:tcPr>
            <w:tcW w:w="3964" w:type="dxa"/>
          </w:tcPr>
          <w:p w14:paraId="60B8F19B" w14:textId="0A37A3A5" w:rsidR="001F2641" w:rsidRPr="000C722D" w:rsidRDefault="001F2641" w:rsidP="001F2641">
            <w:pPr>
              <w:rPr>
                <w:ins w:id="1163" w:author="Rafi Aziizi" w:date="2021-11-12T14:41:00Z"/>
              </w:rPr>
            </w:pPr>
            <w:ins w:id="1164" w:author="Rafi Aziizi" w:date="2021-11-12T14:41:00Z">
              <w:r>
                <w:t xml:space="preserve">Use case ini merupakan use case generalisasi dari kelola </w:t>
              </w:r>
            </w:ins>
            <w:ins w:id="1165" w:author="Rafi Aziizi" w:date="2021-11-12T14:44:00Z">
              <w:r w:rsidR="00522ADB">
                <w:t>guru</w:t>
              </w:r>
            </w:ins>
            <w:ins w:id="1166" w:author="Rafi Aziizi" w:date="2021-11-12T14:41:00Z">
              <w:r>
                <w:t xml:space="preserve"> untuk menambah data </w:t>
              </w:r>
            </w:ins>
            <w:ins w:id="1167" w:author="Rafi Aziizi" w:date="2021-11-12T14:42:00Z">
              <w:r>
                <w:t>guru</w:t>
              </w:r>
            </w:ins>
            <w:ins w:id="1168" w:author="Rafi Aziizi" w:date="2021-11-12T14:41:00Z">
              <w:r>
                <w:t>.</w:t>
              </w:r>
            </w:ins>
          </w:p>
        </w:tc>
      </w:tr>
      <w:tr w:rsidR="001F2641" w:rsidRPr="002F6C1D" w14:paraId="2553A343" w14:textId="77777777" w:rsidTr="001F2641">
        <w:trPr>
          <w:jc w:val="center"/>
          <w:ins w:id="1169" w:author="Rafi Aziizi" w:date="2021-11-12T14:41:00Z"/>
        </w:trPr>
        <w:tc>
          <w:tcPr>
            <w:tcW w:w="3827" w:type="dxa"/>
            <w:vAlign w:val="center"/>
          </w:tcPr>
          <w:p w14:paraId="20D14C3B" w14:textId="77777777" w:rsidR="001F2641" w:rsidRPr="0044182F" w:rsidRDefault="001F2641" w:rsidP="001F2641">
            <w:pPr>
              <w:rPr>
                <w:ins w:id="1170" w:author="Rafi Aziizi" w:date="2021-11-12T14:41:00Z"/>
                <w:b/>
              </w:rPr>
            </w:pPr>
            <w:ins w:id="1171" w:author="Rafi Aziizi" w:date="2021-11-12T14:41:00Z">
              <w:r w:rsidRPr="0044182F">
                <w:rPr>
                  <w:b/>
                </w:rPr>
                <w:t>Actors</w:t>
              </w:r>
            </w:ins>
          </w:p>
        </w:tc>
        <w:tc>
          <w:tcPr>
            <w:tcW w:w="3964" w:type="dxa"/>
            <w:vAlign w:val="center"/>
          </w:tcPr>
          <w:p w14:paraId="18663D8A" w14:textId="77777777" w:rsidR="001F2641" w:rsidRPr="002F6C1D" w:rsidRDefault="001F2641" w:rsidP="001F2641">
            <w:pPr>
              <w:rPr>
                <w:ins w:id="1172" w:author="Rafi Aziizi" w:date="2021-11-12T14:41:00Z"/>
              </w:rPr>
            </w:pPr>
            <w:ins w:id="1173" w:author="Rafi Aziizi" w:date="2021-11-12T14:41:00Z">
              <w:r>
                <w:t>Bag.IT, Guru BK.</w:t>
              </w:r>
            </w:ins>
          </w:p>
        </w:tc>
      </w:tr>
      <w:tr w:rsidR="001F2641" w:rsidRPr="0044182F" w14:paraId="20BFE35C" w14:textId="77777777" w:rsidTr="001F2641">
        <w:trPr>
          <w:jc w:val="center"/>
          <w:ins w:id="1174" w:author="Rafi Aziizi" w:date="2021-11-12T14:41:00Z"/>
        </w:trPr>
        <w:tc>
          <w:tcPr>
            <w:tcW w:w="3827" w:type="dxa"/>
            <w:vAlign w:val="center"/>
          </w:tcPr>
          <w:p w14:paraId="14AB09CC" w14:textId="77777777" w:rsidR="001F2641" w:rsidRPr="0044182F" w:rsidRDefault="001F2641" w:rsidP="001F2641">
            <w:pPr>
              <w:rPr>
                <w:ins w:id="1175" w:author="Rafi Aziizi" w:date="2021-11-12T14:41:00Z"/>
                <w:b/>
              </w:rPr>
            </w:pPr>
            <w:ins w:id="1176" w:author="Rafi Aziizi" w:date="2021-11-12T14:41:00Z">
              <w:r w:rsidRPr="0044182F">
                <w:rPr>
                  <w:b/>
                </w:rPr>
                <w:t>Frequency of Use</w:t>
              </w:r>
            </w:ins>
          </w:p>
        </w:tc>
        <w:tc>
          <w:tcPr>
            <w:tcW w:w="3964" w:type="dxa"/>
            <w:vAlign w:val="center"/>
          </w:tcPr>
          <w:p w14:paraId="00A3A364" w14:textId="77777777" w:rsidR="001F2641" w:rsidRPr="007B7AB3" w:rsidRDefault="001F2641" w:rsidP="001F2641">
            <w:pPr>
              <w:rPr>
                <w:ins w:id="1177" w:author="Rafi Aziizi" w:date="2021-11-12T14:41:00Z"/>
                <w:i/>
                <w:iCs/>
              </w:rPr>
            </w:pPr>
            <w:ins w:id="1178" w:author="Rafi Aziizi" w:date="2021-11-12T14:41:00Z">
              <w:r>
                <w:rPr>
                  <w:i/>
                  <w:iCs/>
                </w:rPr>
                <w:t>Conditional</w:t>
              </w:r>
            </w:ins>
          </w:p>
        </w:tc>
      </w:tr>
      <w:tr w:rsidR="001F2641" w:rsidRPr="0044182F" w14:paraId="340A808F" w14:textId="77777777" w:rsidTr="001F2641">
        <w:trPr>
          <w:jc w:val="center"/>
          <w:ins w:id="1179" w:author="Rafi Aziizi" w:date="2021-11-12T14:41:00Z"/>
        </w:trPr>
        <w:tc>
          <w:tcPr>
            <w:tcW w:w="3827" w:type="dxa"/>
            <w:vAlign w:val="center"/>
          </w:tcPr>
          <w:p w14:paraId="7C820474" w14:textId="77777777" w:rsidR="001F2641" w:rsidRPr="0044182F" w:rsidRDefault="001F2641" w:rsidP="001F2641">
            <w:pPr>
              <w:rPr>
                <w:ins w:id="1180" w:author="Rafi Aziizi" w:date="2021-11-12T14:41:00Z"/>
                <w:b/>
              </w:rPr>
            </w:pPr>
            <w:ins w:id="1181" w:author="Rafi Aziizi" w:date="2021-11-12T14:41:00Z">
              <w:r w:rsidRPr="0044182F">
                <w:rPr>
                  <w:b/>
                </w:rPr>
                <w:t>Triggers</w:t>
              </w:r>
            </w:ins>
          </w:p>
        </w:tc>
        <w:tc>
          <w:tcPr>
            <w:tcW w:w="3964" w:type="dxa"/>
            <w:vAlign w:val="center"/>
          </w:tcPr>
          <w:p w14:paraId="22F1DF26" w14:textId="77777777" w:rsidR="001F2641" w:rsidRPr="0044182F" w:rsidRDefault="001F2641" w:rsidP="001F2641">
            <w:pPr>
              <w:rPr>
                <w:ins w:id="1182" w:author="Rafi Aziizi" w:date="2021-11-12T14:41:00Z"/>
              </w:rPr>
            </w:pPr>
            <w:ins w:id="1183" w:author="Rafi Aziizi" w:date="2021-11-12T14:41:00Z">
              <w:r>
                <w:t>-</w:t>
              </w:r>
            </w:ins>
          </w:p>
        </w:tc>
      </w:tr>
      <w:tr w:rsidR="001F2641" w:rsidRPr="0081005E" w14:paraId="7BC706B3" w14:textId="77777777" w:rsidTr="001F2641">
        <w:trPr>
          <w:jc w:val="center"/>
          <w:ins w:id="1184" w:author="Rafi Aziizi" w:date="2021-11-12T14:41:00Z"/>
        </w:trPr>
        <w:tc>
          <w:tcPr>
            <w:tcW w:w="3827" w:type="dxa"/>
            <w:vAlign w:val="center"/>
          </w:tcPr>
          <w:p w14:paraId="11F2B9EE" w14:textId="77777777" w:rsidR="001F2641" w:rsidRPr="0044182F" w:rsidRDefault="001F2641" w:rsidP="001F2641">
            <w:pPr>
              <w:rPr>
                <w:ins w:id="1185" w:author="Rafi Aziizi" w:date="2021-11-12T14:41:00Z"/>
                <w:b/>
              </w:rPr>
            </w:pPr>
            <w:ins w:id="1186" w:author="Rafi Aziizi" w:date="2021-11-12T14:41:00Z">
              <w:r w:rsidRPr="0044182F">
                <w:rPr>
                  <w:b/>
                </w:rPr>
                <w:t>Pre-Conditions</w:t>
              </w:r>
            </w:ins>
          </w:p>
        </w:tc>
        <w:tc>
          <w:tcPr>
            <w:tcW w:w="3964" w:type="dxa"/>
            <w:vAlign w:val="center"/>
          </w:tcPr>
          <w:p w14:paraId="27D399FB" w14:textId="457CDB1A" w:rsidR="001F2641" w:rsidRPr="0081005E" w:rsidRDefault="001F2641" w:rsidP="001F2641">
            <w:pPr>
              <w:rPr>
                <w:ins w:id="1187" w:author="Rafi Aziizi" w:date="2021-11-12T14:41:00Z"/>
                <w:i/>
                <w:iCs/>
              </w:rPr>
            </w:pPr>
            <w:ins w:id="1188" w:author="Rafi Aziizi" w:date="2021-11-12T14:41:00Z">
              <w:r>
                <w:t xml:space="preserve">Data </w:t>
              </w:r>
            </w:ins>
            <w:ins w:id="1189" w:author="Rafi Aziizi" w:date="2021-11-12T14:42:00Z">
              <w:r>
                <w:t>guru</w:t>
              </w:r>
            </w:ins>
            <w:ins w:id="1190" w:author="Rafi Aziizi" w:date="2021-11-12T14:41:00Z">
              <w:r>
                <w:t xml:space="preserve"> tidak ada</w:t>
              </w:r>
            </w:ins>
          </w:p>
        </w:tc>
      </w:tr>
      <w:tr w:rsidR="001F2641" w:rsidRPr="0048762E" w14:paraId="093FC932" w14:textId="77777777" w:rsidTr="001F2641">
        <w:trPr>
          <w:jc w:val="center"/>
          <w:ins w:id="1191" w:author="Rafi Aziizi" w:date="2021-11-12T14:41:00Z"/>
        </w:trPr>
        <w:tc>
          <w:tcPr>
            <w:tcW w:w="3827" w:type="dxa"/>
            <w:vAlign w:val="center"/>
          </w:tcPr>
          <w:p w14:paraId="1D58FD09" w14:textId="77777777" w:rsidR="001F2641" w:rsidRPr="0044182F" w:rsidRDefault="001F2641" w:rsidP="001F2641">
            <w:pPr>
              <w:rPr>
                <w:ins w:id="1192" w:author="Rafi Aziizi" w:date="2021-11-12T14:41:00Z"/>
                <w:b/>
              </w:rPr>
            </w:pPr>
            <w:ins w:id="1193" w:author="Rafi Aziizi" w:date="2021-11-12T14:41:00Z">
              <w:r w:rsidRPr="0044182F">
                <w:rPr>
                  <w:b/>
                </w:rPr>
                <w:t>Post-Conditions</w:t>
              </w:r>
            </w:ins>
          </w:p>
        </w:tc>
        <w:tc>
          <w:tcPr>
            <w:tcW w:w="3964" w:type="dxa"/>
            <w:vAlign w:val="center"/>
          </w:tcPr>
          <w:p w14:paraId="79F00D6B" w14:textId="04CC6F29" w:rsidR="001F2641" w:rsidRPr="0048762E" w:rsidRDefault="001F2641" w:rsidP="001F2641">
            <w:pPr>
              <w:rPr>
                <w:ins w:id="1194" w:author="Rafi Aziizi" w:date="2021-11-12T14:41:00Z"/>
              </w:rPr>
            </w:pPr>
            <w:ins w:id="1195" w:author="Rafi Aziizi" w:date="2021-11-12T14:41:00Z">
              <w:r>
                <w:t xml:space="preserve">Data </w:t>
              </w:r>
            </w:ins>
            <w:ins w:id="1196" w:author="Rafi Aziizi" w:date="2021-11-12T14:42:00Z">
              <w:r>
                <w:t>guru</w:t>
              </w:r>
            </w:ins>
            <w:ins w:id="1197" w:author="Rafi Aziizi" w:date="2021-11-12T14:41:00Z">
              <w:r>
                <w:t xml:space="preserve"> baru ditampilkan</w:t>
              </w:r>
            </w:ins>
          </w:p>
        </w:tc>
      </w:tr>
      <w:tr w:rsidR="001F2641" w:rsidRPr="0044182F" w14:paraId="42800025" w14:textId="77777777" w:rsidTr="001F2641">
        <w:trPr>
          <w:jc w:val="center"/>
          <w:ins w:id="1198" w:author="Rafi Aziizi" w:date="2021-11-12T14:41:00Z"/>
        </w:trPr>
        <w:tc>
          <w:tcPr>
            <w:tcW w:w="7791" w:type="dxa"/>
            <w:gridSpan w:val="2"/>
            <w:shd w:val="clear" w:color="auto" w:fill="F2EE98"/>
            <w:vAlign w:val="center"/>
          </w:tcPr>
          <w:p w14:paraId="6F16386F" w14:textId="77777777" w:rsidR="001F2641" w:rsidRPr="0044182F" w:rsidRDefault="001F2641" w:rsidP="001F2641">
            <w:pPr>
              <w:jc w:val="center"/>
              <w:rPr>
                <w:ins w:id="1199" w:author="Rafi Aziizi" w:date="2021-11-12T14:41:00Z"/>
                <w:b/>
              </w:rPr>
            </w:pPr>
            <w:ins w:id="1200" w:author="Rafi Aziizi" w:date="2021-11-12T14:41:00Z">
              <w:r w:rsidRPr="0044182F">
                <w:rPr>
                  <w:b/>
                </w:rPr>
                <w:t>Main Course</w:t>
              </w:r>
            </w:ins>
          </w:p>
        </w:tc>
      </w:tr>
      <w:tr w:rsidR="001F2641" w:rsidRPr="0044182F" w14:paraId="4393EB3A" w14:textId="77777777" w:rsidTr="001F2641">
        <w:trPr>
          <w:jc w:val="center"/>
          <w:ins w:id="1201" w:author="Rafi Aziizi" w:date="2021-11-12T14:41:00Z"/>
        </w:trPr>
        <w:tc>
          <w:tcPr>
            <w:tcW w:w="3827" w:type="dxa"/>
            <w:shd w:val="clear" w:color="auto" w:fill="F2EE98"/>
            <w:vAlign w:val="center"/>
          </w:tcPr>
          <w:p w14:paraId="4392752A" w14:textId="77777777" w:rsidR="001F2641" w:rsidRPr="0044182F" w:rsidRDefault="001F2641" w:rsidP="001F2641">
            <w:pPr>
              <w:jc w:val="center"/>
              <w:rPr>
                <w:ins w:id="1202" w:author="Rafi Aziizi" w:date="2021-11-12T14:41:00Z"/>
                <w:b/>
              </w:rPr>
            </w:pPr>
            <w:ins w:id="1203" w:author="Rafi Aziizi" w:date="2021-11-12T14:41:00Z">
              <w:r w:rsidRPr="0044182F">
                <w:rPr>
                  <w:b/>
                </w:rPr>
                <w:t>Aksi Aktor</w:t>
              </w:r>
            </w:ins>
          </w:p>
        </w:tc>
        <w:tc>
          <w:tcPr>
            <w:tcW w:w="3964" w:type="dxa"/>
            <w:shd w:val="clear" w:color="auto" w:fill="F2EE98"/>
            <w:vAlign w:val="center"/>
          </w:tcPr>
          <w:p w14:paraId="64A5B169" w14:textId="77777777" w:rsidR="001F2641" w:rsidRPr="0044182F" w:rsidRDefault="001F2641" w:rsidP="001F2641">
            <w:pPr>
              <w:jc w:val="center"/>
              <w:rPr>
                <w:ins w:id="1204" w:author="Rafi Aziizi" w:date="2021-11-12T14:41:00Z"/>
                <w:b/>
              </w:rPr>
            </w:pPr>
            <w:ins w:id="1205" w:author="Rafi Aziizi" w:date="2021-11-12T14:41:00Z">
              <w:r w:rsidRPr="0044182F">
                <w:rPr>
                  <w:b/>
                </w:rPr>
                <w:t>Reaksi Sistem</w:t>
              </w:r>
            </w:ins>
          </w:p>
        </w:tc>
      </w:tr>
      <w:tr w:rsidR="001F2641" w:rsidRPr="0044182F" w14:paraId="01E400D5" w14:textId="77777777" w:rsidTr="001F2641">
        <w:trPr>
          <w:jc w:val="center"/>
          <w:ins w:id="1206" w:author="Rafi Aziizi" w:date="2021-11-12T14:41:00Z"/>
        </w:trPr>
        <w:tc>
          <w:tcPr>
            <w:tcW w:w="3827" w:type="dxa"/>
            <w:vAlign w:val="center"/>
          </w:tcPr>
          <w:p w14:paraId="1CB3E0FF" w14:textId="3F11120C" w:rsidR="001F2641" w:rsidRPr="0044182F" w:rsidRDefault="001F2641" w:rsidP="001F2641">
            <w:pPr>
              <w:numPr>
                <w:ilvl w:val="0"/>
                <w:numId w:val="81"/>
              </w:numPr>
              <w:spacing w:after="160"/>
              <w:rPr>
                <w:ins w:id="1207" w:author="Rafi Aziizi" w:date="2021-11-12T14:41:00Z"/>
              </w:rPr>
            </w:pPr>
            <w:ins w:id="1208" w:author="Rafi Aziizi" w:date="2021-11-12T14:41:00Z">
              <w:r>
                <w:t>Memasuki menu “Tambah Guru”</w:t>
              </w:r>
            </w:ins>
          </w:p>
        </w:tc>
        <w:tc>
          <w:tcPr>
            <w:tcW w:w="3964" w:type="dxa"/>
            <w:vAlign w:val="center"/>
          </w:tcPr>
          <w:p w14:paraId="3BCB50B5" w14:textId="77777777" w:rsidR="001F2641" w:rsidRPr="0044182F" w:rsidRDefault="001F2641" w:rsidP="001F2641">
            <w:pPr>
              <w:ind w:left="511"/>
              <w:rPr>
                <w:ins w:id="1209" w:author="Rafi Aziizi" w:date="2021-11-12T14:41:00Z"/>
              </w:rPr>
            </w:pPr>
          </w:p>
        </w:tc>
      </w:tr>
      <w:tr w:rsidR="001F2641" w:rsidRPr="0044182F" w14:paraId="0D879ADA" w14:textId="77777777" w:rsidTr="001F2641">
        <w:trPr>
          <w:jc w:val="center"/>
          <w:ins w:id="1210" w:author="Rafi Aziizi" w:date="2021-11-12T14:41:00Z"/>
        </w:trPr>
        <w:tc>
          <w:tcPr>
            <w:tcW w:w="3827" w:type="dxa"/>
            <w:vAlign w:val="center"/>
          </w:tcPr>
          <w:p w14:paraId="23008D06" w14:textId="77777777" w:rsidR="001F2641" w:rsidRPr="0044182F" w:rsidRDefault="001F2641" w:rsidP="001F2641">
            <w:pPr>
              <w:ind w:left="510"/>
              <w:rPr>
                <w:ins w:id="1211" w:author="Rafi Aziizi" w:date="2021-11-12T14:41:00Z"/>
              </w:rPr>
            </w:pPr>
          </w:p>
        </w:tc>
        <w:tc>
          <w:tcPr>
            <w:tcW w:w="3964" w:type="dxa"/>
            <w:vAlign w:val="center"/>
          </w:tcPr>
          <w:p w14:paraId="672EE803" w14:textId="4D46D2DC" w:rsidR="001F2641" w:rsidRPr="0044182F" w:rsidRDefault="001F2641" w:rsidP="001F2641">
            <w:pPr>
              <w:numPr>
                <w:ilvl w:val="0"/>
                <w:numId w:val="81"/>
              </w:numPr>
              <w:spacing w:after="160"/>
              <w:ind w:left="511"/>
              <w:rPr>
                <w:ins w:id="1212" w:author="Rafi Aziizi" w:date="2021-11-12T14:41:00Z"/>
              </w:rPr>
            </w:pPr>
            <w:ins w:id="1213" w:author="Rafi Aziizi" w:date="2021-11-12T14:41:00Z">
              <w:r>
                <w:t>Menampilkan form tambah data guru</w:t>
              </w:r>
            </w:ins>
          </w:p>
        </w:tc>
      </w:tr>
      <w:tr w:rsidR="001F2641" w:rsidRPr="0044182F" w14:paraId="72E3D444" w14:textId="77777777" w:rsidTr="001F2641">
        <w:trPr>
          <w:jc w:val="center"/>
          <w:ins w:id="1214" w:author="Rafi Aziizi" w:date="2021-11-12T14:41:00Z"/>
        </w:trPr>
        <w:tc>
          <w:tcPr>
            <w:tcW w:w="3827" w:type="dxa"/>
            <w:vAlign w:val="center"/>
          </w:tcPr>
          <w:p w14:paraId="264C55EB" w14:textId="79615EB5" w:rsidR="001F2641" w:rsidRPr="0044182F" w:rsidRDefault="001F2641" w:rsidP="001F2641">
            <w:pPr>
              <w:pStyle w:val="ListParagraph"/>
              <w:numPr>
                <w:ilvl w:val="0"/>
                <w:numId w:val="81"/>
              </w:numPr>
              <w:rPr>
                <w:ins w:id="1215" w:author="Rafi Aziizi" w:date="2021-11-12T14:41:00Z"/>
              </w:rPr>
            </w:pPr>
            <w:ins w:id="1216" w:author="Rafi Aziizi" w:date="2021-11-12T14:41:00Z">
              <w:r>
                <w:t>Mengisi form tambah data guru</w:t>
              </w:r>
            </w:ins>
          </w:p>
        </w:tc>
        <w:tc>
          <w:tcPr>
            <w:tcW w:w="3964" w:type="dxa"/>
            <w:vAlign w:val="center"/>
          </w:tcPr>
          <w:p w14:paraId="5988DF1A" w14:textId="77777777" w:rsidR="001F2641" w:rsidRDefault="001F2641" w:rsidP="001F2641">
            <w:pPr>
              <w:spacing w:after="160"/>
              <w:ind w:left="511"/>
              <w:rPr>
                <w:ins w:id="1217" w:author="Rafi Aziizi" w:date="2021-11-12T14:41:00Z"/>
              </w:rPr>
            </w:pPr>
          </w:p>
        </w:tc>
      </w:tr>
      <w:tr w:rsidR="001F2641" w:rsidRPr="0044182F" w14:paraId="2A24FF6F" w14:textId="77777777" w:rsidTr="001F2641">
        <w:trPr>
          <w:jc w:val="center"/>
          <w:ins w:id="1218" w:author="Rafi Aziizi" w:date="2021-11-12T14:41:00Z"/>
        </w:trPr>
        <w:tc>
          <w:tcPr>
            <w:tcW w:w="3827" w:type="dxa"/>
            <w:vAlign w:val="center"/>
          </w:tcPr>
          <w:p w14:paraId="29531D28" w14:textId="77777777" w:rsidR="001F2641" w:rsidRDefault="001F2641" w:rsidP="001F2641">
            <w:pPr>
              <w:pStyle w:val="ListParagraph"/>
              <w:rPr>
                <w:ins w:id="1219" w:author="Rafi Aziizi" w:date="2021-11-12T14:41:00Z"/>
              </w:rPr>
            </w:pPr>
          </w:p>
        </w:tc>
        <w:tc>
          <w:tcPr>
            <w:tcW w:w="3964" w:type="dxa"/>
            <w:vAlign w:val="center"/>
          </w:tcPr>
          <w:p w14:paraId="74924319" w14:textId="298A4EEC" w:rsidR="001F2641" w:rsidRDefault="001F2641" w:rsidP="001F2641">
            <w:pPr>
              <w:pStyle w:val="ListParagraph"/>
              <w:numPr>
                <w:ilvl w:val="0"/>
                <w:numId w:val="81"/>
              </w:numPr>
              <w:spacing w:after="160"/>
              <w:rPr>
                <w:ins w:id="1220" w:author="Rafi Aziizi" w:date="2021-11-12T14:41:00Z"/>
              </w:rPr>
            </w:pPr>
            <w:ins w:id="1221" w:author="Rafi Aziizi" w:date="2021-11-12T14:41:00Z">
              <w:r>
                <w:t xml:space="preserve">Menyimpan data guru baru pada </w:t>
              </w:r>
              <w:r w:rsidRPr="00C70CAF">
                <w:rPr>
                  <w:i/>
                  <w:iCs/>
                </w:rPr>
                <w:t>database</w:t>
              </w:r>
            </w:ins>
          </w:p>
        </w:tc>
      </w:tr>
      <w:tr w:rsidR="001F2641" w:rsidRPr="001B1AF9" w14:paraId="79FF8847" w14:textId="77777777" w:rsidTr="001F2641">
        <w:trPr>
          <w:jc w:val="center"/>
          <w:ins w:id="1222" w:author="Rafi Aziizi" w:date="2021-11-12T14:41:00Z"/>
        </w:trPr>
        <w:tc>
          <w:tcPr>
            <w:tcW w:w="7791" w:type="dxa"/>
            <w:gridSpan w:val="2"/>
            <w:shd w:val="clear" w:color="auto" w:fill="F2EE98"/>
            <w:vAlign w:val="center"/>
          </w:tcPr>
          <w:p w14:paraId="686807C9" w14:textId="77777777" w:rsidR="001F2641" w:rsidRPr="001B1AF9" w:rsidRDefault="001F2641" w:rsidP="001F2641">
            <w:pPr>
              <w:pStyle w:val="ListParagraph"/>
              <w:spacing w:after="160"/>
              <w:ind w:left="468"/>
              <w:jc w:val="center"/>
              <w:rPr>
                <w:ins w:id="1223" w:author="Rafi Aziizi" w:date="2021-11-12T14:41:00Z"/>
                <w:b/>
                <w:bCs/>
              </w:rPr>
            </w:pPr>
            <w:ins w:id="1224" w:author="Rafi Aziizi" w:date="2021-11-12T14:41:00Z">
              <w:r w:rsidRPr="001B1AF9">
                <w:rPr>
                  <w:b/>
                  <w:bCs/>
                </w:rPr>
                <w:t>Skenario Eksepsi (Optional)</w:t>
              </w:r>
            </w:ins>
          </w:p>
        </w:tc>
      </w:tr>
      <w:tr w:rsidR="001F2641" w:rsidRPr="001B1AF9" w14:paraId="181C0ABC" w14:textId="77777777" w:rsidTr="001F2641">
        <w:trPr>
          <w:jc w:val="center"/>
          <w:ins w:id="1225" w:author="Rafi Aziizi" w:date="2021-11-12T14:41:00Z"/>
        </w:trPr>
        <w:tc>
          <w:tcPr>
            <w:tcW w:w="3827" w:type="dxa"/>
            <w:shd w:val="clear" w:color="auto" w:fill="F2EE98"/>
            <w:vAlign w:val="center"/>
          </w:tcPr>
          <w:p w14:paraId="5B1BF8F6" w14:textId="77777777" w:rsidR="001F2641" w:rsidRPr="001B1AF9" w:rsidRDefault="001F2641" w:rsidP="001F2641">
            <w:pPr>
              <w:pStyle w:val="ListParagraph"/>
              <w:ind w:left="450"/>
              <w:jc w:val="center"/>
              <w:rPr>
                <w:ins w:id="1226" w:author="Rafi Aziizi" w:date="2021-11-12T14:41:00Z"/>
                <w:b/>
                <w:bCs/>
              </w:rPr>
            </w:pPr>
            <w:ins w:id="1227" w:author="Rafi Aziizi" w:date="2021-11-12T14:41:00Z">
              <w:r w:rsidRPr="001B1AF9">
                <w:rPr>
                  <w:b/>
                  <w:bCs/>
                </w:rPr>
                <w:t>Aksi Aktor</w:t>
              </w:r>
            </w:ins>
          </w:p>
        </w:tc>
        <w:tc>
          <w:tcPr>
            <w:tcW w:w="3964" w:type="dxa"/>
            <w:shd w:val="clear" w:color="auto" w:fill="F2EE98"/>
            <w:vAlign w:val="center"/>
          </w:tcPr>
          <w:p w14:paraId="5B2AE83B" w14:textId="77777777" w:rsidR="001F2641" w:rsidRPr="001B1AF9" w:rsidRDefault="001F2641" w:rsidP="001F2641">
            <w:pPr>
              <w:pStyle w:val="ListParagraph"/>
              <w:spacing w:after="160"/>
              <w:ind w:left="468"/>
              <w:jc w:val="center"/>
              <w:rPr>
                <w:ins w:id="1228" w:author="Rafi Aziizi" w:date="2021-11-12T14:41:00Z"/>
                <w:b/>
                <w:bCs/>
              </w:rPr>
            </w:pPr>
            <w:ins w:id="1229" w:author="Rafi Aziizi" w:date="2021-11-12T14:41:00Z">
              <w:r w:rsidRPr="001B1AF9">
                <w:rPr>
                  <w:b/>
                  <w:bCs/>
                </w:rPr>
                <w:t>Reaksi Sistem</w:t>
              </w:r>
            </w:ins>
          </w:p>
        </w:tc>
      </w:tr>
      <w:tr w:rsidR="001F2641" w14:paraId="669EC936" w14:textId="77777777" w:rsidTr="001F2641">
        <w:trPr>
          <w:jc w:val="center"/>
          <w:ins w:id="1230" w:author="Rafi Aziizi" w:date="2021-11-12T14:41:00Z"/>
        </w:trPr>
        <w:tc>
          <w:tcPr>
            <w:tcW w:w="3827" w:type="dxa"/>
            <w:vAlign w:val="center"/>
          </w:tcPr>
          <w:p w14:paraId="06D485F9" w14:textId="3A1F8642" w:rsidR="001F2641" w:rsidRDefault="001F2641" w:rsidP="001F2641">
            <w:pPr>
              <w:ind w:left="360"/>
              <w:rPr>
                <w:ins w:id="1231" w:author="Rafi Aziizi" w:date="2021-11-12T14:41:00Z"/>
              </w:rPr>
            </w:pPr>
            <w:ins w:id="1232" w:author="Rafi Aziizi" w:date="2021-11-12T14:41:00Z">
              <w:r>
                <w:lastRenderedPageBreak/>
                <w:t xml:space="preserve">3a. Tidak memasukan data secara lengkap pada form tambah data </w:t>
              </w:r>
            </w:ins>
            <w:ins w:id="1233" w:author="Rafi Aziizi" w:date="2021-11-12T14:42:00Z">
              <w:r>
                <w:t>guru</w:t>
              </w:r>
            </w:ins>
          </w:p>
        </w:tc>
        <w:tc>
          <w:tcPr>
            <w:tcW w:w="3964" w:type="dxa"/>
            <w:vAlign w:val="center"/>
          </w:tcPr>
          <w:p w14:paraId="2224535D" w14:textId="77777777" w:rsidR="001F2641" w:rsidRDefault="001F2641" w:rsidP="001F2641">
            <w:pPr>
              <w:pStyle w:val="ListParagraph"/>
              <w:spacing w:after="160"/>
              <w:ind w:left="468"/>
              <w:rPr>
                <w:ins w:id="1234" w:author="Rafi Aziizi" w:date="2021-11-12T14:41:00Z"/>
              </w:rPr>
            </w:pPr>
          </w:p>
        </w:tc>
      </w:tr>
      <w:tr w:rsidR="001F2641" w14:paraId="10582426" w14:textId="77777777" w:rsidTr="001F2641">
        <w:trPr>
          <w:jc w:val="center"/>
          <w:ins w:id="1235" w:author="Rafi Aziizi" w:date="2021-11-12T14:41:00Z"/>
        </w:trPr>
        <w:tc>
          <w:tcPr>
            <w:tcW w:w="3827" w:type="dxa"/>
            <w:vAlign w:val="center"/>
          </w:tcPr>
          <w:p w14:paraId="7499FFD2" w14:textId="77777777" w:rsidR="001F2641" w:rsidRDefault="001F2641" w:rsidP="001F2641">
            <w:pPr>
              <w:pStyle w:val="ListParagraph"/>
              <w:ind w:left="450"/>
              <w:rPr>
                <w:ins w:id="1236" w:author="Rafi Aziizi" w:date="2021-11-12T14:41:00Z"/>
              </w:rPr>
            </w:pPr>
          </w:p>
        </w:tc>
        <w:tc>
          <w:tcPr>
            <w:tcW w:w="3964" w:type="dxa"/>
            <w:vAlign w:val="center"/>
          </w:tcPr>
          <w:p w14:paraId="52F80802" w14:textId="07CC6739" w:rsidR="001F2641" w:rsidRDefault="001F2641" w:rsidP="001F2641">
            <w:pPr>
              <w:spacing w:after="160"/>
              <w:ind w:left="360"/>
              <w:rPr>
                <w:ins w:id="1237" w:author="Rafi Aziizi" w:date="2021-11-12T14:41:00Z"/>
              </w:rPr>
            </w:pPr>
            <w:ins w:id="1238" w:author="Rafi Aziizi" w:date="2021-11-12T14:41:00Z">
              <w:r>
                <w:t xml:space="preserve">3b. Menampilkan pemberitahuan melalui notifikasi bahwa data </w:t>
              </w:r>
            </w:ins>
            <w:ins w:id="1239" w:author="Rafi Aziizi" w:date="2021-11-12T14:42:00Z">
              <w:r>
                <w:t>guru</w:t>
              </w:r>
            </w:ins>
            <w:ins w:id="1240" w:author="Rafi Aziizi" w:date="2021-11-12T14:41:00Z">
              <w:r>
                <w:t xml:space="preserve"> tidak memenuhi persyaratan dan gagal ditambahkan</w:t>
              </w:r>
            </w:ins>
          </w:p>
        </w:tc>
      </w:tr>
    </w:tbl>
    <w:p w14:paraId="005AEFFC" w14:textId="77777777" w:rsidR="001F2641" w:rsidRDefault="001F2641" w:rsidP="001F2641">
      <w:pPr>
        <w:ind w:left="66"/>
        <w:rPr>
          <w:ins w:id="1241" w:author="Rafi Aziizi" w:date="2021-11-12T14:36:00Z"/>
        </w:rPr>
      </w:pPr>
    </w:p>
    <w:p w14:paraId="3EC62CB9" w14:textId="2D36C530" w:rsidR="001F2641" w:rsidRDefault="001F2641" w:rsidP="001F2641">
      <w:pPr>
        <w:ind w:left="66"/>
        <w:rPr>
          <w:ins w:id="1242" w:author="Rafi Aziizi" w:date="2021-11-12T14:42:00Z"/>
        </w:rPr>
      </w:pPr>
      <w:ins w:id="1243" w:author="Rafi Aziizi" w:date="2021-11-12T14:36:00Z">
        <w:r>
          <w:t xml:space="preserve">b. </w:t>
        </w:r>
      </w:ins>
      <w:ins w:id="1244" w:author="Rafi Aziizi" w:date="2021-11-12T14:45:00Z">
        <w:r w:rsidR="00522ADB">
          <w:t>Skenario</w:t>
        </w:r>
        <w:r w:rsidR="00522ADB">
          <w:t xml:space="preserve"> </w:t>
        </w:r>
      </w:ins>
      <w:ins w:id="1245" w:author="Rafi Aziizi" w:date="2021-11-12T14:37:00Z">
        <w:r>
          <w:t>Hapus Guru</w:t>
        </w:r>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1F2641" w:rsidRPr="00A46E0B" w14:paraId="617D8993" w14:textId="77777777" w:rsidTr="001F2641">
        <w:trPr>
          <w:jc w:val="center"/>
          <w:ins w:id="1246" w:author="Rafi Aziizi" w:date="2021-11-12T14:42:00Z"/>
        </w:trPr>
        <w:tc>
          <w:tcPr>
            <w:tcW w:w="3827" w:type="dxa"/>
            <w:shd w:val="clear" w:color="auto" w:fill="F2EE98"/>
            <w:vAlign w:val="center"/>
          </w:tcPr>
          <w:p w14:paraId="56AB527E" w14:textId="77777777" w:rsidR="001F2641" w:rsidRPr="0044182F" w:rsidRDefault="001F2641" w:rsidP="001F2641">
            <w:pPr>
              <w:rPr>
                <w:ins w:id="1247" w:author="Rafi Aziizi" w:date="2021-11-12T14:42:00Z"/>
                <w:b/>
              </w:rPr>
            </w:pPr>
            <w:ins w:id="1248" w:author="Rafi Aziizi" w:date="2021-11-12T14:42:00Z">
              <w:r w:rsidRPr="0044182F">
                <w:rPr>
                  <w:b/>
                </w:rPr>
                <w:t>Name</w:t>
              </w:r>
            </w:ins>
          </w:p>
        </w:tc>
        <w:tc>
          <w:tcPr>
            <w:tcW w:w="3964" w:type="dxa"/>
            <w:shd w:val="clear" w:color="auto" w:fill="F2EE98"/>
            <w:vAlign w:val="center"/>
          </w:tcPr>
          <w:p w14:paraId="058885B1" w14:textId="1B104777" w:rsidR="001F2641" w:rsidRPr="00A46E0B" w:rsidRDefault="001F2641" w:rsidP="001F2641">
            <w:pPr>
              <w:rPr>
                <w:ins w:id="1249" w:author="Rafi Aziizi" w:date="2021-11-12T14:42:00Z"/>
              </w:rPr>
            </w:pPr>
            <w:ins w:id="1250" w:author="Rafi Aziizi" w:date="2021-11-12T14:42:00Z">
              <w:r>
                <w:t>Hapus Guru</w:t>
              </w:r>
            </w:ins>
          </w:p>
        </w:tc>
      </w:tr>
      <w:tr w:rsidR="001F2641" w:rsidRPr="002F6C1D" w14:paraId="534C663E" w14:textId="77777777" w:rsidTr="001F2641">
        <w:trPr>
          <w:jc w:val="center"/>
          <w:ins w:id="1251" w:author="Rafi Aziizi" w:date="2021-11-12T14:42:00Z"/>
        </w:trPr>
        <w:tc>
          <w:tcPr>
            <w:tcW w:w="3827" w:type="dxa"/>
            <w:vAlign w:val="center"/>
          </w:tcPr>
          <w:p w14:paraId="2813C809" w14:textId="77777777" w:rsidR="001F2641" w:rsidRPr="0044182F" w:rsidRDefault="001F2641" w:rsidP="001F2641">
            <w:pPr>
              <w:rPr>
                <w:ins w:id="1252" w:author="Rafi Aziizi" w:date="2021-11-12T14:42:00Z"/>
                <w:b/>
              </w:rPr>
            </w:pPr>
            <w:ins w:id="1253" w:author="Rafi Aziizi" w:date="2021-11-12T14:42:00Z">
              <w:r w:rsidRPr="0044182F">
                <w:rPr>
                  <w:b/>
                </w:rPr>
                <w:t>ID</w:t>
              </w:r>
            </w:ins>
          </w:p>
        </w:tc>
        <w:tc>
          <w:tcPr>
            <w:tcW w:w="3964" w:type="dxa"/>
            <w:vAlign w:val="center"/>
          </w:tcPr>
          <w:p w14:paraId="19EDCFDF" w14:textId="3BC74B3C" w:rsidR="001F2641" w:rsidRPr="002F6C1D" w:rsidRDefault="001F2641" w:rsidP="001F2641">
            <w:pPr>
              <w:rPr>
                <w:ins w:id="1254" w:author="Rafi Aziizi" w:date="2021-11-12T14:42:00Z"/>
              </w:rPr>
            </w:pPr>
            <w:ins w:id="1255" w:author="Rafi Aziizi" w:date="2021-11-12T14:42:00Z">
              <w:r>
                <w:t>RC13</w:t>
              </w:r>
            </w:ins>
          </w:p>
        </w:tc>
      </w:tr>
      <w:tr w:rsidR="001F2641" w:rsidRPr="000C722D" w14:paraId="2DEE4336" w14:textId="77777777" w:rsidTr="001F2641">
        <w:trPr>
          <w:jc w:val="center"/>
          <w:ins w:id="1256" w:author="Rafi Aziizi" w:date="2021-11-12T14:42:00Z"/>
        </w:trPr>
        <w:tc>
          <w:tcPr>
            <w:tcW w:w="3827" w:type="dxa"/>
            <w:vAlign w:val="center"/>
          </w:tcPr>
          <w:p w14:paraId="34FB3642" w14:textId="77777777" w:rsidR="001F2641" w:rsidRPr="0044182F" w:rsidRDefault="001F2641" w:rsidP="001F2641">
            <w:pPr>
              <w:rPr>
                <w:ins w:id="1257" w:author="Rafi Aziizi" w:date="2021-11-12T14:42:00Z"/>
                <w:b/>
              </w:rPr>
            </w:pPr>
            <w:ins w:id="1258" w:author="Rafi Aziizi" w:date="2021-11-12T14:42:00Z">
              <w:r w:rsidRPr="0044182F">
                <w:rPr>
                  <w:b/>
                </w:rPr>
                <w:t>Description</w:t>
              </w:r>
            </w:ins>
          </w:p>
        </w:tc>
        <w:tc>
          <w:tcPr>
            <w:tcW w:w="3964" w:type="dxa"/>
          </w:tcPr>
          <w:p w14:paraId="245D64BC" w14:textId="0F738ED7" w:rsidR="001F2641" w:rsidRPr="000C722D" w:rsidRDefault="001F2641" w:rsidP="001F2641">
            <w:pPr>
              <w:rPr>
                <w:ins w:id="1259" w:author="Rafi Aziizi" w:date="2021-11-12T14:42:00Z"/>
              </w:rPr>
            </w:pPr>
            <w:ins w:id="1260" w:author="Rafi Aziizi" w:date="2021-11-12T14:42:00Z">
              <w:r>
                <w:t xml:space="preserve">Use case ini merupakan use case generalisasi dari kelola </w:t>
              </w:r>
            </w:ins>
            <w:ins w:id="1261" w:author="Rafi Aziizi" w:date="2021-11-12T14:44:00Z">
              <w:r w:rsidR="00522ADB">
                <w:t>guru</w:t>
              </w:r>
            </w:ins>
            <w:ins w:id="1262" w:author="Rafi Aziizi" w:date="2021-11-12T14:42:00Z">
              <w:r>
                <w:t xml:space="preserve"> untuk menghapus data guru.</w:t>
              </w:r>
            </w:ins>
          </w:p>
        </w:tc>
      </w:tr>
      <w:tr w:rsidR="001F2641" w:rsidRPr="002F6C1D" w14:paraId="6FE1783C" w14:textId="77777777" w:rsidTr="001F2641">
        <w:trPr>
          <w:jc w:val="center"/>
          <w:ins w:id="1263" w:author="Rafi Aziizi" w:date="2021-11-12T14:42:00Z"/>
        </w:trPr>
        <w:tc>
          <w:tcPr>
            <w:tcW w:w="3827" w:type="dxa"/>
            <w:vAlign w:val="center"/>
          </w:tcPr>
          <w:p w14:paraId="289529F6" w14:textId="77777777" w:rsidR="001F2641" w:rsidRPr="0044182F" w:rsidRDefault="001F2641" w:rsidP="001F2641">
            <w:pPr>
              <w:rPr>
                <w:ins w:id="1264" w:author="Rafi Aziizi" w:date="2021-11-12T14:42:00Z"/>
                <w:b/>
              </w:rPr>
            </w:pPr>
            <w:ins w:id="1265" w:author="Rafi Aziizi" w:date="2021-11-12T14:42:00Z">
              <w:r w:rsidRPr="0044182F">
                <w:rPr>
                  <w:b/>
                </w:rPr>
                <w:t>Actors</w:t>
              </w:r>
            </w:ins>
          </w:p>
        </w:tc>
        <w:tc>
          <w:tcPr>
            <w:tcW w:w="3964" w:type="dxa"/>
            <w:vAlign w:val="center"/>
          </w:tcPr>
          <w:p w14:paraId="7D7796CF" w14:textId="77777777" w:rsidR="001F2641" w:rsidRPr="002F6C1D" w:rsidRDefault="001F2641" w:rsidP="001F2641">
            <w:pPr>
              <w:rPr>
                <w:ins w:id="1266" w:author="Rafi Aziizi" w:date="2021-11-12T14:42:00Z"/>
              </w:rPr>
            </w:pPr>
            <w:ins w:id="1267" w:author="Rafi Aziizi" w:date="2021-11-12T14:42:00Z">
              <w:r>
                <w:t>Bag.IT, Guru BK.</w:t>
              </w:r>
            </w:ins>
          </w:p>
        </w:tc>
      </w:tr>
      <w:tr w:rsidR="001F2641" w:rsidRPr="0044182F" w14:paraId="47474A0D" w14:textId="77777777" w:rsidTr="001F2641">
        <w:trPr>
          <w:jc w:val="center"/>
          <w:ins w:id="1268" w:author="Rafi Aziizi" w:date="2021-11-12T14:42:00Z"/>
        </w:trPr>
        <w:tc>
          <w:tcPr>
            <w:tcW w:w="3827" w:type="dxa"/>
            <w:vAlign w:val="center"/>
          </w:tcPr>
          <w:p w14:paraId="37CE8B83" w14:textId="77777777" w:rsidR="001F2641" w:rsidRPr="0044182F" w:rsidRDefault="001F2641" w:rsidP="001F2641">
            <w:pPr>
              <w:rPr>
                <w:ins w:id="1269" w:author="Rafi Aziizi" w:date="2021-11-12T14:42:00Z"/>
                <w:b/>
              </w:rPr>
            </w:pPr>
            <w:ins w:id="1270" w:author="Rafi Aziizi" w:date="2021-11-12T14:42:00Z">
              <w:r w:rsidRPr="0044182F">
                <w:rPr>
                  <w:b/>
                </w:rPr>
                <w:t>Frequency of Use</w:t>
              </w:r>
            </w:ins>
          </w:p>
        </w:tc>
        <w:tc>
          <w:tcPr>
            <w:tcW w:w="3964" w:type="dxa"/>
            <w:vAlign w:val="center"/>
          </w:tcPr>
          <w:p w14:paraId="09CAE1DB" w14:textId="77777777" w:rsidR="001F2641" w:rsidRPr="007B7AB3" w:rsidRDefault="001F2641" w:rsidP="001F2641">
            <w:pPr>
              <w:rPr>
                <w:ins w:id="1271" w:author="Rafi Aziizi" w:date="2021-11-12T14:42:00Z"/>
                <w:i/>
                <w:iCs/>
              </w:rPr>
            </w:pPr>
            <w:ins w:id="1272" w:author="Rafi Aziizi" w:date="2021-11-12T14:42:00Z">
              <w:r>
                <w:rPr>
                  <w:i/>
                  <w:iCs/>
                </w:rPr>
                <w:t>Conditional</w:t>
              </w:r>
            </w:ins>
          </w:p>
        </w:tc>
      </w:tr>
      <w:tr w:rsidR="001F2641" w:rsidRPr="0044182F" w14:paraId="20791379" w14:textId="77777777" w:rsidTr="001F2641">
        <w:trPr>
          <w:jc w:val="center"/>
          <w:ins w:id="1273" w:author="Rafi Aziizi" w:date="2021-11-12T14:42:00Z"/>
        </w:trPr>
        <w:tc>
          <w:tcPr>
            <w:tcW w:w="3827" w:type="dxa"/>
            <w:vAlign w:val="center"/>
          </w:tcPr>
          <w:p w14:paraId="14F0B71B" w14:textId="77777777" w:rsidR="001F2641" w:rsidRPr="0044182F" w:rsidRDefault="001F2641" w:rsidP="001F2641">
            <w:pPr>
              <w:rPr>
                <w:ins w:id="1274" w:author="Rafi Aziizi" w:date="2021-11-12T14:42:00Z"/>
                <w:b/>
              </w:rPr>
            </w:pPr>
            <w:ins w:id="1275" w:author="Rafi Aziizi" w:date="2021-11-12T14:42:00Z">
              <w:r w:rsidRPr="0044182F">
                <w:rPr>
                  <w:b/>
                </w:rPr>
                <w:t>Triggers</w:t>
              </w:r>
            </w:ins>
          </w:p>
        </w:tc>
        <w:tc>
          <w:tcPr>
            <w:tcW w:w="3964" w:type="dxa"/>
            <w:vAlign w:val="center"/>
          </w:tcPr>
          <w:p w14:paraId="71AD4D3D" w14:textId="77777777" w:rsidR="001F2641" w:rsidRPr="0044182F" w:rsidRDefault="001F2641" w:rsidP="001F2641">
            <w:pPr>
              <w:rPr>
                <w:ins w:id="1276" w:author="Rafi Aziizi" w:date="2021-11-12T14:42:00Z"/>
              </w:rPr>
            </w:pPr>
            <w:ins w:id="1277" w:author="Rafi Aziizi" w:date="2021-11-12T14:42:00Z">
              <w:r>
                <w:t>-</w:t>
              </w:r>
            </w:ins>
          </w:p>
        </w:tc>
      </w:tr>
      <w:tr w:rsidR="001F2641" w:rsidRPr="0081005E" w14:paraId="620F858A" w14:textId="77777777" w:rsidTr="001F2641">
        <w:trPr>
          <w:jc w:val="center"/>
          <w:ins w:id="1278" w:author="Rafi Aziizi" w:date="2021-11-12T14:42:00Z"/>
        </w:trPr>
        <w:tc>
          <w:tcPr>
            <w:tcW w:w="3827" w:type="dxa"/>
            <w:vAlign w:val="center"/>
          </w:tcPr>
          <w:p w14:paraId="5FECDB9A" w14:textId="77777777" w:rsidR="001F2641" w:rsidRPr="0044182F" w:rsidRDefault="001F2641" w:rsidP="001F2641">
            <w:pPr>
              <w:rPr>
                <w:ins w:id="1279" w:author="Rafi Aziizi" w:date="2021-11-12T14:42:00Z"/>
                <w:b/>
              </w:rPr>
            </w:pPr>
            <w:ins w:id="1280" w:author="Rafi Aziizi" w:date="2021-11-12T14:42:00Z">
              <w:r w:rsidRPr="0044182F">
                <w:rPr>
                  <w:b/>
                </w:rPr>
                <w:t>Pre-Conditions</w:t>
              </w:r>
            </w:ins>
          </w:p>
        </w:tc>
        <w:tc>
          <w:tcPr>
            <w:tcW w:w="3964" w:type="dxa"/>
            <w:vAlign w:val="center"/>
          </w:tcPr>
          <w:p w14:paraId="1CB18A33" w14:textId="1FBDF1E0" w:rsidR="001F2641" w:rsidRPr="0081005E" w:rsidRDefault="001F2641" w:rsidP="001F2641">
            <w:pPr>
              <w:rPr>
                <w:ins w:id="1281" w:author="Rafi Aziizi" w:date="2021-11-12T14:42:00Z"/>
                <w:i/>
                <w:iCs/>
              </w:rPr>
            </w:pPr>
            <w:ins w:id="1282" w:author="Rafi Aziizi" w:date="2021-11-12T14:42:00Z">
              <w:r>
                <w:t>Data guru aktif</w:t>
              </w:r>
            </w:ins>
          </w:p>
        </w:tc>
      </w:tr>
      <w:tr w:rsidR="001F2641" w:rsidRPr="0048762E" w14:paraId="6E86A4D8" w14:textId="77777777" w:rsidTr="001F2641">
        <w:trPr>
          <w:jc w:val="center"/>
          <w:ins w:id="1283" w:author="Rafi Aziizi" w:date="2021-11-12T14:42:00Z"/>
        </w:trPr>
        <w:tc>
          <w:tcPr>
            <w:tcW w:w="3827" w:type="dxa"/>
            <w:vAlign w:val="center"/>
          </w:tcPr>
          <w:p w14:paraId="0882F61F" w14:textId="77777777" w:rsidR="001F2641" w:rsidRPr="0044182F" w:rsidRDefault="001F2641" w:rsidP="001F2641">
            <w:pPr>
              <w:rPr>
                <w:ins w:id="1284" w:author="Rafi Aziizi" w:date="2021-11-12T14:42:00Z"/>
                <w:b/>
              </w:rPr>
            </w:pPr>
            <w:ins w:id="1285" w:author="Rafi Aziizi" w:date="2021-11-12T14:42:00Z">
              <w:r w:rsidRPr="0044182F">
                <w:rPr>
                  <w:b/>
                </w:rPr>
                <w:t>Post-Conditions</w:t>
              </w:r>
            </w:ins>
          </w:p>
        </w:tc>
        <w:tc>
          <w:tcPr>
            <w:tcW w:w="3964" w:type="dxa"/>
            <w:vAlign w:val="center"/>
          </w:tcPr>
          <w:p w14:paraId="2328C7D3" w14:textId="5C9D2B8C" w:rsidR="001F2641" w:rsidRPr="0048762E" w:rsidRDefault="001F2641" w:rsidP="001F2641">
            <w:pPr>
              <w:rPr>
                <w:ins w:id="1286" w:author="Rafi Aziizi" w:date="2021-11-12T14:42:00Z"/>
              </w:rPr>
            </w:pPr>
            <w:ins w:id="1287" w:author="Rafi Aziizi" w:date="2021-11-12T14:42:00Z">
              <w:r>
                <w:t xml:space="preserve">Perubahan data </w:t>
              </w:r>
            </w:ins>
            <w:ins w:id="1288" w:author="Rafi Aziizi" w:date="2021-11-12T14:43:00Z">
              <w:r>
                <w:t>guru</w:t>
              </w:r>
            </w:ins>
            <w:ins w:id="1289" w:author="Rafi Aziizi" w:date="2021-11-12T14:42:00Z">
              <w:r>
                <w:t xml:space="preserve"> menjadi pasif</w:t>
              </w:r>
            </w:ins>
          </w:p>
        </w:tc>
      </w:tr>
      <w:tr w:rsidR="001F2641" w:rsidRPr="0044182F" w14:paraId="3E7AE399" w14:textId="77777777" w:rsidTr="001F2641">
        <w:trPr>
          <w:jc w:val="center"/>
          <w:ins w:id="1290" w:author="Rafi Aziizi" w:date="2021-11-12T14:42:00Z"/>
        </w:trPr>
        <w:tc>
          <w:tcPr>
            <w:tcW w:w="7791" w:type="dxa"/>
            <w:gridSpan w:val="2"/>
            <w:shd w:val="clear" w:color="auto" w:fill="F2EE98"/>
            <w:vAlign w:val="center"/>
          </w:tcPr>
          <w:p w14:paraId="3E6EDF57" w14:textId="77777777" w:rsidR="001F2641" w:rsidRPr="0044182F" w:rsidRDefault="001F2641" w:rsidP="001F2641">
            <w:pPr>
              <w:jc w:val="center"/>
              <w:rPr>
                <w:ins w:id="1291" w:author="Rafi Aziizi" w:date="2021-11-12T14:42:00Z"/>
                <w:b/>
              </w:rPr>
            </w:pPr>
            <w:ins w:id="1292" w:author="Rafi Aziizi" w:date="2021-11-12T14:42:00Z">
              <w:r w:rsidRPr="0044182F">
                <w:rPr>
                  <w:b/>
                </w:rPr>
                <w:t>Main Course</w:t>
              </w:r>
            </w:ins>
          </w:p>
        </w:tc>
      </w:tr>
      <w:tr w:rsidR="001F2641" w:rsidRPr="0044182F" w14:paraId="5D3EE41F" w14:textId="77777777" w:rsidTr="001F2641">
        <w:trPr>
          <w:jc w:val="center"/>
          <w:ins w:id="1293" w:author="Rafi Aziizi" w:date="2021-11-12T14:42:00Z"/>
        </w:trPr>
        <w:tc>
          <w:tcPr>
            <w:tcW w:w="3827" w:type="dxa"/>
            <w:shd w:val="clear" w:color="auto" w:fill="F2EE98"/>
            <w:vAlign w:val="center"/>
          </w:tcPr>
          <w:p w14:paraId="0B7A3A01" w14:textId="77777777" w:rsidR="001F2641" w:rsidRPr="0044182F" w:rsidRDefault="001F2641" w:rsidP="001F2641">
            <w:pPr>
              <w:jc w:val="center"/>
              <w:rPr>
                <w:ins w:id="1294" w:author="Rafi Aziizi" w:date="2021-11-12T14:42:00Z"/>
                <w:b/>
              </w:rPr>
            </w:pPr>
            <w:ins w:id="1295" w:author="Rafi Aziizi" w:date="2021-11-12T14:42:00Z">
              <w:r w:rsidRPr="0044182F">
                <w:rPr>
                  <w:b/>
                </w:rPr>
                <w:t>Aksi Aktor</w:t>
              </w:r>
            </w:ins>
          </w:p>
        </w:tc>
        <w:tc>
          <w:tcPr>
            <w:tcW w:w="3964" w:type="dxa"/>
            <w:shd w:val="clear" w:color="auto" w:fill="F2EE98"/>
            <w:vAlign w:val="center"/>
          </w:tcPr>
          <w:p w14:paraId="6B0FEE89" w14:textId="77777777" w:rsidR="001F2641" w:rsidRPr="0044182F" w:rsidRDefault="001F2641" w:rsidP="001F2641">
            <w:pPr>
              <w:jc w:val="center"/>
              <w:rPr>
                <w:ins w:id="1296" w:author="Rafi Aziizi" w:date="2021-11-12T14:42:00Z"/>
                <w:b/>
              </w:rPr>
            </w:pPr>
            <w:ins w:id="1297" w:author="Rafi Aziizi" w:date="2021-11-12T14:42:00Z">
              <w:r w:rsidRPr="0044182F">
                <w:rPr>
                  <w:b/>
                </w:rPr>
                <w:t>Reaksi Sistem</w:t>
              </w:r>
            </w:ins>
          </w:p>
        </w:tc>
      </w:tr>
      <w:tr w:rsidR="001F2641" w:rsidRPr="0044182F" w14:paraId="49C2774A" w14:textId="77777777" w:rsidTr="001F2641">
        <w:trPr>
          <w:jc w:val="center"/>
          <w:ins w:id="1298" w:author="Rafi Aziizi" w:date="2021-11-12T14:42:00Z"/>
        </w:trPr>
        <w:tc>
          <w:tcPr>
            <w:tcW w:w="3827" w:type="dxa"/>
            <w:vAlign w:val="center"/>
          </w:tcPr>
          <w:p w14:paraId="50C257E5" w14:textId="619B9123" w:rsidR="001F2641" w:rsidRPr="0044182F" w:rsidRDefault="001F2641" w:rsidP="001F2641">
            <w:pPr>
              <w:numPr>
                <w:ilvl w:val="0"/>
                <w:numId w:val="82"/>
              </w:numPr>
              <w:spacing w:after="160"/>
              <w:rPr>
                <w:ins w:id="1299" w:author="Rafi Aziizi" w:date="2021-11-12T14:42:00Z"/>
              </w:rPr>
            </w:pPr>
            <w:ins w:id="1300" w:author="Rafi Aziizi" w:date="2021-11-12T14:42:00Z">
              <w:r>
                <w:t xml:space="preserve">Memasuki menu “Data </w:t>
              </w:r>
            </w:ins>
            <w:ins w:id="1301" w:author="Rafi Aziizi" w:date="2021-11-12T14:43:00Z">
              <w:r>
                <w:t>Guru</w:t>
              </w:r>
            </w:ins>
            <w:ins w:id="1302" w:author="Rafi Aziizi" w:date="2021-11-12T14:42:00Z">
              <w:r>
                <w:t>”</w:t>
              </w:r>
            </w:ins>
          </w:p>
        </w:tc>
        <w:tc>
          <w:tcPr>
            <w:tcW w:w="3964" w:type="dxa"/>
            <w:vAlign w:val="center"/>
          </w:tcPr>
          <w:p w14:paraId="4AB2D5D7" w14:textId="77777777" w:rsidR="001F2641" w:rsidRPr="0044182F" w:rsidRDefault="001F2641" w:rsidP="001F2641">
            <w:pPr>
              <w:ind w:left="511"/>
              <w:rPr>
                <w:ins w:id="1303" w:author="Rafi Aziizi" w:date="2021-11-12T14:42:00Z"/>
              </w:rPr>
            </w:pPr>
          </w:p>
        </w:tc>
      </w:tr>
      <w:tr w:rsidR="001F2641" w:rsidRPr="0044182F" w14:paraId="0586B617" w14:textId="77777777" w:rsidTr="001F2641">
        <w:trPr>
          <w:jc w:val="center"/>
          <w:ins w:id="1304" w:author="Rafi Aziizi" w:date="2021-11-12T14:42:00Z"/>
        </w:trPr>
        <w:tc>
          <w:tcPr>
            <w:tcW w:w="3827" w:type="dxa"/>
            <w:vAlign w:val="center"/>
          </w:tcPr>
          <w:p w14:paraId="44673816" w14:textId="77777777" w:rsidR="001F2641" w:rsidRPr="0044182F" w:rsidRDefault="001F2641" w:rsidP="001F2641">
            <w:pPr>
              <w:ind w:left="510"/>
              <w:rPr>
                <w:ins w:id="1305" w:author="Rafi Aziizi" w:date="2021-11-12T14:42:00Z"/>
              </w:rPr>
            </w:pPr>
          </w:p>
        </w:tc>
        <w:tc>
          <w:tcPr>
            <w:tcW w:w="3964" w:type="dxa"/>
            <w:vAlign w:val="center"/>
          </w:tcPr>
          <w:p w14:paraId="46DF748A" w14:textId="1055175A" w:rsidR="001F2641" w:rsidRPr="0044182F" w:rsidRDefault="001F2641" w:rsidP="001F2641">
            <w:pPr>
              <w:numPr>
                <w:ilvl w:val="0"/>
                <w:numId w:val="82"/>
              </w:numPr>
              <w:spacing w:after="160"/>
              <w:ind w:left="511"/>
              <w:rPr>
                <w:ins w:id="1306" w:author="Rafi Aziizi" w:date="2021-11-12T14:42:00Z"/>
              </w:rPr>
            </w:pPr>
            <w:ins w:id="1307" w:author="Rafi Aziizi" w:date="2021-11-12T14:42:00Z">
              <w:r>
                <w:t xml:space="preserve">Menampilkan seluruh data </w:t>
              </w:r>
            </w:ins>
            <w:ins w:id="1308" w:author="Rafi Aziizi" w:date="2021-11-12T14:43:00Z">
              <w:r>
                <w:t>Guru</w:t>
              </w:r>
            </w:ins>
          </w:p>
        </w:tc>
      </w:tr>
      <w:tr w:rsidR="001F2641" w:rsidRPr="0044182F" w14:paraId="4FA26AD6" w14:textId="77777777" w:rsidTr="001F2641">
        <w:trPr>
          <w:jc w:val="center"/>
          <w:ins w:id="1309" w:author="Rafi Aziizi" w:date="2021-11-12T14:42:00Z"/>
        </w:trPr>
        <w:tc>
          <w:tcPr>
            <w:tcW w:w="3827" w:type="dxa"/>
            <w:vAlign w:val="center"/>
          </w:tcPr>
          <w:p w14:paraId="1C044FAC" w14:textId="691A9EDD" w:rsidR="001F2641" w:rsidRPr="0044182F" w:rsidRDefault="001F2641" w:rsidP="001F2641">
            <w:pPr>
              <w:pStyle w:val="ListParagraph"/>
              <w:numPr>
                <w:ilvl w:val="0"/>
                <w:numId w:val="82"/>
              </w:numPr>
              <w:rPr>
                <w:ins w:id="1310" w:author="Rafi Aziizi" w:date="2021-11-12T14:42:00Z"/>
              </w:rPr>
            </w:pPr>
            <w:ins w:id="1311" w:author="Rafi Aziizi" w:date="2021-11-12T14:42:00Z">
              <w:r>
                <w:t xml:space="preserve">Menghapus data </w:t>
              </w:r>
            </w:ins>
            <w:ins w:id="1312" w:author="Rafi Aziizi" w:date="2021-11-12T14:43:00Z">
              <w:r>
                <w:t>guru</w:t>
              </w:r>
            </w:ins>
            <w:ins w:id="1313" w:author="Rafi Aziizi" w:date="2021-11-12T14:42:00Z">
              <w:r>
                <w:t xml:space="preserve"> tertentu</w:t>
              </w:r>
            </w:ins>
          </w:p>
        </w:tc>
        <w:tc>
          <w:tcPr>
            <w:tcW w:w="3964" w:type="dxa"/>
            <w:vAlign w:val="center"/>
          </w:tcPr>
          <w:p w14:paraId="6C713F9D" w14:textId="77777777" w:rsidR="001F2641" w:rsidRDefault="001F2641" w:rsidP="001F2641">
            <w:pPr>
              <w:spacing w:after="160"/>
              <w:ind w:left="511"/>
              <w:rPr>
                <w:ins w:id="1314" w:author="Rafi Aziizi" w:date="2021-11-12T14:42:00Z"/>
              </w:rPr>
            </w:pPr>
          </w:p>
        </w:tc>
      </w:tr>
      <w:tr w:rsidR="001F2641" w:rsidRPr="0044182F" w14:paraId="3C48E24E" w14:textId="77777777" w:rsidTr="001F2641">
        <w:trPr>
          <w:jc w:val="center"/>
          <w:ins w:id="1315" w:author="Rafi Aziizi" w:date="2021-11-12T14:42:00Z"/>
        </w:trPr>
        <w:tc>
          <w:tcPr>
            <w:tcW w:w="3827" w:type="dxa"/>
            <w:vAlign w:val="center"/>
          </w:tcPr>
          <w:p w14:paraId="24E976E0" w14:textId="77777777" w:rsidR="001F2641" w:rsidRDefault="001F2641" w:rsidP="001F2641">
            <w:pPr>
              <w:pStyle w:val="ListParagraph"/>
              <w:rPr>
                <w:ins w:id="1316" w:author="Rafi Aziizi" w:date="2021-11-12T14:42:00Z"/>
              </w:rPr>
            </w:pPr>
          </w:p>
        </w:tc>
        <w:tc>
          <w:tcPr>
            <w:tcW w:w="3964" w:type="dxa"/>
            <w:vAlign w:val="center"/>
          </w:tcPr>
          <w:p w14:paraId="2B822EC4" w14:textId="419A2B47" w:rsidR="001F2641" w:rsidRDefault="001F2641" w:rsidP="001F2641">
            <w:pPr>
              <w:pStyle w:val="ListParagraph"/>
              <w:numPr>
                <w:ilvl w:val="0"/>
                <w:numId w:val="82"/>
              </w:numPr>
              <w:spacing w:after="160"/>
              <w:rPr>
                <w:ins w:id="1317" w:author="Rafi Aziizi" w:date="2021-11-12T14:42:00Z"/>
              </w:rPr>
            </w:pPr>
            <w:ins w:id="1318" w:author="Rafi Aziizi" w:date="2021-11-12T14:42:00Z">
              <w:r>
                <w:t xml:space="preserve">Melakukan perubahan data </w:t>
              </w:r>
            </w:ins>
            <w:ins w:id="1319" w:author="Rafi Aziizi" w:date="2021-11-12T14:43:00Z">
              <w:r w:rsidR="00522ADB">
                <w:t>guru</w:t>
              </w:r>
            </w:ins>
            <w:ins w:id="1320" w:author="Rafi Aziizi" w:date="2021-11-12T14:42:00Z">
              <w:r>
                <w:t xml:space="preserve"> aktif menjadi pasif pada </w:t>
              </w:r>
              <w:r w:rsidRPr="00C70CAF">
                <w:rPr>
                  <w:i/>
                  <w:iCs/>
                </w:rPr>
                <w:t>database</w:t>
              </w:r>
            </w:ins>
          </w:p>
        </w:tc>
      </w:tr>
      <w:tr w:rsidR="001F2641" w:rsidRPr="001B1AF9" w14:paraId="59060A19" w14:textId="77777777" w:rsidTr="001F2641">
        <w:trPr>
          <w:jc w:val="center"/>
          <w:ins w:id="1321" w:author="Rafi Aziizi" w:date="2021-11-12T14:42:00Z"/>
        </w:trPr>
        <w:tc>
          <w:tcPr>
            <w:tcW w:w="7791" w:type="dxa"/>
            <w:gridSpan w:val="2"/>
            <w:shd w:val="clear" w:color="auto" w:fill="F2EE98"/>
            <w:vAlign w:val="center"/>
          </w:tcPr>
          <w:p w14:paraId="531EA0A7" w14:textId="77777777" w:rsidR="001F2641" w:rsidRPr="001B1AF9" w:rsidRDefault="001F2641" w:rsidP="001F2641">
            <w:pPr>
              <w:pStyle w:val="ListParagraph"/>
              <w:spacing w:after="160"/>
              <w:ind w:left="468"/>
              <w:jc w:val="center"/>
              <w:rPr>
                <w:ins w:id="1322" w:author="Rafi Aziizi" w:date="2021-11-12T14:42:00Z"/>
                <w:b/>
                <w:bCs/>
              </w:rPr>
            </w:pPr>
            <w:ins w:id="1323" w:author="Rafi Aziizi" w:date="2021-11-12T14:42:00Z">
              <w:r w:rsidRPr="001B1AF9">
                <w:rPr>
                  <w:b/>
                  <w:bCs/>
                </w:rPr>
                <w:t>Skenario Eksepsi (Optional)</w:t>
              </w:r>
            </w:ins>
          </w:p>
        </w:tc>
      </w:tr>
      <w:tr w:rsidR="001F2641" w:rsidRPr="001B1AF9" w14:paraId="6CFEE817" w14:textId="77777777" w:rsidTr="001F2641">
        <w:trPr>
          <w:jc w:val="center"/>
          <w:ins w:id="1324" w:author="Rafi Aziizi" w:date="2021-11-12T14:42:00Z"/>
        </w:trPr>
        <w:tc>
          <w:tcPr>
            <w:tcW w:w="3827" w:type="dxa"/>
            <w:shd w:val="clear" w:color="auto" w:fill="F2EE98"/>
            <w:vAlign w:val="center"/>
          </w:tcPr>
          <w:p w14:paraId="57BE3C58" w14:textId="77777777" w:rsidR="001F2641" w:rsidRPr="001B1AF9" w:rsidRDefault="001F2641" w:rsidP="001F2641">
            <w:pPr>
              <w:pStyle w:val="ListParagraph"/>
              <w:ind w:left="450"/>
              <w:jc w:val="center"/>
              <w:rPr>
                <w:ins w:id="1325" w:author="Rafi Aziizi" w:date="2021-11-12T14:42:00Z"/>
                <w:b/>
                <w:bCs/>
              </w:rPr>
            </w:pPr>
            <w:ins w:id="1326" w:author="Rafi Aziizi" w:date="2021-11-12T14:42:00Z">
              <w:r w:rsidRPr="001B1AF9">
                <w:rPr>
                  <w:b/>
                  <w:bCs/>
                </w:rPr>
                <w:lastRenderedPageBreak/>
                <w:t>Aksi Aktor</w:t>
              </w:r>
            </w:ins>
          </w:p>
        </w:tc>
        <w:tc>
          <w:tcPr>
            <w:tcW w:w="3964" w:type="dxa"/>
            <w:shd w:val="clear" w:color="auto" w:fill="F2EE98"/>
            <w:vAlign w:val="center"/>
          </w:tcPr>
          <w:p w14:paraId="381DDEF3" w14:textId="77777777" w:rsidR="001F2641" w:rsidRPr="001B1AF9" w:rsidRDefault="001F2641" w:rsidP="001F2641">
            <w:pPr>
              <w:pStyle w:val="ListParagraph"/>
              <w:spacing w:after="160"/>
              <w:ind w:left="468"/>
              <w:jc w:val="center"/>
              <w:rPr>
                <w:ins w:id="1327" w:author="Rafi Aziizi" w:date="2021-11-12T14:42:00Z"/>
                <w:b/>
                <w:bCs/>
              </w:rPr>
            </w:pPr>
            <w:ins w:id="1328" w:author="Rafi Aziizi" w:date="2021-11-12T14:42:00Z">
              <w:r w:rsidRPr="001B1AF9">
                <w:rPr>
                  <w:b/>
                  <w:bCs/>
                </w:rPr>
                <w:t>Reaksi Sistem</w:t>
              </w:r>
            </w:ins>
          </w:p>
        </w:tc>
      </w:tr>
      <w:tr w:rsidR="001F2641" w14:paraId="23BFA896" w14:textId="77777777" w:rsidTr="001F2641">
        <w:trPr>
          <w:jc w:val="center"/>
          <w:ins w:id="1329" w:author="Rafi Aziizi" w:date="2021-11-12T14:42:00Z"/>
        </w:trPr>
        <w:tc>
          <w:tcPr>
            <w:tcW w:w="3827" w:type="dxa"/>
            <w:vAlign w:val="center"/>
          </w:tcPr>
          <w:p w14:paraId="0A1AB611" w14:textId="5755120C" w:rsidR="001F2641" w:rsidRDefault="001F2641" w:rsidP="001F2641">
            <w:pPr>
              <w:ind w:left="360"/>
              <w:rPr>
                <w:ins w:id="1330" w:author="Rafi Aziizi" w:date="2021-11-12T14:42:00Z"/>
              </w:rPr>
            </w:pPr>
            <w:ins w:id="1331" w:author="Rafi Aziizi" w:date="2021-11-12T14:42:00Z">
              <w:r>
                <w:t xml:space="preserve">3a. Tidak memasukan secara benar data </w:t>
              </w:r>
            </w:ins>
            <w:ins w:id="1332" w:author="Rafi Aziizi" w:date="2021-11-12T14:43:00Z">
              <w:r w:rsidR="00522ADB">
                <w:t>guru</w:t>
              </w:r>
            </w:ins>
            <w:ins w:id="1333" w:author="Rafi Aziizi" w:date="2021-11-12T14:42:00Z">
              <w:r>
                <w:t xml:space="preserve"> yang akan dihapus</w:t>
              </w:r>
            </w:ins>
          </w:p>
        </w:tc>
        <w:tc>
          <w:tcPr>
            <w:tcW w:w="3964" w:type="dxa"/>
            <w:vAlign w:val="center"/>
          </w:tcPr>
          <w:p w14:paraId="3DC75975" w14:textId="77777777" w:rsidR="001F2641" w:rsidRDefault="001F2641" w:rsidP="001F2641">
            <w:pPr>
              <w:pStyle w:val="ListParagraph"/>
              <w:spacing w:after="160"/>
              <w:ind w:left="468"/>
              <w:rPr>
                <w:ins w:id="1334" w:author="Rafi Aziizi" w:date="2021-11-12T14:42:00Z"/>
              </w:rPr>
            </w:pPr>
          </w:p>
        </w:tc>
      </w:tr>
      <w:tr w:rsidR="001F2641" w14:paraId="03F6D861" w14:textId="77777777" w:rsidTr="001F2641">
        <w:trPr>
          <w:jc w:val="center"/>
          <w:ins w:id="1335" w:author="Rafi Aziizi" w:date="2021-11-12T14:42:00Z"/>
        </w:trPr>
        <w:tc>
          <w:tcPr>
            <w:tcW w:w="3827" w:type="dxa"/>
            <w:vAlign w:val="center"/>
          </w:tcPr>
          <w:p w14:paraId="0AB3361F" w14:textId="77777777" w:rsidR="001F2641" w:rsidRDefault="001F2641" w:rsidP="001F2641">
            <w:pPr>
              <w:pStyle w:val="ListParagraph"/>
              <w:ind w:left="450"/>
              <w:rPr>
                <w:ins w:id="1336" w:author="Rafi Aziizi" w:date="2021-11-12T14:42:00Z"/>
              </w:rPr>
            </w:pPr>
          </w:p>
        </w:tc>
        <w:tc>
          <w:tcPr>
            <w:tcW w:w="3964" w:type="dxa"/>
            <w:vAlign w:val="center"/>
          </w:tcPr>
          <w:p w14:paraId="182FFC82" w14:textId="36B62DCB" w:rsidR="001F2641" w:rsidRDefault="001F2641" w:rsidP="001F2641">
            <w:pPr>
              <w:spacing w:after="160"/>
              <w:ind w:left="360"/>
              <w:rPr>
                <w:ins w:id="1337" w:author="Rafi Aziizi" w:date="2021-11-12T14:42:00Z"/>
              </w:rPr>
            </w:pPr>
            <w:ins w:id="1338" w:author="Rafi Aziizi" w:date="2021-11-12T14:42:00Z">
              <w:r>
                <w:t xml:space="preserve">3b. Menampilkan pemberitahuan melalui notifikasi bahwa data </w:t>
              </w:r>
            </w:ins>
            <w:ins w:id="1339" w:author="Rafi Aziizi" w:date="2021-11-12T14:43:00Z">
              <w:r w:rsidR="00522ADB">
                <w:t>guru</w:t>
              </w:r>
            </w:ins>
            <w:ins w:id="1340" w:author="Rafi Aziizi" w:date="2021-11-12T14:42:00Z">
              <w:r>
                <w:t xml:space="preserve"> tidak memenuhi persyaratan dan gagal dihapuskan</w:t>
              </w:r>
            </w:ins>
          </w:p>
        </w:tc>
      </w:tr>
    </w:tbl>
    <w:p w14:paraId="70EBC23A" w14:textId="77777777" w:rsidR="001F2641" w:rsidRDefault="001F2641" w:rsidP="001F2641">
      <w:pPr>
        <w:ind w:left="66"/>
        <w:rPr>
          <w:ins w:id="1341" w:author="Rafi Aziizi" w:date="2021-11-12T14:37:00Z"/>
        </w:rPr>
      </w:pPr>
    </w:p>
    <w:p w14:paraId="14CCC8DA" w14:textId="3C1EC5F5" w:rsidR="001F2641" w:rsidRDefault="001F2641" w:rsidP="001F2641">
      <w:pPr>
        <w:ind w:left="66"/>
        <w:rPr>
          <w:ins w:id="1342" w:author="Rafi Aziizi" w:date="2021-11-12T14:37:00Z"/>
        </w:rPr>
      </w:pPr>
      <w:ins w:id="1343" w:author="Rafi Aziizi" w:date="2021-11-12T14:37:00Z">
        <w:r>
          <w:t xml:space="preserve">c. </w:t>
        </w:r>
      </w:ins>
      <w:ins w:id="1344" w:author="Rafi Aziizi" w:date="2021-11-12T14:45:00Z">
        <w:r w:rsidR="00522ADB">
          <w:t>Skenario</w:t>
        </w:r>
        <w:r w:rsidR="00522ADB">
          <w:t xml:space="preserve"> </w:t>
        </w:r>
      </w:ins>
      <w:ins w:id="1345" w:author="Rafi Aziizi" w:date="2021-11-12T14:37:00Z">
        <w:r>
          <w:t>Edit Guru</w:t>
        </w:r>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1F2641" w:rsidRPr="00A46E0B" w14:paraId="687FF5BF" w14:textId="77777777" w:rsidTr="001F2641">
        <w:trPr>
          <w:jc w:val="center"/>
          <w:ins w:id="1346" w:author="Rafi Aziizi" w:date="2021-11-12T14:37:00Z"/>
        </w:trPr>
        <w:tc>
          <w:tcPr>
            <w:tcW w:w="3827" w:type="dxa"/>
            <w:shd w:val="clear" w:color="auto" w:fill="F2EE98"/>
            <w:vAlign w:val="center"/>
          </w:tcPr>
          <w:p w14:paraId="37D63F88" w14:textId="77777777" w:rsidR="001F2641" w:rsidRPr="0044182F" w:rsidRDefault="001F2641" w:rsidP="001F2641">
            <w:pPr>
              <w:rPr>
                <w:ins w:id="1347" w:author="Rafi Aziizi" w:date="2021-11-12T14:37:00Z"/>
                <w:b/>
              </w:rPr>
            </w:pPr>
            <w:ins w:id="1348" w:author="Rafi Aziizi" w:date="2021-11-12T14:37:00Z">
              <w:r w:rsidRPr="0044182F">
                <w:rPr>
                  <w:b/>
                </w:rPr>
                <w:t>Name</w:t>
              </w:r>
            </w:ins>
          </w:p>
        </w:tc>
        <w:tc>
          <w:tcPr>
            <w:tcW w:w="3964" w:type="dxa"/>
            <w:shd w:val="clear" w:color="auto" w:fill="F2EE98"/>
            <w:vAlign w:val="center"/>
          </w:tcPr>
          <w:p w14:paraId="3150169B" w14:textId="4F94B6D2" w:rsidR="001F2641" w:rsidRPr="00A46E0B" w:rsidRDefault="001F2641" w:rsidP="001F2641">
            <w:pPr>
              <w:rPr>
                <w:ins w:id="1349" w:author="Rafi Aziizi" w:date="2021-11-12T14:37:00Z"/>
              </w:rPr>
            </w:pPr>
            <w:ins w:id="1350" w:author="Rafi Aziizi" w:date="2021-11-12T14:37:00Z">
              <w:r>
                <w:t xml:space="preserve">Edit </w:t>
              </w:r>
            </w:ins>
            <w:ins w:id="1351" w:author="Rafi Aziizi" w:date="2021-11-12T14:38:00Z">
              <w:r>
                <w:t>Guru</w:t>
              </w:r>
            </w:ins>
          </w:p>
        </w:tc>
      </w:tr>
      <w:tr w:rsidR="001F2641" w:rsidRPr="002F6C1D" w14:paraId="4A32897E" w14:textId="77777777" w:rsidTr="001F2641">
        <w:trPr>
          <w:jc w:val="center"/>
          <w:ins w:id="1352" w:author="Rafi Aziizi" w:date="2021-11-12T14:37:00Z"/>
        </w:trPr>
        <w:tc>
          <w:tcPr>
            <w:tcW w:w="3827" w:type="dxa"/>
            <w:vAlign w:val="center"/>
          </w:tcPr>
          <w:p w14:paraId="10039E7F" w14:textId="77777777" w:rsidR="001F2641" w:rsidRPr="0044182F" w:rsidRDefault="001F2641" w:rsidP="001F2641">
            <w:pPr>
              <w:rPr>
                <w:ins w:id="1353" w:author="Rafi Aziizi" w:date="2021-11-12T14:37:00Z"/>
                <w:b/>
              </w:rPr>
            </w:pPr>
            <w:ins w:id="1354" w:author="Rafi Aziizi" w:date="2021-11-12T14:37:00Z">
              <w:r w:rsidRPr="0044182F">
                <w:rPr>
                  <w:b/>
                </w:rPr>
                <w:t>ID</w:t>
              </w:r>
            </w:ins>
          </w:p>
        </w:tc>
        <w:tc>
          <w:tcPr>
            <w:tcW w:w="3964" w:type="dxa"/>
            <w:vAlign w:val="center"/>
          </w:tcPr>
          <w:p w14:paraId="75E41625" w14:textId="20CB78E4" w:rsidR="001F2641" w:rsidRPr="002F6C1D" w:rsidRDefault="001F2641" w:rsidP="001F2641">
            <w:pPr>
              <w:rPr>
                <w:ins w:id="1355" w:author="Rafi Aziizi" w:date="2021-11-12T14:37:00Z"/>
              </w:rPr>
            </w:pPr>
            <w:ins w:id="1356" w:author="Rafi Aziizi" w:date="2021-11-12T14:37:00Z">
              <w:r>
                <w:t>RC1</w:t>
              </w:r>
            </w:ins>
            <w:ins w:id="1357" w:author="Rafi Aziizi" w:date="2021-11-12T14:38:00Z">
              <w:r>
                <w:t>3</w:t>
              </w:r>
            </w:ins>
          </w:p>
        </w:tc>
      </w:tr>
      <w:tr w:rsidR="001F2641" w:rsidRPr="000C722D" w14:paraId="5B5F9D4E" w14:textId="77777777" w:rsidTr="001F2641">
        <w:trPr>
          <w:jc w:val="center"/>
          <w:ins w:id="1358" w:author="Rafi Aziizi" w:date="2021-11-12T14:37:00Z"/>
        </w:trPr>
        <w:tc>
          <w:tcPr>
            <w:tcW w:w="3827" w:type="dxa"/>
            <w:vAlign w:val="center"/>
          </w:tcPr>
          <w:p w14:paraId="0FD190F3" w14:textId="77777777" w:rsidR="001F2641" w:rsidRPr="0044182F" w:rsidRDefault="001F2641" w:rsidP="001F2641">
            <w:pPr>
              <w:rPr>
                <w:ins w:id="1359" w:author="Rafi Aziizi" w:date="2021-11-12T14:37:00Z"/>
                <w:b/>
              </w:rPr>
            </w:pPr>
            <w:ins w:id="1360" w:author="Rafi Aziizi" w:date="2021-11-12T14:37:00Z">
              <w:r w:rsidRPr="0044182F">
                <w:rPr>
                  <w:b/>
                </w:rPr>
                <w:t>Description</w:t>
              </w:r>
            </w:ins>
          </w:p>
        </w:tc>
        <w:tc>
          <w:tcPr>
            <w:tcW w:w="3964" w:type="dxa"/>
          </w:tcPr>
          <w:p w14:paraId="75B27C83" w14:textId="11BBEEA1" w:rsidR="001F2641" w:rsidRPr="000C722D" w:rsidRDefault="001F2641" w:rsidP="001F2641">
            <w:pPr>
              <w:rPr>
                <w:ins w:id="1361" w:author="Rafi Aziizi" w:date="2021-11-12T14:37:00Z"/>
              </w:rPr>
            </w:pPr>
            <w:ins w:id="1362" w:author="Rafi Aziizi" w:date="2021-11-12T14:37:00Z">
              <w:r>
                <w:t xml:space="preserve">Use case ini merupakan use case generalisasi dari kelola </w:t>
              </w:r>
            </w:ins>
            <w:ins w:id="1363" w:author="Rafi Aziizi" w:date="2021-11-12T14:38:00Z">
              <w:r>
                <w:t>guru</w:t>
              </w:r>
            </w:ins>
            <w:ins w:id="1364" w:author="Rafi Aziizi" w:date="2021-11-12T14:37:00Z">
              <w:r>
                <w:t xml:space="preserve"> untuk memperbaharui data </w:t>
              </w:r>
            </w:ins>
            <w:ins w:id="1365" w:author="Rafi Aziizi" w:date="2021-11-12T14:38:00Z">
              <w:r>
                <w:t>guru</w:t>
              </w:r>
            </w:ins>
            <w:ins w:id="1366" w:author="Rafi Aziizi" w:date="2021-11-12T14:37:00Z">
              <w:r>
                <w:t>.</w:t>
              </w:r>
            </w:ins>
          </w:p>
        </w:tc>
      </w:tr>
      <w:tr w:rsidR="001F2641" w:rsidRPr="002F6C1D" w14:paraId="39D4B5FF" w14:textId="77777777" w:rsidTr="001F2641">
        <w:trPr>
          <w:jc w:val="center"/>
          <w:ins w:id="1367" w:author="Rafi Aziizi" w:date="2021-11-12T14:37:00Z"/>
        </w:trPr>
        <w:tc>
          <w:tcPr>
            <w:tcW w:w="3827" w:type="dxa"/>
            <w:vAlign w:val="center"/>
          </w:tcPr>
          <w:p w14:paraId="7E22B2F1" w14:textId="77777777" w:rsidR="001F2641" w:rsidRPr="0044182F" w:rsidRDefault="001F2641" w:rsidP="001F2641">
            <w:pPr>
              <w:rPr>
                <w:ins w:id="1368" w:author="Rafi Aziizi" w:date="2021-11-12T14:37:00Z"/>
                <w:b/>
              </w:rPr>
            </w:pPr>
            <w:ins w:id="1369" w:author="Rafi Aziizi" w:date="2021-11-12T14:37:00Z">
              <w:r w:rsidRPr="0044182F">
                <w:rPr>
                  <w:b/>
                </w:rPr>
                <w:t>Actors</w:t>
              </w:r>
            </w:ins>
          </w:p>
        </w:tc>
        <w:tc>
          <w:tcPr>
            <w:tcW w:w="3964" w:type="dxa"/>
            <w:vAlign w:val="center"/>
          </w:tcPr>
          <w:p w14:paraId="1437C030" w14:textId="77777777" w:rsidR="001F2641" w:rsidRPr="002F6C1D" w:rsidRDefault="001F2641" w:rsidP="001F2641">
            <w:pPr>
              <w:rPr>
                <w:ins w:id="1370" w:author="Rafi Aziizi" w:date="2021-11-12T14:37:00Z"/>
              </w:rPr>
            </w:pPr>
            <w:ins w:id="1371" w:author="Rafi Aziizi" w:date="2021-11-12T14:37:00Z">
              <w:r>
                <w:t>Bag.IT, Guru BK.</w:t>
              </w:r>
            </w:ins>
          </w:p>
        </w:tc>
      </w:tr>
      <w:tr w:rsidR="001F2641" w:rsidRPr="0044182F" w14:paraId="6D00B266" w14:textId="77777777" w:rsidTr="001F2641">
        <w:trPr>
          <w:jc w:val="center"/>
          <w:ins w:id="1372" w:author="Rafi Aziizi" w:date="2021-11-12T14:37:00Z"/>
        </w:trPr>
        <w:tc>
          <w:tcPr>
            <w:tcW w:w="3827" w:type="dxa"/>
            <w:vAlign w:val="center"/>
          </w:tcPr>
          <w:p w14:paraId="3056D932" w14:textId="77777777" w:rsidR="001F2641" w:rsidRPr="0044182F" w:rsidRDefault="001F2641" w:rsidP="001F2641">
            <w:pPr>
              <w:rPr>
                <w:ins w:id="1373" w:author="Rafi Aziizi" w:date="2021-11-12T14:37:00Z"/>
                <w:b/>
              </w:rPr>
            </w:pPr>
            <w:ins w:id="1374" w:author="Rafi Aziizi" w:date="2021-11-12T14:37:00Z">
              <w:r w:rsidRPr="0044182F">
                <w:rPr>
                  <w:b/>
                </w:rPr>
                <w:t>Frequency of Use</w:t>
              </w:r>
            </w:ins>
          </w:p>
        </w:tc>
        <w:tc>
          <w:tcPr>
            <w:tcW w:w="3964" w:type="dxa"/>
            <w:vAlign w:val="center"/>
          </w:tcPr>
          <w:p w14:paraId="0ED719AD" w14:textId="77777777" w:rsidR="001F2641" w:rsidRPr="007B7AB3" w:rsidRDefault="001F2641" w:rsidP="001F2641">
            <w:pPr>
              <w:rPr>
                <w:ins w:id="1375" w:author="Rafi Aziizi" w:date="2021-11-12T14:37:00Z"/>
                <w:i/>
                <w:iCs/>
              </w:rPr>
            </w:pPr>
            <w:ins w:id="1376" w:author="Rafi Aziizi" w:date="2021-11-12T14:37:00Z">
              <w:r>
                <w:rPr>
                  <w:i/>
                  <w:iCs/>
                </w:rPr>
                <w:t>Conditional</w:t>
              </w:r>
            </w:ins>
          </w:p>
        </w:tc>
      </w:tr>
      <w:tr w:rsidR="001F2641" w:rsidRPr="0044182F" w14:paraId="5BA5462F" w14:textId="77777777" w:rsidTr="001F2641">
        <w:trPr>
          <w:jc w:val="center"/>
          <w:ins w:id="1377" w:author="Rafi Aziizi" w:date="2021-11-12T14:37:00Z"/>
        </w:trPr>
        <w:tc>
          <w:tcPr>
            <w:tcW w:w="3827" w:type="dxa"/>
            <w:vAlign w:val="center"/>
          </w:tcPr>
          <w:p w14:paraId="4EC8E7DE" w14:textId="77777777" w:rsidR="001F2641" w:rsidRPr="0044182F" w:rsidRDefault="001F2641" w:rsidP="001F2641">
            <w:pPr>
              <w:rPr>
                <w:ins w:id="1378" w:author="Rafi Aziizi" w:date="2021-11-12T14:37:00Z"/>
                <w:b/>
              </w:rPr>
            </w:pPr>
            <w:ins w:id="1379" w:author="Rafi Aziizi" w:date="2021-11-12T14:37:00Z">
              <w:r w:rsidRPr="0044182F">
                <w:rPr>
                  <w:b/>
                </w:rPr>
                <w:t>Triggers</w:t>
              </w:r>
            </w:ins>
          </w:p>
        </w:tc>
        <w:tc>
          <w:tcPr>
            <w:tcW w:w="3964" w:type="dxa"/>
            <w:vAlign w:val="center"/>
          </w:tcPr>
          <w:p w14:paraId="0C741062" w14:textId="77777777" w:rsidR="001F2641" w:rsidRPr="0044182F" w:rsidRDefault="001F2641" w:rsidP="001F2641">
            <w:pPr>
              <w:rPr>
                <w:ins w:id="1380" w:author="Rafi Aziizi" w:date="2021-11-12T14:37:00Z"/>
              </w:rPr>
            </w:pPr>
            <w:ins w:id="1381" w:author="Rafi Aziizi" w:date="2021-11-12T14:37:00Z">
              <w:r>
                <w:t>-</w:t>
              </w:r>
            </w:ins>
          </w:p>
        </w:tc>
      </w:tr>
      <w:tr w:rsidR="001F2641" w:rsidRPr="0081005E" w14:paraId="02CEBEB3" w14:textId="77777777" w:rsidTr="001F2641">
        <w:trPr>
          <w:jc w:val="center"/>
          <w:ins w:id="1382" w:author="Rafi Aziizi" w:date="2021-11-12T14:37:00Z"/>
        </w:trPr>
        <w:tc>
          <w:tcPr>
            <w:tcW w:w="3827" w:type="dxa"/>
            <w:vAlign w:val="center"/>
          </w:tcPr>
          <w:p w14:paraId="6E8256F5" w14:textId="77777777" w:rsidR="001F2641" w:rsidRPr="0044182F" w:rsidRDefault="001F2641" w:rsidP="001F2641">
            <w:pPr>
              <w:rPr>
                <w:ins w:id="1383" w:author="Rafi Aziizi" w:date="2021-11-12T14:37:00Z"/>
                <w:b/>
              </w:rPr>
            </w:pPr>
            <w:ins w:id="1384" w:author="Rafi Aziizi" w:date="2021-11-12T14:37:00Z">
              <w:r w:rsidRPr="0044182F">
                <w:rPr>
                  <w:b/>
                </w:rPr>
                <w:t>Pre-Conditions</w:t>
              </w:r>
            </w:ins>
          </w:p>
        </w:tc>
        <w:tc>
          <w:tcPr>
            <w:tcW w:w="3964" w:type="dxa"/>
            <w:vAlign w:val="center"/>
          </w:tcPr>
          <w:p w14:paraId="194EE5B3" w14:textId="1CF59D8F" w:rsidR="001F2641" w:rsidRPr="0081005E" w:rsidRDefault="001F2641" w:rsidP="001F2641">
            <w:pPr>
              <w:rPr>
                <w:ins w:id="1385" w:author="Rafi Aziizi" w:date="2021-11-12T14:37:00Z"/>
                <w:i/>
                <w:iCs/>
              </w:rPr>
            </w:pPr>
            <w:ins w:id="1386" w:author="Rafi Aziizi" w:date="2021-11-12T14:37:00Z">
              <w:r>
                <w:t xml:space="preserve">Data </w:t>
              </w:r>
            </w:ins>
            <w:ins w:id="1387" w:author="Rafi Aziizi" w:date="2021-11-12T14:38:00Z">
              <w:r>
                <w:t>guru</w:t>
              </w:r>
            </w:ins>
            <w:ins w:id="1388" w:author="Rafi Aziizi" w:date="2021-11-12T14:37:00Z">
              <w:r>
                <w:t xml:space="preserve"> belum diperbaharui</w:t>
              </w:r>
            </w:ins>
          </w:p>
        </w:tc>
      </w:tr>
      <w:tr w:rsidR="001F2641" w:rsidRPr="0048762E" w14:paraId="6B84C396" w14:textId="77777777" w:rsidTr="001F2641">
        <w:trPr>
          <w:jc w:val="center"/>
          <w:ins w:id="1389" w:author="Rafi Aziizi" w:date="2021-11-12T14:37:00Z"/>
        </w:trPr>
        <w:tc>
          <w:tcPr>
            <w:tcW w:w="3827" w:type="dxa"/>
            <w:vAlign w:val="center"/>
          </w:tcPr>
          <w:p w14:paraId="5076951F" w14:textId="77777777" w:rsidR="001F2641" w:rsidRPr="0044182F" w:rsidRDefault="001F2641" w:rsidP="001F2641">
            <w:pPr>
              <w:rPr>
                <w:ins w:id="1390" w:author="Rafi Aziizi" w:date="2021-11-12T14:37:00Z"/>
                <w:b/>
              </w:rPr>
            </w:pPr>
            <w:ins w:id="1391" w:author="Rafi Aziizi" w:date="2021-11-12T14:37:00Z">
              <w:r w:rsidRPr="0044182F">
                <w:rPr>
                  <w:b/>
                </w:rPr>
                <w:t>Post-Conditions</w:t>
              </w:r>
            </w:ins>
          </w:p>
        </w:tc>
        <w:tc>
          <w:tcPr>
            <w:tcW w:w="3964" w:type="dxa"/>
            <w:vAlign w:val="center"/>
          </w:tcPr>
          <w:p w14:paraId="704393AA" w14:textId="39CBE9D8" w:rsidR="001F2641" w:rsidRPr="0048762E" w:rsidRDefault="001F2641" w:rsidP="001F2641">
            <w:pPr>
              <w:rPr>
                <w:ins w:id="1392" w:author="Rafi Aziizi" w:date="2021-11-12T14:37:00Z"/>
              </w:rPr>
            </w:pPr>
            <w:ins w:id="1393" w:author="Rafi Aziizi" w:date="2021-11-12T14:37:00Z">
              <w:r>
                <w:t xml:space="preserve">Perubahan data identitas </w:t>
              </w:r>
            </w:ins>
            <w:ins w:id="1394" w:author="Rafi Aziizi" w:date="2021-11-12T14:38:00Z">
              <w:r>
                <w:t>guru</w:t>
              </w:r>
            </w:ins>
            <w:ins w:id="1395" w:author="Rafi Aziizi" w:date="2021-11-12T14:37:00Z">
              <w:r>
                <w:t xml:space="preserve"> </w:t>
              </w:r>
            </w:ins>
          </w:p>
        </w:tc>
      </w:tr>
      <w:tr w:rsidR="001F2641" w:rsidRPr="0044182F" w14:paraId="24F986D4" w14:textId="77777777" w:rsidTr="001F2641">
        <w:trPr>
          <w:jc w:val="center"/>
          <w:ins w:id="1396" w:author="Rafi Aziizi" w:date="2021-11-12T14:37:00Z"/>
        </w:trPr>
        <w:tc>
          <w:tcPr>
            <w:tcW w:w="7791" w:type="dxa"/>
            <w:gridSpan w:val="2"/>
            <w:shd w:val="clear" w:color="auto" w:fill="F2EE98"/>
            <w:vAlign w:val="center"/>
          </w:tcPr>
          <w:p w14:paraId="5F5041CF" w14:textId="77777777" w:rsidR="001F2641" w:rsidRPr="0044182F" w:rsidRDefault="001F2641" w:rsidP="001F2641">
            <w:pPr>
              <w:jc w:val="center"/>
              <w:rPr>
                <w:ins w:id="1397" w:author="Rafi Aziizi" w:date="2021-11-12T14:37:00Z"/>
                <w:b/>
              </w:rPr>
            </w:pPr>
            <w:ins w:id="1398" w:author="Rafi Aziizi" w:date="2021-11-12T14:37:00Z">
              <w:r w:rsidRPr="0044182F">
                <w:rPr>
                  <w:b/>
                </w:rPr>
                <w:t>Main Course</w:t>
              </w:r>
            </w:ins>
          </w:p>
        </w:tc>
      </w:tr>
      <w:tr w:rsidR="001F2641" w:rsidRPr="0044182F" w14:paraId="071F94FF" w14:textId="77777777" w:rsidTr="001F2641">
        <w:trPr>
          <w:jc w:val="center"/>
          <w:ins w:id="1399" w:author="Rafi Aziizi" w:date="2021-11-12T14:37:00Z"/>
        </w:trPr>
        <w:tc>
          <w:tcPr>
            <w:tcW w:w="3827" w:type="dxa"/>
            <w:shd w:val="clear" w:color="auto" w:fill="F2EE98"/>
            <w:vAlign w:val="center"/>
          </w:tcPr>
          <w:p w14:paraId="13B64AAF" w14:textId="77777777" w:rsidR="001F2641" w:rsidRPr="0044182F" w:rsidRDefault="001F2641" w:rsidP="001F2641">
            <w:pPr>
              <w:jc w:val="center"/>
              <w:rPr>
                <w:ins w:id="1400" w:author="Rafi Aziizi" w:date="2021-11-12T14:37:00Z"/>
                <w:b/>
              </w:rPr>
            </w:pPr>
            <w:ins w:id="1401" w:author="Rafi Aziizi" w:date="2021-11-12T14:37:00Z">
              <w:r w:rsidRPr="0044182F">
                <w:rPr>
                  <w:b/>
                </w:rPr>
                <w:t>Aksi Aktor</w:t>
              </w:r>
            </w:ins>
          </w:p>
        </w:tc>
        <w:tc>
          <w:tcPr>
            <w:tcW w:w="3964" w:type="dxa"/>
            <w:shd w:val="clear" w:color="auto" w:fill="F2EE98"/>
            <w:vAlign w:val="center"/>
          </w:tcPr>
          <w:p w14:paraId="535BE2FB" w14:textId="77777777" w:rsidR="001F2641" w:rsidRPr="0044182F" w:rsidRDefault="001F2641" w:rsidP="001F2641">
            <w:pPr>
              <w:jc w:val="center"/>
              <w:rPr>
                <w:ins w:id="1402" w:author="Rafi Aziizi" w:date="2021-11-12T14:37:00Z"/>
                <w:b/>
              </w:rPr>
            </w:pPr>
            <w:ins w:id="1403" w:author="Rafi Aziizi" w:date="2021-11-12T14:37:00Z">
              <w:r w:rsidRPr="0044182F">
                <w:rPr>
                  <w:b/>
                </w:rPr>
                <w:t>Reaksi Sistem</w:t>
              </w:r>
            </w:ins>
          </w:p>
        </w:tc>
      </w:tr>
      <w:tr w:rsidR="001F2641" w:rsidRPr="0044182F" w14:paraId="21D65B77" w14:textId="77777777" w:rsidTr="001F2641">
        <w:trPr>
          <w:jc w:val="center"/>
          <w:ins w:id="1404" w:author="Rafi Aziizi" w:date="2021-11-12T14:37:00Z"/>
        </w:trPr>
        <w:tc>
          <w:tcPr>
            <w:tcW w:w="3827" w:type="dxa"/>
            <w:vAlign w:val="center"/>
          </w:tcPr>
          <w:p w14:paraId="61A3BDFF" w14:textId="1C36E6C9" w:rsidR="001F2641" w:rsidRPr="0044182F" w:rsidRDefault="001F2641" w:rsidP="001F2641">
            <w:pPr>
              <w:numPr>
                <w:ilvl w:val="0"/>
                <w:numId w:val="80"/>
              </w:numPr>
              <w:spacing w:after="160"/>
              <w:rPr>
                <w:ins w:id="1405" w:author="Rafi Aziizi" w:date="2021-11-12T14:37:00Z"/>
              </w:rPr>
            </w:pPr>
            <w:ins w:id="1406" w:author="Rafi Aziizi" w:date="2021-11-12T14:37:00Z">
              <w:r>
                <w:t xml:space="preserve">Memasuki menu “Data </w:t>
              </w:r>
            </w:ins>
            <w:ins w:id="1407" w:author="Rafi Aziizi" w:date="2021-11-12T14:39:00Z">
              <w:r>
                <w:t>G</w:t>
              </w:r>
            </w:ins>
            <w:ins w:id="1408" w:author="Rafi Aziizi" w:date="2021-11-12T14:38:00Z">
              <w:r>
                <w:t>uru</w:t>
              </w:r>
            </w:ins>
            <w:ins w:id="1409" w:author="Rafi Aziizi" w:date="2021-11-12T14:37:00Z">
              <w:r>
                <w:t>”</w:t>
              </w:r>
            </w:ins>
          </w:p>
        </w:tc>
        <w:tc>
          <w:tcPr>
            <w:tcW w:w="3964" w:type="dxa"/>
            <w:vAlign w:val="center"/>
          </w:tcPr>
          <w:p w14:paraId="61BCC4CA" w14:textId="77777777" w:rsidR="001F2641" w:rsidRPr="0044182F" w:rsidRDefault="001F2641" w:rsidP="001F2641">
            <w:pPr>
              <w:ind w:left="511"/>
              <w:rPr>
                <w:ins w:id="1410" w:author="Rafi Aziizi" w:date="2021-11-12T14:37:00Z"/>
              </w:rPr>
            </w:pPr>
          </w:p>
        </w:tc>
      </w:tr>
      <w:tr w:rsidR="001F2641" w:rsidRPr="0044182F" w14:paraId="1F26DA05" w14:textId="77777777" w:rsidTr="001F2641">
        <w:trPr>
          <w:jc w:val="center"/>
          <w:ins w:id="1411" w:author="Rafi Aziizi" w:date="2021-11-12T14:37:00Z"/>
        </w:trPr>
        <w:tc>
          <w:tcPr>
            <w:tcW w:w="3827" w:type="dxa"/>
            <w:vAlign w:val="center"/>
          </w:tcPr>
          <w:p w14:paraId="377FB527" w14:textId="77777777" w:rsidR="001F2641" w:rsidRPr="0044182F" w:rsidRDefault="001F2641" w:rsidP="001F2641">
            <w:pPr>
              <w:ind w:left="510"/>
              <w:rPr>
                <w:ins w:id="1412" w:author="Rafi Aziizi" w:date="2021-11-12T14:37:00Z"/>
              </w:rPr>
            </w:pPr>
          </w:p>
        </w:tc>
        <w:tc>
          <w:tcPr>
            <w:tcW w:w="3964" w:type="dxa"/>
            <w:vAlign w:val="center"/>
          </w:tcPr>
          <w:p w14:paraId="3955799A" w14:textId="5795ACA9" w:rsidR="001F2641" w:rsidRPr="0044182F" w:rsidRDefault="001F2641" w:rsidP="001F2641">
            <w:pPr>
              <w:numPr>
                <w:ilvl w:val="0"/>
                <w:numId w:val="80"/>
              </w:numPr>
              <w:spacing w:after="160"/>
              <w:ind w:left="511"/>
              <w:rPr>
                <w:ins w:id="1413" w:author="Rafi Aziizi" w:date="2021-11-12T14:37:00Z"/>
              </w:rPr>
            </w:pPr>
            <w:ins w:id="1414" w:author="Rafi Aziizi" w:date="2021-11-12T14:37:00Z">
              <w:r>
                <w:t xml:space="preserve">Menampilkan seluruh data </w:t>
              </w:r>
            </w:ins>
            <w:ins w:id="1415" w:author="Rafi Aziizi" w:date="2021-11-12T14:38:00Z">
              <w:r>
                <w:t>guru</w:t>
              </w:r>
            </w:ins>
          </w:p>
        </w:tc>
      </w:tr>
      <w:tr w:rsidR="001F2641" w:rsidRPr="0044182F" w14:paraId="28E709CE" w14:textId="77777777" w:rsidTr="001F2641">
        <w:trPr>
          <w:jc w:val="center"/>
          <w:ins w:id="1416" w:author="Rafi Aziizi" w:date="2021-11-12T14:37:00Z"/>
        </w:trPr>
        <w:tc>
          <w:tcPr>
            <w:tcW w:w="3827" w:type="dxa"/>
            <w:vAlign w:val="center"/>
          </w:tcPr>
          <w:p w14:paraId="3086B9D3" w14:textId="692C790C" w:rsidR="001F2641" w:rsidRPr="0044182F" w:rsidRDefault="001F2641" w:rsidP="001F2641">
            <w:pPr>
              <w:pStyle w:val="ListParagraph"/>
              <w:numPr>
                <w:ilvl w:val="0"/>
                <w:numId w:val="80"/>
              </w:numPr>
              <w:rPr>
                <w:ins w:id="1417" w:author="Rafi Aziizi" w:date="2021-11-12T14:37:00Z"/>
              </w:rPr>
            </w:pPr>
            <w:ins w:id="1418" w:author="Rafi Aziizi" w:date="2021-11-12T14:37:00Z">
              <w:r>
                <w:t>Menekan tombol “</w:t>
              </w:r>
            </w:ins>
            <w:ins w:id="1419" w:author="Rafi Aziizi" w:date="2021-11-12T14:39:00Z">
              <w:r>
                <w:t>P</w:t>
              </w:r>
            </w:ins>
            <w:ins w:id="1420" w:author="Rafi Aziizi" w:date="2021-11-12T14:37:00Z">
              <w:r>
                <w:t xml:space="preserve">rofile </w:t>
              </w:r>
            </w:ins>
            <w:ins w:id="1421" w:author="Rafi Aziizi" w:date="2021-11-12T14:39:00Z">
              <w:r>
                <w:t>G</w:t>
              </w:r>
            </w:ins>
            <w:ins w:id="1422" w:author="Rafi Aziizi" w:date="2021-11-12T14:38:00Z">
              <w:r>
                <w:t>uru</w:t>
              </w:r>
            </w:ins>
            <w:ins w:id="1423" w:author="Rafi Aziizi" w:date="2021-11-12T14:37:00Z">
              <w:r>
                <w:t>”</w:t>
              </w:r>
            </w:ins>
          </w:p>
        </w:tc>
        <w:tc>
          <w:tcPr>
            <w:tcW w:w="3964" w:type="dxa"/>
            <w:vAlign w:val="center"/>
          </w:tcPr>
          <w:p w14:paraId="3B939C7C" w14:textId="77777777" w:rsidR="001F2641" w:rsidRDefault="001F2641" w:rsidP="001F2641">
            <w:pPr>
              <w:spacing w:after="160"/>
              <w:ind w:left="511"/>
              <w:rPr>
                <w:ins w:id="1424" w:author="Rafi Aziizi" w:date="2021-11-12T14:37:00Z"/>
              </w:rPr>
            </w:pPr>
          </w:p>
        </w:tc>
      </w:tr>
      <w:tr w:rsidR="001F2641" w:rsidRPr="0044182F" w14:paraId="0CD3ABCE" w14:textId="77777777" w:rsidTr="001F2641">
        <w:trPr>
          <w:jc w:val="center"/>
          <w:ins w:id="1425" w:author="Rafi Aziizi" w:date="2021-11-12T14:37:00Z"/>
        </w:trPr>
        <w:tc>
          <w:tcPr>
            <w:tcW w:w="3827" w:type="dxa"/>
            <w:vAlign w:val="center"/>
          </w:tcPr>
          <w:p w14:paraId="426FE5A0" w14:textId="77777777" w:rsidR="001F2641" w:rsidRDefault="001F2641" w:rsidP="001F2641">
            <w:pPr>
              <w:pStyle w:val="ListParagraph"/>
              <w:rPr>
                <w:ins w:id="1426" w:author="Rafi Aziizi" w:date="2021-11-12T14:37:00Z"/>
              </w:rPr>
            </w:pPr>
          </w:p>
        </w:tc>
        <w:tc>
          <w:tcPr>
            <w:tcW w:w="3964" w:type="dxa"/>
            <w:vAlign w:val="center"/>
          </w:tcPr>
          <w:p w14:paraId="59C8F108" w14:textId="79C1B96B" w:rsidR="001F2641" w:rsidRDefault="001F2641" w:rsidP="001F2641">
            <w:pPr>
              <w:pStyle w:val="ListParagraph"/>
              <w:numPr>
                <w:ilvl w:val="0"/>
                <w:numId w:val="80"/>
              </w:numPr>
              <w:spacing w:after="160"/>
              <w:rPr>
                <w:ins w:id="1427" w:author="Rafi Aziizi" w:date="2021-11-12T14:37:00Z"/>
              </w:rPr>
            </w:pPr>
            <w:ins w:id="1428" w:author="Rafi Aziizi" w:date="2021-11-12T14:37:00Z">
              <w:r>
                <w:t xml:space="preserve">Menampilkan data identitas </w:t>
              </w:r>
            </w:ins>
            <w:ins w:id="1429" w:author="Rafi Aziizi" w:date="2021-11-12T14:38:00Z">
              <w:r>
                <w:t>guru</w:t>
              </w:r>
            </w:ins>
            <w:ins w:id="1430" w:author="Rafi Aziizi" w:date="2021-11-12T14:37:00Z">
              <w:r>
                <w:t xml:space="preserve"> secara keseluruhan</w:t>
              </w:r>
            </w:ins>
          </w:p>
        </w:tc>
      </w:tr>
      <w:tr w:rsidR="001F2641" w:rsidRPr="0044182F" w14:paraId="2DB0F533" w14:textId="77777777" w:rsidTr="001F2641">
        <w:trPr>
          <w:jc w:val="center"/>
          <w:ins w:id="1431" w:author="Rafi Aziizi" w:date="2021-11-12T14:37:00Z"/>
        </w:trPr>
        <w:tc>
          <w:tcPr>
            <w:tcW w:w="3827" w:type="dxa"/>
            <w:vAlign w:val="center"/>
          </w:tcPr>
          <w:p w14:paraId="2F72C6E4" w14:textId="323DAF32" w:rsidR="001F2641" w:rsidRDefault="001F2641" w:rsidP="001F2641">
            <w:pPr>
              <w:pStyle w:val="ListParagraph"/>
              <w:numPr>
                <w:ilvl w:val="0"/>
                <w:numId w:val="80"/>
              </w:numPr>
              <w:rPr>
                <w:ins w:id="1432" w:author="Rafi Aziizi" w:date="2021-11-12T14:37:00Z"/>
              </w:rPr>
            </w:pPr>
            <w:ins w:id="1433" w:author="Rafi Aziizi" w:date="2021-11-12T14:37:00Z">
              <w:r>
                <w:lastRenderedPageBreak/>
                <w:t xml:space="preserve">Melakukan perubahan data </w:t>
              </w:r>
            </w:ins>
            <w:ins w:id="1434" w:author="Rafi Aziizi" w:date="2021-11-12T14:39:00Z">
              <w:r>
                <w:t>guru</w:t>
              </w:r>
            </w:ins>
          </w:p>
        </w:tc>
        <w:tc>
          <w:tcPr>
            <w:tcW w:w="3964" w:type="dxa"/>
            <w:vAlign w:val="center"/>
          </w:tcPr>
          <w:p w14:paraId="6144F67D" w14:textId="77777777" w:rsidR="001F2641" w:rsidRDefault="001F2641" w:rsidP="001F2641">
            <w:pPr>
              <w:spacing w:after="160"/>
              <w:rPr>
                <w:ins w:id="1435" w:author="Rafi Aziizi" w:date="2021-11-12T14:37:00Z"/>
              </w:rPr>
            </w:pPr>
          </w:p>
        </w:tc>
      </w:tr>
      <w:tr w:rsidR="001F2641" w:rsidRPr="0044182F" w14:paraId="4C2C2132" w14:textId="77777777" w:rsidTr="001F2641">
        <w:trPr>
          <w:jc w:val="center"/>
          <w:ins w:id="1436" w:author="Rafi Aziizi" w:date="2021-11-12T14:37:00Z"/>
        </w:trPr>
        <w:tc>
          <w:tcPr>
            <w:tcW w:w="3827" w:type="dxa"/>
            <w:vAlign w:val="center"/>
          </w:tcPr>
          <w:p w14:paraId="78BB6C8E" w14:textId="77777777" w:rsidR="001F2641" w:rsidRDefault="001F2641" w:rsidP="001F2641">
            <w:pPr>
              <w:rPr>
                <w:ins w:id="1437" w:author="Rafi Aziizi" w:date="2021-11-12T14:37:00Z"/>
              </w:rPr>
            </w:pPr>
          </w:p>
        </w:tc>
        <w:tc>
          <w:tcPr>
            <w:tcW w:w="3964" w:type="dxa"/>
            <w:vAlign w:val="center"/>
          </w:tcPr>
          <w:p w14:paraId="49408B48" w14:textId="77ACC8AC" w:rsidR="001F2641" w:rsidRDefault="001F2641" w:rsidP="001F2641">
            <w:pPr>
              <w:pStyle w:val="ListParagraph"/>
              <w:numPr>
                <w:ilvl w:val="0"/>
                <w:numId w:val="80"/>
              </w:numPr>
              <w:spacing w:after="160"/>
              <w:rPr>
                <w:ins w:id="1438" w:author="Rafi Aziizi" w:date="2021-11-12T14:37:00Z"/>
              </w:rPr>
            </w:pPr>
            <w:ins w:id="1439" w:author="Rafi Aziizi" w:date="2021-11-12T14:37:00Z">
              <w:r>
                <w:t xml:space="preserve">Menyimpan data </w:t>
              </w:r>
            </w:ins>
            <w:ins w:id="1440" w:author="Rafi Aziizi" w:date="2021-11-12T14:39:00Z">
              <w:r>
                <w:t>guru</w:t>
              </w:r>
            </w:ins>
            <w:ins w:id="1441" w:author="Rafi Aziizi" w:date="2021-11-12T14:37:00Z">
              <w:r>
                <w:t xml:space="preserve"> terbaru pada </w:t>
              </w:r>
              <w:r w:rsidRPr="00C70CAF">
                <w:rPr>
                  <w:i/>
                  <w:iCs/>
                </w:rPr>
                <w:t>database</w:t>
              </w:r>
            </w:ins>
          </w:p>
        </w:tc>
      </w:tr>
      <w:tr w:rsidR="001F2641" w:rsidRPr="001B1AF9" w14:paraId="7AF95CB6" w14:textId="77777777" w:rsidTr="001F2641">
        <w:trPr>
          <w:jc w:val="center"/>
          <w:ins w:id="1442" w:author="Rafi Aziizi" w:date="2021-11-12T14:37:00Z"/>
        </w:trPr>
        <w:tc>
          <w:tcPr>
            <w:tcW w:w="7791" w:type="dxa"/>
            <w:gridSpan w:val="2"/>
            <w:shd w:val="clear" w:color="auto" w:fill="F2EE98"/>
            <w:vAlign w:val="center"/>
          </w:tcPr>
          <w:p w14:paraId="54026569" w14:textId="77777777" w:rsidR="001F2641" w:rsidRPr="001B1AF9" w:rsidRDefault="001F2641" w:rsidP="001F2641">
            <w:pPr>
              <w:pStyle w:val="ListParagraph"/>
              <w:spacing w:after="160"/>
              <w:ind w:left="468"/>
              <w:jc w:val="center"/>
              <w:rPr>
                <w:ins w:id="1443" w:author="Rafi Aziizi" w:date="2021-11-12T14:37:00Z"/>
                <w:b/>
                <w:bCs/>
              </w:rPr>
            </w:pPr>
            <w:ins w:id="1444" w:author="Rafi Aziizi" w:date="2021-11-12T14:37:00Z">
              <w:r w:rsidRPr="001B1AF9">
                <w:rPr>
                  <w:b/>
                  <w:bCs/>
                </w:rPr>
                <w:t>Skenario Eksepsi (Optional)</w:t>
              </w:r>
            </w:ins>
          </w:p>
        </w:tc>
      </w:tr>
      <w:tr w:rsidR="001F2641" w:rsidRPr="001B1AF9" w14:paraId="0AA75954" w14:textId="77777777" w:rsidTr="001F2641">
        <w:trPr>
          <w:jc w:val="center"/>
          <w:ins w:id="1445" w:author="Rafi Aziizi" w:date="2021-11-12T14:37:00Z"/>
        </w:trPr>
        <w:tc>
          <w:tcPr>
            <w:tcW w:w="3827" w:type="dxa"/>
            <w:shd w:val="clear" w:color="auto" w:fill="F2EE98"/>
            <w:vAlign w:val="center"/>
          </w:tcPr>
          <w:p w14:paraId="4B669DB7" w14:textId="77777777" w:rsidR="001F2641" w:rsidRPr="001B1AF9" w:rsidRDefault="001F2641" w:rsidP="001F2641">
            <w:pPr>
              <w:pStyle w:val="ListParagraph"/>
              <w:ind w:left="450"/>
              <w:jc w:val="center"/>
              <w:rPr>
                <w:ins w:id="1446" w:author="Rafi Aziizi" w:date="2021-11-12T14:37:00Z"/>
                <w:b/>
                <w:bCs/>
              </w:rPr>
            </w:pPr>
            <w:ins w:id="1447" w:author="Rafi Aziizi" w:date="2021-11-12T14:37:00Z">
              <w:r w:rsidRPr="001B1AF9">
                <w:rPr>
                  <w:b/>
                  <w:bCs/>
                </w:rPr>
                <w:t>Aksi Aktor</w:t>
              </w:r>
            </w:ins>
          </w:p>
        </w:tc>
        <w:tc>
          <w:tcPr>
            <w:tcW w:w="3964" w:type="dxa"/>
            <w:shd w:val="clear" w:color="auto" w:fill="F2EE98"/>
            <w:vAlign w:val="center"/>
          </w:tcPr>
          <w:p w14:paraId="3ABD4907" w14:textId="77777777" w:rsidR="001F2641" w:rsidRPr="001B1AF9" w:rsidRDefault="001F2641" w:rsidP="001F2641">
            <w:pPr>
              <w:pStyle w:val="ListParagraph"/>
              <w:spacing w:after="160"/>
              <w:ind w:left="468"/>
              <w:jc w:val="center"/>
              <w:rPr>
                <w:ins w:id="1448" w:author="Rafi Aziizi" w:date="2021-11-12T14:37:00Z"/>
                <w:b/>
                <w:bCs/>
              </w:rPr>
            </w:pPr>
            <w:ins w:id="1449" w:author="Rafi Aziizi" w:date="2021-11-12T14:37:00Z">
              <w:r w:rsidRPr="001B1AF9">
                <w:rPr>
                  <w:b/>
                  <w:bCs/>
                </w:rPr>
                <w:t>Reaksi Sistem</w:t>
              </w:r>
            </w:ins>
          </w:p>
        </w:tc>
      </w:tr>
      <w:tr w:rsidR="001F2641" w14:paraId="564563A5" w14:textId="77777777" w:rsidTr="001F2641">
        <w:trPr>
          <w:jc w:val="center"/>
          <w:ins w:id="1450" w:author="Rafi Aziizi" w:date="2021-11-12T14:37:00Z"/>
        </w:trPr>
        <w:tc>
          <w:tcPr>
            <w:tcW w:w="3827" w:type="dxa"/>
            <w:vAlign w:val="center"/>
          </w:tcPr>
          <w:p w14:paraId="511A9F71" w14:textId="68C091DE" w:rsidR="001F2641" w:rsidRDefault="001F2641" w:rsidP="001F2641">
            <w:pPr>
              <w:ind w:left="360"/>
              <w:rPr>
                <w:ins w:id="1451" w:author="Rafi Aziizi" w:date="2021-11-12T14:37:00Z"/>
              </w:rPr>
            </w:pPr>
            <w:ins w:id="1452" w:author="Rafi Aziizi" w:date="2021-11-12T14:37:00Z">
              <w:r>
                <w:t xml:space="preserve">5a. Tidak memasukan secara benar data </w:t>
              </w:r>
            </w:ins>
            <w:ins w:id="1453" w:author="Rafi Aziizi" w:date="2021-11-12T14:39:00Z">
              <w:r>
                <w:t>guru</w:t>
              </w:r>
            </w:ins>
            <w:ins w:id="1454" w:author="Rafi Aziizi" w:date="2021-11-12T14:37:00Z">
              <w:r>
                <w:t xml:space="preserve"> yang akan diperbaharui</w:t>
              </w:r>
            </w:ins>
          </w:p>
        </w:tc>
        <w:tc>
          <w:tcPr>
            <w:tcW w:w="3964" w:type="dxa"/>
            <w:vAlign w:val="center"/>
          </w:tcPr>
          <w:p w14:paraId="0563872C" w14:textId="77777777" w:rsidR="001F2641" w:rsidRDefault="001F2641" w:rsidP="001F2641">
            <w:pPr>
              <w:pStyle w:val="ListParagraph"/>
              <w:spacing w:after="160"/>
              <w:ind w:left="468"/>
              <w:rPr>
                <w:ins w:id="1455" w:author="Rafi Aziizi" w:date="2021-11-12T14:37:00Z"/>
              </w:rPr>
            </w:pPr>
          </w:p>
        </w:tc>
      </w:tr>
      <w:tr w:rsidR="001F2641" w14:paraId="40CD3F98" w14:textId="77777777" w:rsidTr="001F2641">
        <w:trPr>
          <w:jc w:val="center"/>
          <w:ins w:id="1456" w:author="Rafi Aziizi" w:date="2021-11-12T14:37:00Z"/>
        </w:trPr>
        <w:tc>
          <w:tcPr>
            <w:tcW w:w="3827" w:type="dxa"/>
            <w:vAlign w:val="center"/>
          </w:tcPr>
          <w:p w14:paraId="3F0CA7C7" w14:textId="77777777" w:rsidR="001F2641" w:rsidRDefault="001F2641" w:rsidP="001F2641">
            <w:pPr>
              <w:pStyle w:val="ListParagraph"/>
              <w:ind w:left="450"/>
              <w:rPr>
                <w:ins w:id="1457" w:author="Rafi Aziizi" w:date="2021-11-12T14:37:00Z"/>
              </w:rPr>
            </w:pPr>
          </w:p>
        </w:tc>
        <w:tc>
          <w:tcPr>
            <w:tcW w:w="3964" w:type="dxa"/>
            <w:vAlign w:val="center"/>
          </w:tcPr>
          <w:p w14:paraId="638D5A47" w14:textId="116CE648" w:rsidR="001F2641" w:rsidRDefault="001F2641" w:rsidP="001F2641">
            <w:pPr>
              <w:spacing w:after="160"/>
              <w:ind w:left="360"/>
              <w:rPr>
                <w:ins w:id="1458" w:author="Rafi Aziizi" w:date="2021-11-12T14:37:00Z"/>
              </w:rPr>
            </w:pPr>
            <w:ins w:id="1459" w:author="Rafi Aziizi" w:date="2021-11-12T14:37:00Z">
              <w:r>
                <w:t xml:space="preserve">3b. Menampilkan pemberitahuan melalui notifikasi bahwa data </w:t>
              </w:r>
            </w:ins>
            <w:ins w:id="1460" w:author="Rafi Aziizi" w:date="2021-11-12T14:39:00Z">
              <w:r>
                <w:t>guru</w:t>
              </w:r>
            </w:ins>
            <w:ins w:id="1461" w:author="Rafi Aziizi" w:date="2021-11-12T14:37:00Z">
              <w:r>
                <w:t xml:space="preserve"> tidak memenuhi persyaratan dan gagal diperbaharui</w:t>
              </w:r>
            </w:ins>
          </w:p>
        </w:tc>
      </w:tr>
    </w:tbl>
    <w:p w14:paraId="7C03C62A" w14:textId="77777777" w:rsidR="001F2641" w:rsidRDefault="001F2641" w:rsidP="001F2641">
      <w:pPr>
        <w:ind w:left="66"/>
        <w:rPr>
          <w:ins w:id="1462" w:author="Rafi Aziizi" w:date="2021-11-12T14:37:00Z"/>
        </w:rPr>
      </w:pPr>
    </w:p>
    <w:p w14:paraId="5175CE68" w14:textId="780786F5" w:rsidR="001F2641" w:rsidRDefault="001F2641" w:rsidP="001F2641">
      <w:pPr>
        <w:ind w:left="66"/>
        <w:pPrChange w:id="1463" w:author="Rafi Aziizi" w:date="2021-11-12T14:36:00Z">
          <w:pPr>
            <w:pStyle w:val="ListParagraph"/>
            <w:numPr>
              <w:numId w:val="25"/>
            </w:numPr>
            <w:ind w:left="426" w:hanging="360"/>
          </w:pPr>
        </w:pPrChange>
      </w:pPr>
      <w:ins w:id="1464" w:author="Rafi Aziizi" w:date="2021-11-12T14:37:00Z">
        <w:r>
          <w:t xml:space="preserve">d. </w:t>
        </w:r>
      </w:ins>
      <w:ins w:id="1465" w:author="Rafi Aziizi" w:date="2021-11-12T14:45:00Z">
        <w:r w:rsidR="00522ADB">
          <w:t xml:space="preserve">Skenario </w:t>
        </w:r>
      </w:ins>
      <w:ins w:id="1466" w:author="Rafi Aziizi" w:date="2021-11-12T14:37:00Z">
        <w:r>
          <w:t>Lihat Guru</w:t>
        </w:r>
      </w:ins>
    </w:p>
    <w:p w14:paraId="1E533932" w14:textId="29C4D1EA" w:rsidR="00117601" w:rsidRDefault="00117601" w:rsidP="005B790F">
      <w:pPr>
        <w:pStyle w:val="Caption"/>
        <w:keepNext/>
        <w:jc w:val="center"/>
      </w:pPr>
      <w:bookmarkStart w:id="1467" w:name="_Toc83115871"/>
      <w:r>
        <w:t xml:space="preserve">Table 3. </w:t>
      </w:r>
      <w:r w:rsidR="006720D0">
        <w:fldChar w:fldCharType="begin"/>
      </w:r>
      <w:r w:rsidR="006720D0">
        <w:instrText xml:space="preserve"> SEQ Table_3. \* ARABIC </w:instrText>
      </w:r>
      <w:r w:rsidR="006720D0">
        <w:fldChar w:fldCharType="separate"/>
      </w:r>
      <w:r w:rsidR="00A911C8">
        <w:rPr>
          <w:noProof/>
        </w:rPr>
        <w:t>10</w:t>
      </w:r>
      <w:r w:rsidR="006720D0">
        <w:fldChar w:fldCharType="end"/>
      </w:r>
      <w:r>
        <w:t xml:space="preserve"> </w:t>
      </w:r>
      <w:r w:rsidRPr="00E15FFB">
        <w:t xml:space="preserve">Skenario Use Case Kelola </w:t>
      </w:r>
      <w:r>
        <w:t>Guru</w:t>
      </w:r>
      <w:bookmarkEnd w:id="1467"/>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7B7AB3" w:rsidRPr="00A46E0B" w14:paraId="0F7AF110" w14:textId="77777777" w:rsidTr="003E4796">
        <w:trPr>
          <w:jc w:val="center"/>
        </w:trPr>
        <w:tc>
          <w:tcPr>
            <w:tcW w:w="3827" w:type="dxa"/>
            <w:shd w:val="clear" w:color="auto" w:fill="F2EE98"/>
            <w:vAlign w:val="center"/>
          </w:tcPr>
          <w:p w14:paraId="25B25C3B" w14:textId="77777777" w:rsidR="007B7AB3" w:rsidRPr="0044182F" w:rsidRDefault="007B7AB3" w:rsidP="003E4796">
            <w:pPr>
              <w:rPr>
                <w:b/>
              </w:rPr>
            </w:pPr>
            <w:r w:rsidRPr="0044182F">
              <w:rPr>
                <w:b/>
              </w:rPr>
              <w:t>Name</w:t>
            </w:r>
          </w:p>
        </w:tc>
        <w:tc>
          <w:tcPr>
            <w:tcW w:w="3964" w:type="dxa"/>
            <w:shd w:val="clear" w:color="auto" w:fill="F2EE98"/>
            <w:vAlign w:val="center"/>
          </w:tcPr>
          <w:p w14:paraId="4688F710" w14:textId="5B82A868" w:rsidR="007B7AB3" w:rsidRPr="00A46E0B" w:rsidRDefault="007B7AB3" w:rsidP="003E4796">
            <w:del w:id="1468" w:author="Rafi Aziizi" w:date="2021-11-12T14:37:00Z">
              <w:r w:rsidDel="001F2641">
                <w:delText xml:space="preserve">Kelola </w:delText>
              </w:r>
            </w:del>
            <w:ins w:id="1469" w:author="Rafi Aziizi" w:date="2021-11-12T14:37:00Z">
              <w:r w:rsidR="001F2641">
                <w:t xml:space="preserve"> </w:t>
              </w:r>
            </w:ins>
            <w:r w:rsidR="00FF653C">
              <w:t>Guru</w:t>
            </w:r>
          </w:p>
        </w:tc>
      </w:tr>
      <w:tr w:rsidR="007B7AB3" w:rsidRPr="002F6C1D" w14:paraId="7CE37EFB" w14:textId="77777777" w:rsidTr="003E4796">
        <w:trPr>
          <w:jc w:val="center"/>
        </w:trPr>
        <w:tc>
          <w:tcPr>
            <w:tcW w:w="3827" w:type="dxa"/>
            <w:vAlign w:val="center"/>
          </w:tcPr>
          <w:p w14:paraId="7A7EBAE4" w14:textId="77777777" w:rsidR="007B7AB3" w:rsidRPr="0044182F" w:rsidRDefault="007B7AB3" w:rsidP="003E4796">
            <w:pPr>
              <w:rPr>
                <w:b/>
              </w:rPr>
            </w:pPr>
            <w:r w:rsidRPr="0044182F">
              <w:rPr>
                <w:b/>
              </w:rPr>
              <w:t>ID</w:t>
            </w:r>
          </w:p>
        </w:tc>
        <w:tc>
          <w:tcPr>
            <w:tcW w:w="3964" w:type="dxa"/>
            <w:vAlign w:val="center"/>
          </w:tcPr>
          <w:p w14:paraId="6AD4B2FD" w14:textId="6EC69050" w:rsidR="007B7AB3" w:rsidRPr="002F6C1D" w:rsidRDefault="007B7AB3" w:rsidP="003E4796">
            <w:r>
              <w:t>RC</w:t>
            </w:r>
            <w:r w:rsidR="000D36D4">
              <w:t>13</w:t>
            </w:r>
          </w:p>
        </w:tc>
      </w:tr>
      <w:tr w:rsidR="00522ADB" w:rsidRPr="000C722D" w14:paraId="4E75B8BF" w14:textId="77777777" w:rsidTr="003E4796">
        <w:trPr>
          <w:jc w:val="center"/>
        </w:trPr>
        <w:tc>
          <w:tcPr>
            <w:tcW w:w="3827" w:type="dxa"/>
            <w:vAlign w:val="center"/>
          </w:tcPr>
          <w:p w14:paraId="3E8B52C1" w14:textId="77777777" w:rsidR="00522ADB" w:rsidRPr="0044182F" w:rsidRDefault="00522ADB" w:rsidP="00522ADB">
            <w:pPr>
              <w:rPr>
                <w:b/>
              </w:rPr>
            </w:pPr>
            <w:r w:rsidRPr="0044182F">
              <w:rPr>
                <w:b/>
              </w:rPr>
              <w:t>Description</w:t>
            </w:r>
          </w:p>
        </w:tc>
        <w:tc>
          <w:tcPr>
            <w:tcW w:w="3964" w:type="dxa"/>
          </w:tcPr>
          <w:p w14:paraId="01F27B6D" w14:textId="41E800D9" w:rsidR="00522ADB" w:rsidRPr="000C722D" w:rsidRDefault="00522ADB" w:rsidP="00522ADB">
            <w:ins w:id="1470" w:author="Rafi Aziizi" w:date="2021-11-12T14:45:00Z">
              <w:r>
                <w:t xml:space="preserve">Use case ini merupakan use case generalisasi dari kelola </w:t>
              </w:r>
              <w:r>
                <w:t>guru</w:t>
              </w:r>
              <w:r>
                <w:t xml:space="preserve"> untuk melihat data </w:t>
              </w:r>
              <w:r>
                <w:t>guru</w:t>
              </w:r>
              <w:r>
                <w:t>.</w:t>
              </w:r>
            </w:ins>
            <w:del w:id="1471" w:author="Rafi Aziizi" w:date="2021-11-12T14:45:00Z">
              <w:r w:rsidDel="007F253B">
                <w:delText>Use case ini merupakan use case generalisasi dari menambah, melihat, mengubah dan menghapus data guru</w:delText>
              </w:r>
            </w:del>
          </w:p>
        </w:tc>
      </w:tr>
      <w:tr w:rsidR="007B7AB3" w:rsidRPr="002F6C1D" w14:paraId="1312F619" w14:textId="77777777" w:rsidTr="003E4796">
        <w:trPr>
          <w:jc w:val="center"/>
        </w:trPr>
        <w:tc>
          <w:tcPr>
            <w:tcW w:w="3827" w:type="dxa"/>
            <w:vAlign w:val="center"/>
          </w:tcPr>
          <w:p w14:paraId="153D616A" w14:textId="77777777" w:rsidR="007B7AB3" w:rsidRPr="0044182F" w:rsidRDefault="007B7AB3" w:rsidP="003E4796">
            <w:pPr>
              <w:rPr>
                <w:b/>
              </w:rPr>
            </w:pPr>
            <w:r w:rsidRPr="0044182F">
              <w:rPr>
                <w:b/>
              </w:rPr>
              <w:t>Actors</w:t>
            </w:r>
          </w:p>
        </w:tc>
        <w:tc>
          <w:tcPr>
            <w:tcW w:w="3964" w:type="dxa"/>
            <w:vAlign w:val="center"/>
          </w:tcPr>
          <w:p w14:paraId="6ECEEACF" w14:textId="77777777" w:rsidR="007B7AB3" w:rsidRPr="002F6C1D" w:rsidRDefault="007B7AB3" w:rsidP="003E4796">
            <w:r>
              <w:t>Bag.IT, Guru BK.</w:t>
            </w:r>
          </w:p>
        </w:tc>
      </w:tr>
      <w:tr w:rsidR="007B7AB3" w:rsidRPr="007B7AB3" w14:paraId="075D79C7" w14:textId="77777777" w:rsidTr="003E4796">
        <w:trPr>
          <w:jc w:val="center"/>
        </w:trPr>
        <w:tc>
          <w:tcPr>
            <w:tcW w:w="3827" w:type="dxa"/>
            <w:vAlign w:val="center"/>
          </w:tcPr>
          <w:p w14:paraId="5977C9F6" w14:textId="77777777" w:rsidR="007B7AB3" w:rsidRPr="0044182F" w:rsidRDefault="007B7AB3" w:rsidP="003E4796">
            <w:pPr>
              <w:rPr>
                <w:b/>
              </w:rPr>
            </w:pPr>
            <w:r w:rsidRPr="0044182F">
              <w:rPr>
                <w:b/>
              </w:rPr>
              <w:t>Frequency of Use</w:t>
            </w:r>
          </w:p>
        </w:tc>
        <w:tc>
          <w:tcPr>
            <w:tcW w:w="3964" w:type="dxa"/>
            <w:vAlign w:val="center"/>
          </w:tcPr>
          <w:p w14:paraId="638BDB00" w14:textId="77777777" w:rsidR="007B7AB3" w:rsidRPr="007B7AB3" w:rsidRDefault="007B7AB3" w:rsidP="003E4796">
            <w:pPr>
              <w:rPr>
                <w:i/>
                <w:iCs/>
              </w:rPr>
            </w:pPr>
            <w:r>
              <w:rPr>
                <w:i/>
                <w:iCs/>
              </w:rPr>
              <w:t>Conditional</w:t>
            </w:r>
          </w:p>
        </w:tc>
      </w:tr>
      <w:tr w:rsidR="007B7AB3" w:rsidRPr="0044182F" w14:paraId="5B7C0DA0" w14:textId="77777777" w:rsidTr="003E4796">
        <w:trPr>
          <w:jc w:val="center"/>
        </w:trPr>
        <w:tc>
          <w:tcPr>
            <w:tcW w:w="3827" w:type="dxa"/>
            <w:vAlign w:val="center"/>
          </w:tcPr>
          <w:p w14:paraId="2815748D" w14:textId="77777777" w:rsidR="007B7AB3" w:rsidRPr="0044182F" w:rsidRDefault="007B7AB3" w:rsidP="003E4796">
            <w:pPr>
              <w:rPr>
                <w:b/>
              </w:rPr>
            </w:pPr>
            <w:r w:rsidRPr="0044182F">
              <w:rPr>
                <w:b/>
              </w:rPr>
              <w:t>Triggers</w:t>
            </w:r>
          </w:p>
        </w:tc>
        <w:tc>
          <w:tcPr>
            <w:tcW w:w="3964" w:type="dxa"/>
            <w:vAlign w:val="center"/>
          </w:tcPr>
          <w:p w14:paraId="5A2513F9" w14:textId="77777777" w:rsidR="007B7AB3" w:rsidRPr="0044182F" w:rsidRDefault="007B7AB3" w:rsidP="003E4796">
            <w:r>
              <w:t>-</w:t>
            </w:r>
          </w:p>
        </w:tc>
      </w:tr>
      <w:tr w:rsidR="007B7AB3" w:rsidRPr="0081005E" w14:paraId="3D259826" w14:textId="77777777" w:rsidTr="003E4796">
        <w:trPr>
          <w:jc w:val="center"/>
        </w:trPr>
        <w:tc>
          <w:tcPr>
            <w:tcW w:w="3827" w:type="dxa"/>
            <w:vAlign w:val="center"/>
          </w:tcPr>
          <w:p w14:paraId="4123889E" w14:textId="77777777" w:rsidR="007B7AB3" w:rsidRPr="0044182F" w:rsidRDefault="007B7AB3" w:rsidP="003E4796">
            <w:pPr>
              <w:rPr>
                <w:b/>
              </w:rPr>
            </w:pPr>
            <w:r w:rsidRPr="0044182F">
              <w:rPr>
                <w:b/>
              </w:rPr>
              <w:t>Pre-Conditions</w:t>
            </w:r>
          </w:p>
        </w:tc>
        <w:tc>
          <w:tcPr>
            <w:tcW w:w="3964" w:type="dxa"/>
            <w:vAlign w:val="center"/>
          </w:tcPr>
          <w:p w14:paraId="0B3CF8E8" w14:textId="4000E622" w:rsidR="007B7AB3" w:rsidRPr="0081005E" w:rsidRDefault="007B7AB3" w:rsidP="003E4796">
            <w:pPr>
              <w:rPr>
                <w:i/>
                <w:iCs/>
              </w:rPr>
            </w:pPr>
            <w:del w:id="1472" w:author="Rafi Aziizi" w:date="2021-11-12T14:46:00Z">
              <w:r w:rsidDel="00522ADB">
                <w:delText>Data tetap pada kondisi biasa</w:delText>
              </w:r>
            </w:del>
            <w:ins w:id="1473" w:author="Rafi Aziizi" w:date="2021-11-12T14:46:00Z">
              <w:r w:rsidR="00522ADB">
                <w:t>null</w:t>
              </w:r>
            </w:ins>
          </w:p>
        </w:tc>
      </w:tr>
      <w:tr w:rsidR="007B7AB3" w:rsidRPr="0048762E" w14:paraId="6681B119" w14:textId="77777777" w:rsidTr="003E4796">
        <w:trPr>
          <w:jc w:val="center"/>
        </w:trPr>
        <w:tc>
          <w:tcPr>
            <w:tcW w:w="3827" w:type="dxa"/>
            <w:vAlign w:val="center"/>
          </w:tcPr>
          <w:p w14:paraId="664AC8A9" w14:textId="77777777" w:rsidR="007B7AB3" w:rsidRPr="0044182F" w:rsidRDefault="007B7AB3" w:rsidP="003E4796">
            <w:pPr>
              <w:rPr>
                <w:b/>
              </w:rPr>
            </w:pPr>
            <w:r w:rsidRPr="0044182F">
              <w:rPr>
                <w:b/>
              </w:rPr>
              <w:t>Post-Conditions</w:t>
            </w:r>
          </w:p>
        </w:tc>
        <w:tc>
          <w:tcPr>
            <w:tcW w:w="3964" w:type="dxa"/>
            <w:vAlign w:val="center"/>
          </w:tcPr>
          <w:p w14:paraId="5E00F9F2" w14:textId="189FA6F1" w:rsidR="007B7AB3" w:rsidRPr="0048762E" w:rsidRDefault="007B7AB3" w:rsidP="003E4796">
            <w:r>
              <w:t xml:space="preserve">Data </w:t>
            </w:r>
            <w:del w:id="1474" w:author="Rafi Aziizi" w:date="2021-11-12T14:46:00Z">
              <w:r w:rsidDel="00522ADB">
                <w:delText>telah dikelola atau diedit</w:delText>
              </w:r>
            </w:del>
            <w:ins w:id="1475" w:author="Rafi Aziizi" w:date="2021-11-12T14:46:00Z">
              <w:r w:rsidR="00522ADB">
                <w:t>guru ditampilkan</w:t>
              </w:r>
            </w:ins>
          </w:p>
        </w:tc>
      </w:tr>
      <w:tr w:rsidR="007B7AB3" w:rsidRPr="0044182F" w14:paraId="334DC921" w14:textId="77777777" w:rsidTr="003E4796">
        <w:trPr>
          <w:jc w:val="center"/>
        </w:trPr>
        <w:tc>
          <w:tcPr>
            <w:tcW w:w="7791" w:type="dxa"/>
            <w:gridSpan w:val="2"/>
            <w:shd w:val="clear" w:color="auto" w:fill="F2EE98"/>
            <w:vAlign w:val="center"/>
          </w:tcPr>
          <w:p w14:paraId="1873F369" w14:textId="77777777" w:rsidR="007B7AB3" w:rsidRPr="0044182F" w:rsidRDefault="007B7AB3" w:rsidP="003E4796">
            <w:pPr>
              <w:jc w:val="center"/>
              <w:rPr>
                <w:b/>
              </w:rPr>
            </w:pPr>
            <w:r w:rsidRPr="0044182F">
              <w:rPr>
                <w:b/>
              </w:rPr>
              <w:t>Main Course</w:t>
            </w:r>
          </w:p>
        </w:tc>
      </w:tr>
      <w:tr w:rsidR="007B7AB3" w:rsidRPr="0044182F" w14:paraId="350C66CA" w14:textId="77777777" w:rsidTr="003E4796">
        <w:trPr>
          <w:jc w:val="center"/>
        </w:trPr>
        <w:tc>
          <w:tcPr>
            <w:tcW w:w="3827" w:type="dxa"/>
            <w:shd w:val="clear" w:color="auto" w:fill="F2EE98"/>
            <w:vAlign w:val="center"/>
          </w:tcPr>
          <w:p w14:paraId="4A29C37D" w14:textId="77777777" w:rsidR="007B7AB3" w:rsidRPr="0044182F" w:rsidRDefault="007B7AB3" w:rsidP="003E4796">
            <w:pPr>
              <w:jc w:val="center"/>
              <w:rPr>
                <w:b/>
              </w:rPr>
            </w:pPr>
            <w:r w:rsidRPr="0044182F">
              <w:rPr>
                <w:b/>
              </w:rPr>
              <w:t>Aksi Aktor</w:t>
            </w:r>
          </w:p>
        </w:tc>
        <w:tc>
          <w:tcPr>
            <w:tcW w:w="3964" w:type="dxa"/>
            <w:shd w:val="clear" w:color="auto" w:fill="F2EE98"/>
            <w:vAlign w:val="center"/>
          </w:tcPr>
          <w:p w14:paraId="3F3D7DB5" w14:textId="77777777" w:rsidR="007B7AB3" w:rsidRPr="0044182F" w:rsidRDefault="007B7AB3" w:rsidP="003E4796">
            <w:pPr>
              <w:jc w:val="center"/>
              <w:rPr>
                <w:b/>
              </w:rPr>
            </w:pPr>
            <w:r w:rsidRPr="0044182F">
              <w:rPr>
                <w:b/>
              </w:rPr>
              <w:t>Reaksi Sistem</w:t>
            </w:r>
          </w:p>
        </w:tc>
      </w:tr>
      <w:tr w:rsidR="007B7AB3" w:rsidRPr="0044182F" w14:paraId="286B73ED" w14:textId="77777777" w:rsidTr="003E4796">
        <w:trPr>
          <w:jc w:val="center"/>
        </w:trPr>
        <w:tc>
          <w:tcPr>
            <w:tcW w:w="3827" w:type="dxa"/>
            <w:vAlign w:val="center"/>
          </w:tcPr>
          <w:p w14:paraId="37D02BA6" w14:textId="0D2B7B91" w:rsidR="007B7AB3" w:rsidRPr="0044182F" w:rsidRDefault="007B7AB3" w:rsidP="00FF2590">
            <w:pPr>
              <w:numPr>
                <w:ilvl w:val="0"/>
                <w:numId w:val="31"/>
              </w:numPr>
              <w:spacing w:after="160"/>
            </w:pPr>
            <w:del w:id="1476" w:author="Rafi Aziizi" w:date="2021-11-12T10:47:00Z">
              <w:r w:rsidDel="007C5FA9">
                <w:delText>Aktor masuk kedalam</w:delText>
              </w:r>
            </w:del>
            <w:ins w:id="1477" w:author="Rafi Aziizi" w:date="2021-11-12T10:47:00Z">
              <w:r w:rsidR="007C5FA9">
                <w:t>memasuki</w:t>
              </w:r>
            </w:ins>
            <w:r>
              <w:t xml:space="preserve"> menu “Data </w:t>
            </w:r>
            <w:r w:rsidR="00FF653C">
              <w:t>Guru</w:t>
            </w:r>
            <w:r>
              <w:t>”</w:t>
            </w:r>
          </w:p>
        </w:tc>
        <w:tc>
          <w:tcPr>
            <w:tcW w:w="3964" w:type="dxa"/>
            <w:vAlign w:val="center"/>
          </w:tcPr>
          <w:p w14:paraId="48275818" w14:textId="77777777" w:rsidR="007B7AB3" w:rsidRPr="0044182F" w:rsidRDefault="007B7AB3" w:rsidP="003E4796">
            <w:pPr>
              <w:ind w:left="511"/>
            </w:pPr>
          </w:p>
        </w:tc>
      </w:tr>
      <w:tr w:rsidR="007B7AB3" w:rsidRPr="0044182F" w14:paraId="2FA631BD" w14:textId="77777777" w:rsidTr="003E4796">
        <w:trPr>
          <w:jc w:val="center"/>
        </w:trPr>
        <w:tc>
          <w:tcPr>
            <w:tcW w:w="3827" w:type="dxa"/>
            <w:vAlign w:val="center"/>
          </w:tcPr>
          <w:p w14:paraId="3D4B1175" w14:textId="77777777" w:rsidR="007B7AB3" w:rsidRPr="0044182F" w:rsidRDefault="007B7AB3" w:rsidP="003E4796">
            <w:pPr>
              <w:ind w:left="510"/>
            </w:pPr>
          </w:p>
        </w:tc>
        <w:tc>
          <w:tcPr>
            <w:tcW w:w="3964" w:type="dxa"/>
            <w:vAlign w:val="center"/>
          </w:tcPr>
          <w:p w14:paraId="03E97E7D" w14:textId="345D616A" w:rsidR="007B7AB3" w:rsidRPr="0044182F" w:rsidRDefault="007B7AB3" w:rsidP="00FF2590">
            <w:pPr>
              <w:numPr>
                <w:ilvl w:val="0"/>
                <w:numId w:val="31"/>
              </w:numPr>
              <w:spacing w:after="160"/>
              <w:ind w:left="511"/>
            </w:pPr>
            <w:r>
              <w:t xml:space="preserve">Menampilkan seluruh data </w:t>
            </w:r>
            <w:r w:rsidR="00FF653C">
              <w:t>guru</w:t>
            </w:r>
          </w:p>
        </w:tc>
      </w:tr>
      <w:tr w:rsidR="007B7AB3" w:rsidRPr="001B1AF9" w14:paraId="02DEDBAE" w14:textId="77777777" w:rsidTr="003E4796">
        <w:trPr>
          <w:jc w:val="center"/>
        </w:trPr>
        <w:tc>
          <w:tcPr>
            <w:tcW w:w="7791" w:type="dxa"/>
            <w:gridSpan w:val="2"/>
            <w:shd w:val="clear" w:color="auto" w:fill="F2EE98"/>
            <w:vAlign w:val="center"/>
          </w:tcPr>
          <w:p w14:paraId="08D23243" w14:textId="77777777" w:rsidR="007B7AB3" w:rsidRPr="001B1AF9" w:rsidRDefault="007B7AB3" w:rsidP="003E4796">
            <w:pPr>
              <w:pStyle w:val="ListParagraph"/>
              <w:spacing w:after="160"/>
              <w:ind w:left="468"/>
              <w:jc w:val="center"/>
              <w:rPr>
                <w:b/>
                <w:bCs/>
              </w:rPr>
            </w:pPr>
            <w:r w:rsidRPr="001B1AF9">
              <w:rPr>
                <w:b/>
                <w:bCs/>
              </w:rPr>
              <w:t>Skenario Eksepsi (Optional)</w:t>
            </w:r>
          </w:p>
        </w:tc>
      </w:tr>
      <w:tr w:rsidR="007B7AB3" w:rsidRPr="001B1AF9" w14:paraId="509B60D6" w14:textId="77777777" w:rsidTr="003E4796">
        <w:trPr>
          <w:jc w:val="center"/>
        </w:trPr>
        <w:tc>
          <w:tcPr>
            <w:tcW w:w="3827" w:type="dxa"/>
            <w:shd w:val="clear" w:color="auto" w:fill="F2EE98"/>
            <w:vAlign w:val="center"/>
          </w:tcPr>
          <w:p w14:paraId="3A9E638D" w14:textId="77777777" w:rsidR="007B7AB3" w:rsidRPr="001B1AF9" w:rsidRDefault="007B7AB3" w:rsidP="003E4796">
            <w:pPr>
              <w:pStyle w:val="ListParagraph"/>
              <w:ind w:left="450"/>
              <w:jc w:val="center"/>
              <w:rPr>
                <w:b/>
                <w:bCs/>
              </w:rPr>
            </w:pPr>
            <w:r w:rsidRPr="001B1AF9">
              <w:rPr>
                <w:b/>
                <w:bCs/>
              </w:rPr>
              <w:t>Aksi Aktor</w:t>
            </w:r>
          </w:p>
        </w:tc>
        <w:tc>
          <w:tcPr>
            <w:tcW w:w="3964" w:type="dxa"/>
            <w:shd w:val="clear" w:color="auto" w:fill="F2EE98"/>
            <w:vAlign w:val="center"/>
          </w:tcPr>
          <w:p w14:paraId="695DDAAF" w14:textId="77777777" w:rsidR="007B7AB3" w:rsidRPr="001B1AF9" w:rsidRDefault="007B7AB3" w:rsidP="003E4796">
            <w:pPr>
              <w:pStyle w:val="ListParagraph"/>
              <w:spacing w:after="160"/>
              <w:ind w:left="468"/>
              <w:jc w:val="center"/>
              <w:rPr>
                <w:b/>
                <w:bCs/>
              </w:rPr>
            </w:pPr>
            <w:r w:rsidRPr="001B1AF9">
              <w:rPr>
                <w:b/>
                <w:bCs/>
              </w:rPr>
              <w:t>Reaksi Sistem</w:t>
            </w:r>
          </w:p>
        </w:tc>
      </w:tr>
      <w:tr w:rsidR="00522ADB" w14:paraId="1CE910F6" w14:textId="77777777" w:rsidTr="003E4796">
        <w:trPr>
          <w:jc w:val="center"/>
        </w:trPr>
        <w:tc>
          <w:tcPr>
            <w:tcW w:w="3827" w:type="dxa"/>
            <w:vAlign w:val="center"/>
          </w:tcPr>
          <w:p w14:paraId="73DED5D8" w14:textId="7A44BB21" w:rsidR="00522ADB" w:rsidRDefault="00522ADB" w:rsidP="00522ADB">
            <w:pPr>
              <w:pStyle w:val="ListParagraph"/>
              <w:ind w:left="455"/>
            </w:pPr>
            <w:ins w:id="1478" w:author="Rafi Aziizi" w:date="2021-11-12T14:47:00Z">
              <w:r>
                <w:t xml:space="preserve">2a. Memasukan data </w:t>
              </w:r>
              <w:r>
                <w:t>guru</w:t>
              </w:r>
              <w:r>
                <w:t xml:space="preserve"> yang tidak ada didalam sistem</w:t>
              </w:r>
            </w:ins>
            <w:del w:id="1479" w:author="Rafi Aziizi" w:date="2021-11-12T14:47:00Z">
              <w:r w:rsidDel="00660389">
                <w:delText>3a. Tidak memenuhi persyaratan untuk melakukan pengelolaan baik itu hapus, edit, tambah maupun lihat data guru</w:delText>
              </w:r>
            </w:del>
          </w:p>
        </w:tc>
        <w:tc>
          <w:tcPr>
            <w:tcW w:w="3964" w:type="dxa"/>
            <w:vAlign w:val="center"/>
          </w:tcPr>
          <w:p w14:paraId="46BEB315" w14:textId="77777777" w:rsidR="00522ADB" w:rsidRDefault="00522ADB" w:rsidP="00522ADB">
            <w:pPr>
              <w:pStyle w:val="ListParagraph"/>
              <w:spacing w:after="160"/>
              <w:ind w:left="468"/>
            </w:pPr>
          </w:p>
        </w:tc>
      </w:tr>
      <w:tr w:rsidR="00522ADB" w14:paraId="366BF855" w14:textId="77777777" w:rsidTr="003E4796">
        <w:trPr>
          <w:jc w:val="center"/>
        </w:trPr>
        <w:tc>
          <w:tcPr>
            <w:tcW w:w="3827" w:type="dxa"/>
            <w:vAlign w:val="center"/>
          </w:tcPr>
          <w:p w14:paraId="343C6929" w14:textId="77777777" w:rsidR="00522ADB" w:rsidRDefault="00522ADB" w:rsidP="00522ADB">
            <w:pPr>
              <w:pStyle w:val="ListParagraph"/>
              <w:ind w:left="450"/>
            </w:pPr>
          </w:p>
        </w:tc>
        <w:tc>
          <w:tcPr>
            <w:tcW w:w="3964" w:type="dxa"/>
            <w:vAlign w:val="center"/>
          </w:tcPr>
          <w:p w14:paraId="0C9B21CA" w14:textId="1AAA3759" w:rsidR="00522ADB" w:rsidRDefault="00522ADB" w:rsidP="00522ADB">
            <w:pPr>
              <w:pStyle w:val="ListParagraph"/>
              <w:spacing w:after="160"/>
              <w:ind w:left="468"/>
            </w:pPr>
            <w:ins w:id="1480" w:author="Rafi Aziizi" w:date="2021-11-12T14:47:00Z">
              <w:r>
                <w:t xml:space="preserve">2b. Menampilkan pemberitahuan melalui notifikasi bahwa data </w:t>
              </w:r>
              <w:r>
                <w:t>guru</w:t>
              </w:r>
              <w:r>
                <w:t xml:space="preserve"> tidak ditemukan</w:t>
              </w:r>
            </w:ins>
            <w:del w:id="1481" w:author="Rafi Aziizi" w:date="2021-11-12T14:47:00Z">
              <w:r w:rsidDel="00660389">
                <w:delText xml:space="preserve">3b. Menampilkan pemberitahuan melalui notifikasi bahwa terdapat kendala apabila melakukan kesalahan dalam pengelolaan data guru </w:delText>
              </w:r>
            </w:del>
          </w:p>
        </w:tc>
      </w:tr>
    </w:tbl>
    <w:p w14:paraId="1EB3FFB9" w14:textId="77777777" w:rsidR="007B7AB3" w:rsidRDefault="007B7AB3" w:rsidP="007B7AB3">
      <w:pPr>
        <w:ind w:left="66"/>
      </w:pPr>
    </w:p>
    <w:p w14:paraId="5D4260E5" w14:textId="1865F81D" w:rsidR="00443E24" w:rsidRDefault="00443E24" w:rsidP="00FF2590">
      <w:pPr>
        <w:pStyle w:val="ListParagraph"/>
        <w:numPr>
          <w:ilvl w:val="0"/>
          <w:numId w:val="25"/>
        </w:numPr>
        <w:ind w:left="426"/>
        <w:rPr>
          <w:ins w:id="1482" w:author="Rafi Aziizi" w:date="2021-11-12T14:48:00Z"/>
        </w:rPr>
      </w:pPr>
      <w:r>
        <w:t>Skenario Kelola Walikelas</w:t>
      </w:r>
    </w:p>
    <w:p w14:paraId="1AEC1C85" w14:textId="32FBCF14" w:rsidR="00522ADB" w:rsidRDefault="00522ADB" w:rsidP="00522ADB">
      <w:pPr>
        <w:ind w:firstLine="426"/>
        <w:rPr>
          <w:ins w:id="1483" w:author="Rafi Aziizi" w:date="2021-11-12T14:47:00Z"/>
        </w:rPr>
        <w:pPrChange w:id="1484" w:author="Rafi Aziizi" w:date="2021-11-12T14:49:00Z">
          <w:pPr>
            <w:pStyle w:val="ListParagraph"/>
            <w:numPr>
              <w:numId w:val="25"/>
            </w:numPr>
            <w:ind w:left="426" w:hanging="360"/>
          </w:pPr>
        </w:pPrChange>
      </w:pPr>
      <w:ins w:id="1485" w:author="Rafi Aziizi" w:date="2021-11-12T14:48:00Z">
        <w:r>
          <w:t xml:space="preserve">Pada skenario kelola </w:t>
        </w:r>
      </w:ins>
      <w:ins w:id="1486" w:author="Rafi Aziizi" w:date="2021-11-12T14:57:00Z">
        <w:r w:rsidR="005D5AD6">
          <w:t>walikelas</w:t>
        </w:r>
      </w:ins>
      <w:ins w:id="1487" w:author="Rafi Aziizi" w:date="2021-11-12T14:48:00Z">
        <w:r>
          <w:t xml:space="preserve"> terdapat 4 generalisasi data yaitu tambah </w:t>
        </w:r>
      </w:ins>
      <w:ins w:id="1488" w:author="Rafi Aziizi" w:date="2021-11-12T14:57:00Z">
        <w:r w:rsidR="005D5AD6">
          <w:t>walikelas</w:t>
        </w:r>
      </w:ins>
      <w:ins w:id="1489" w:author="Rafi Aziizi" w:date="2021-11-12T14:48:00Z">
        <w:r>
          <w:t xml:space="preserve">, hapus </w:t>
        </w:r>
      </w:ins>
      <w:ins w:id="1490" w:author="Rafi Aziizi" w:date="2021-11-12T14:57:00Z">
        <w:r w:rsidR="005D5AD6">
          <w:t>walikelas</w:t>
        </w:r>
      </w:ins>
      <w:ins w:id="1491" w:author="Rafi Aziizi" w:date="2021-11-12T14:48:00Z">
        <w:r>
          <w:t xml:space="preserve">, edit </w:t>
        </w:r>
      </w:ins>
      <w:ins w:id="1492" w:author="Rafi Aziizi" w:date="2021-11-12T14:57:00Z">
        <w:r w:rsidR="005D5AD6">
          <w:t xml:space="preserve">walikelas </w:t>
        </w:r>
      </w:ins>
      <w:ins w:id="1493" w:author="Rafi Aziizi" w:date="2021-11-12T14:48:00Z">
        <w:r>
          <w:t xml:space="preserve">dan lihat </w:t>
        </w:r>
      </w:ins>
      <w:ins w:id="1494" w:author="Rafi Aziizi" w:date="2021-11-12T14:57:00Z">
        <w:r w:rsidR="005D5AD6">
          <w:t>walikelas</w:t>
        </w:r>
      </w:ins>
      <w:ins w:id="1495" w:author="Rafi Aziizi" w:date="2021-11-12T14:48:00Z">
        <w:r>
          <w:t>. Hal tersebut dijelaskan pada poin-poin dibawah ini :</w:t>
        </w:r>
      </w:ins>
    </w:p>
    <w:p w14:paraId="751A60A7" w14:textId="1BE18AA6" w:rsidR="00522ADB" w:rsidRDefault="00522ADB" w:rsidP="00522ADB">
      <w:pPr>
        <w:ind w:left="66"/>
        <w:rPr>
          <w:ins w:id="1496" w:author="Rafi Aziizi" w:date="2021-11-12T14:52:00Z"/>
        </w:rPr>
      </w:pPr>
      <w:ins w:id="1497" w:author="Rafi Aziizi" w:date="2021-11-12T14:47:00Z">
        <w:r>
          <w:t>a. Skenario Tambah Walikelas</w:t>
        </w:r>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522ADB" w:rsidRPr="00A46E0B" w14:paraId="3432E414" w14:textId="77777777" w:rsidTr="00C70CAF">
        <w:trPr>
          <w:jc w:val="center"/>
          <w:ins w:id="1498" w:author="Rafi Aziizi" w:date="2021-11-12T14:52:00Z"/>
        </w:trPr>
        <w:tc>
          <w:tcPr>
            <w:tcW w:w="3827" w:type="dxa"/>
            <w:shd w:val="clear" w:color="auto" w:fill="F2EE98"/>
            <w:vAlign w:val="center"/>
          </w:tcPr>
          <w:p w14:paraId="66350642" w14:textId="77777777" w:rsidR="00522ADB" w:rsidRPr="0044182F" w:rsidRDefault="00522ADB" w:rsidP="00C70CAF">
            <w:pPr>
              <w:rPr>
                <w:ins w:id="1499" w:author="Rafi Aziizi" w:date="2021-11-12T14:52:00Z"/>
                <w:b/>
              </w:rPr>
            </w:pPr>
            <w:ins w:id="1500" w:author="Rafi Aziizi" w:date="2021-11-12T14:52:00Z">
              <w:r w:rsidRPr="0044182F">
                <w:rPr>
                  <w:b/>
                </w:rPr>
                <w:t>Name</w:t>
              </w:r>
            </w:ins>
          </w:p>
        </w:tc>
        <w:tc>
          <w:tcPr>
            <w:tcW w:w="3964" w:type="dxa"/>
            <w:shd w:val="clear" w:color="auto" w:fill="F2EE98"/>
            <w:vAlign w:val="center"/>
          </w:tcPr>
          <w:p w14:paraId="1B3DFD80" w14:textId="6DAC55E8" w:rsidR="00522ADB" w:rsidRPr="00A46E0B" w:rsidRDefault="00522ADB" w:rsidP="00C70CAF">
            <w:pPr>
              <w:rPr>
                <w:ins w:id="1501" w:author="Rafi Aziizi" w:date="2021-11-12T14:52:00Z"/>
              </w:rPr>
            </w:pPr>
            <w:ins w:id="1502" w:author="Rafi Aziizi" w:date="2021-11-12T14:52:00Z">
              <w:r>
                <w:t xml:space="preserve">Tambah </w:t>
              </w:r>
              <w:r>
                <w:t>Walikelas</w:t>
              </w:r>
            </w:ins>
          </w:p>
        </w:tc>
      </w:tr>
      <w:tr w:rsidR="00522ADB" w:rsidRPr="002F6C1D" w14:paraId="5EA97668" w14:textId="77777777" w:rsidTr="00C70CAF">
        <w:trPr>
          <w:jc w:val="center"/>
          <w:ins w:id="1503" w:author="Rafi Aziizi" w:date="2021-11-12T14:52:00Z"/>
        </w:trPr>
        <w:tc>
          <w:tcPr>
            <w:tcW w:w="3827" w:type="dxa"/>
            <w:vAlign w:val="center"/>
          </w:tcPr>
          <w:p w14:paraId="1F649F2C" w14:textId="77777777" w:rsidR="00522ADB" w:rsidRPr="0044182F" w:rsidRDefault="00522ADB" w:rsidP="00C70CAF">
            <w:pPr>
              <w:rPr>
                <w:ins w:id="1504" w:author="Rafi Aziizi" w:date="2021-11-12T14:52:00Z"/>
                <w:b/>
              </w:rPr>
            </w:pPr>
            <w:ins w:id="1505" w:author="Rafi Aziizi" w:date="2021-11-12T14:52:00Z">
              <w:r w:rsidRPr="0044182F">
                <w:rPr>
                  <w:b/>
                </w:rPr>
                <w:t>ID</w:t>
              </w:r>
            </w:ins>
          </w:p>
        </w:tc>
        <w:tc>
          <w:tcPr>
            <w:tcW w:w="3964" w:type="dxa"/>
            <w:vAlign w:val="center"/>
          </w:tcPr>
          <w:p w14:paraId="723B0E88" w14:textId="2783A878" w:rsidR="00522ADB" w:rsidRPr="002F6C1D" w:rsidRDefault="00522ADB" w:rsidP="00C70CAF">
            <w:pPr>
              <w:rPr>
                <w:ins w:id="1506" w:author="Rafi Aziizi" w:date="2021-11-12T14:52:00Z"/>
              </w:rPr>
            </w:pPr>
            <w:ins w:id="1507" w:author="Rafi Aziizi" w:date="2021-11-12T14:52:00Z">
              <w:r>
                <w:t>RC1</w:t>
              </w:r>
              <w:r>
                <w:t>4</w:t>
              </w:r>
            </w:ins>
          </w:p>
        </w:tc>
      </w:tr>
      <w:tr w:rsidR="00522ADB" w:rsidRPr="000C722D" w14:paraId="3403D84B" w14:textId="77777777" w:rsidTr="00C70CAF">
        <w:trPr>
          <w:jc w:val="center"/>
          <w:ins w:id="1508" w:author="Rafi Aziizi" w:date="2021-11-12T14:52:00Z"/>
        </w:trPr>
        <w:tc>
          <w:tcPr>
            <w:tcW w:w="3827" w:type="dxa"/>
            <w:vAlign w:val="center"/>
          </w:tcPr>
          <w:p w14:paraId="26306F7D" w14:textId="77777777" w:rsidR="00522ADB" w:rsidRPr="0044182F" w:rsidRDefault="00522ADB" w:rsidP="00C70CAF">
            <w:pPr>
              <w:rPr>
                <w:ins w:id="1509" w:author="Rafi Aziizi" w:date="2021-11-12T14:52:00Z"/>
                <w:b/>
              </w:rPr>
            </w:pPr>
            <w:ins w:id="1510" w:author="Rafi Aziizi" w:date="2021-11-12T14:52:00Z">
              <w:r w:rsidRPr="0044182F">
                <w:rPr>
                  <w:b/>
                </w:rPr>
                <w:t>Description</w:t>
              </w:r>
            </w:ins>
          </w:p>
        </w:tc>
        <w:tc>
          <w:tcPr>
            <w:tcW w:w="3964" w:type="dxa"/>
          </w:tcPr>
          <w:p w14:paraId="2B31E3FB" w14:textId="48F23781" w:rsidR="00522ADB" w:rsidRPr="000C722D" w:rsidRDefault="00522ADB" w:rsidP="00C70CAF">
            <w:pPr>
              <w:rPr>
                <w:ins w:id="1511" w:author="Rafi Aziizi" w:date="2021-11-12T14:52:00Z"/>
              </w:rPr>
            </w:pPr>
            <w:ins w:id="1512" w:author="Rafi Aziizi" w:date="2021-11-12T14:52:00Z">
              <w:r>
                <w:t>Use case ini merupakan use case generalisasi dari kelola walikelas</w:t>
              </w:r>
              <w:r>
                <w:t xml:space="preserve"> </w:t>
              </w:r>
              <w:r>
                <w:t xml:space="preserve">untuk menambah data </w:t>
              </w:r>
              <w:r>
                <w:t>walikelas</w:t>
              </w:r>
              <w:r>
                <w:t>.</w:t>
              </w:r>
            </w:ins>
          </w:p>
        </w:tc>
      </w:tr>
      <w:tr w:rsidR="00522ADB" w:rsidRPr="002F6C1D" w14:paraId="26B4B6EB" w14:textId="77777777" w:rsidTr="00C70CAF">
        <w:trPr>
          <w:jc w:val="center"/>
          <w:ins w:id="1513" w:author="Rafi Aziizi" w:date="2021-11-12T14:52:00Z"/>
        </w:trPr>
        <w:tc>
          <w:tcPr>
            <w:tcW w:w="3827" w:type="dxa"/>
            <w:vAlign w:val="center"/>
          </w:tcPr>
          <w:p w14:paraId="128D935C" w14:textId="77777777" w:rsidR="00522ADB" w:rsidRPr="0044182F" w:rsidRDefault="00522ADB" w:rsidP="00C70CAF">
            <w:pPr>
              <w:rPr>
                <w:ins w:id="1514" w:author="Rafi Aziizi" w:date="2021-11-12T14:52:00Z"/>
                <w:b/>
              </w:rPr>
            </w:pPr>
            <w:ins w:id="1515" w:author="Rafi Aziizi" w:date="2021-11-12T14:52:00Z">
              <w:r w:rsidRPr="0044182F">
                <w:rPr>
                  <w:b/>
                </w:rPr>
                <w:t>Actors</w:t>
              </w:r>
            </w:ins>
          </w:p>
        </w:tc>
        <w:tc>
          <w:tcPr>
            <w:tcW w:w="3964" w:type="dxa"/>
            <w:vAlign w:val="center"/>
          </w:tcPr>
          <w:p w14:paraId="5C5AE94B" w14:textId="77777777" w:rsidR="00522ADB" w:rsidRPr="002F6C1D" w:rsidRDefault="00522ADB" w:rsidP="00C70CAF">
            <w:pPr>
              <w:rPr>
                <w:ins w:id="1516" w:author="Rafi Aziizi" w:date="2021-11-12T14:52:00Z"/>
              </w:rPr>
            </w:pPr>
            <w:ins w:id="1517" w:author="Rafi Aziizi" w:date="2021-11-12T14:52:00Z">
              <w:r>
                <w:t>Bag.IT, Guru BK.</w:t>
              </w:r>
            </w:ins>
          </w:p>
        </w:tc>
      </w:tr>
      <w:tr w:rsidR="00522ADB" w:rsidRPr="0044182F" w14:paraId="75367A09" w14:textId="77777777" w:rsidTr="00C70CAF">
        <w:trPr>
          <w:jc w:val="center"/>
          <w:ins w:id="1518" w:author="Rafi Aziizi" w:date="2021-11-12T14:52:00Z"/>
        </w:trPr>
        <w:tc>
          <w:tcPr>
            <w:tcW w:w="3827" w:type="dxa"/>
            <w:vAlign w:val="center"/>
          </w:tcPr>
          <w:p w14:paraId="7DDA1296" w14:textId="77777777" w:rsidR="00522ADB" w:rsidRPr="0044182F" w:rsidRDefault="00522ADB" w:rsidP="00C70CAF">
            <w:pPr>
              <w:rPr>
                <w:ins w:id="1519" w:author="Rafi Aziizi" w:date="2021-11-12T14:52:00Z"/>
                <w:b/>
              </w:rPr>
            </w:pPr>
            <w:ins w:id="1520" w:author="Rafi Aziizi" w:date="2021-11-12T14:52:00Z">
              <w:r w:rsidRPr="0044182F">
                <w:rPr>
                  <w:b/>
                </w:rPr>
                <w:t>Frequency of Use</w:t>
              </w:r>
            </w:ins>
          </w:p>
        </w:tc>
        <w:tc>
          <w:tcPr>
            <w:tcW w:w="3964" w:type="dxa"/>
            <w:vAlign w:val="center"/>
          </w:tcPr>
          <w:p w14:paraId="3207EDB1" w14:textId="77777777" w:rsidR="00522ADB" w:rsidRPr="007B7AB3" w:rsidRDefault="00522ADB" w:rsidP="00C70CAF">
            <w:pPr>
              <w:rPr>
                <w:ins w:id="1521" w:author="Rafi Aziizi" w:date="2021-11-12T14:52:00Z"/>
                <w:i/>
                <w:iCs/>
              </w:rPr>
            </w:pPr>
            <w:ins w:id="1522" w:author="Rafi Aziizi" w:date="2021-11-12T14:52:00Z">
              <w:r>
                <w:rPr>
                  <w:i/>
                  <w:iCs/>
                </w:rPr>
                <w:t>Conditional</w:t>
              </w:r>
            </w:ins>
          </w:p>
        </w:tc>
      </w:tr>
      <w:tr w:rsidR="00522ADB" w:rsidRPr="0044182F" w14:paraId="5F273B7A" w14:textId="77777777" w:rsidTr="00C70CAF">
        <w:trPr>
          <w:jc w:val="center"/>
          <w:ins w:id="1523" w:author="Rafi Aziizi" w:date="2021-11-12T14:52:00Z"/>
        </w:trPr>
        <w:tc>
          <w:tcPr>
            <w:tcW w:w="3827" w:type="dxa"/>
            <w:vAlign w:val="center"/>
          </w:tcPr>
          <w:p w14:paraId="45F4AA33" w14:textId="77777777" w:rsidR="00522ADB" w:rsidRPr="0044182F" w:rsidRDefault="00522ADB" w:rsidP="00C70CAF">
            <w:pPr>
              <w:rPr>
                <w:ins w:id="1524" w:author="Rafi Aziizi" w:date="2021-11-12T14:52:00Z"/>
                <w:b/>
              </w:rPr>
            </w:pPr>
            <w:ins w:id="1525" w:author="Rafi Aziizi" w:date="2021-11-12T14:52:00Z">
              <w:r w:rsidRPr="0044182F">
                <w:rPr>
                  <w:b/>
                </w:rPr>
                <w:t>Triggers</w:t>
              </w:r>
            </w:ins>
          </w:p>
        </w:tc>
        <w:tc>
          <w:tcPr>
            <w:tcW w:w="3964" w:type="dxa"/>
            <w:vAlign w:val="center"/>
          </w:tcPr>
          <w:p w14:paraId="563234FA" w14:textId="77777777" w:rsidR="00522ADB" w:rsidRPr="0044182F" w:rsidRDefault="00522ADB" w:rsidP="00C70CAF">
            <w:pPr>
              <w:rPr>
                <w:ins w:id="1526" w:author="Rafi Aziizi" w:date="2021-11-12T14:52:00Z"/>
              </w:rPr>
            </w:pPr>
            <w:ins w:id="1527" w:author="Rafi Aziizi" w:date="2021-11-12T14:52:00Z">
              <w:r>
                <w:t>-</w:t>
              </w:r>
            </w:ins>
          </w:p>
        </w:tc>
      </w:tr>
      <w:tr w:rsidR="00522ADB" w:rsidRPr="0081005E" w14:paraId="5280CD5A" w14:textId="77777777" w:rsidTr="00C70CAF">
        <w:trPr>
          <w:jc w:val="center"/>
          <w:ins w:id="1528" w:author="Rafi Aziizi" w:date="2021-11-12T14:52:00Z"/>
        </w:trPr>
        <w:tc>
          <w:tcPr>
            <w:tcW w:w="3827" w:type="dxa"/>
            <w:vAlign w:val="center"/>
          </w:tcPr>
          <w:p w14:paraId="7F219D4B" w14:textId="77777777" w:rsidR="00522ADB" w:rsidRPr="0044182F" w:rsidRDefault="00522ADB" w:rsidP="00C70CAF">
            <w:pPr>
              <w:rPr>
                <w:ins w:id="1529" w:author="Rafi Aziizi" w:date="2021-11-12T14:52:00Z"/>
                <w:b/>
              </w:rPr>
            </w:pPr>
            <w:ins w:id="1530" w:author="Rafi Aziizi" w:date="2021-11-12T14:52:00Z">
              <w:r w:rsidRPr="0044182F">
                <w:rPr>
                  <w:b/>
                </w:rPr>
                <w:t>Pre-Conditions</w:t>
              </w:r>
            </w:ins>
          </w:p>
        </w:tc>
        <w:tc>
          <w:tcPr>
            <w:tcW w:w="3964" w:type="dxa"/>
            <w:vAlign w:val="center"/>
          </w:tcPr>
          <w:p w14:paraId="479C4E9E" w14:textId="431A176B" w:rsidR="00522ADB" w:rsidRPr="0081005E" w:rsidRDefault="00522ADB" w:rsidP="00C70CAF">
            <w:pPr>
              <w:rPr>
                <w:ins w:id="1531" w:author="Rafi Aziizi" w:date="2021-11-12T14:52:00Z"/>
                <w:i/>
                <w:iCs/>
              </w:rPr>
            </w:pPr>
            <w:ins w:id="1532" w:author="Rafi Aziizi" w:date="2021-11-12T14:52:00Z">
              <w:r>
                <w:t>Data walikelas</w:t>
              </w:r>
              <w:r>
                <w:t xml:space="preserve"> </w:t>
              </w:r>
              <w:r>
                <w:t>tidak ada</w:t>
              </w:r>
            </w:ins>
          </w:p>
        </w:tc>
      </w:tr>
      <w:tr w:rsidR="00522ADB" w:rsidRPr="0048762E" w14:paraId="199DCACF" w14:textId="77777777" w:rsidTr="00C70CAF">
        <w:trPr>
          <w:jc w:val="center"/>
          <w:ins w:id="1533" w:author="Rafi Aziizi" w:date="2021-11-12T14:52:00Z"/>
        </w:trPr>
        <w:tc>
          <w:tcPr>
            <w:tcW w:w="3827" w:type="dxa"/>
            <w:vAlign w:val="center"/>
          </w:tcPr>
          <w:p w14:paraId="3252DA40" w14:textId="77777777" w:rsidR="00522ADB" w:rsidRPr="0044182F" w:rsidRDefault="00522ADB" w:rsidP="00C70CAF">
            <w:pPr>
              <w:rPr>
                <w:ins w:id="1534" w:author="Rafi Aziizi" w:date="2021-11-12T14:52:00Z"/>
                <w:b/>
              </w:rPr>
            </w:pPr>
            <w:ins w:id="1535" w:author="Rafi Aziizi" w:date="2021-11-12T14:52:00Z">
              <w:r w:rsidRPr="0044182F">
                <w:rPr>
                  <w:b/>
                </w:rPr>
                <w:t>Post-Conditions</w:t>
              </w:r>
            </w:ins>
          </w:p>
        </w:tc>
        <w:tc>
          <w:tcPr>
            <w:tcW w:w="3964" w:type="dxa"/>
            <w:vAlign w:val="center"/>
          </w:tcPr>
          <w:p w14:paraId="2F8B99F3" w14:textId="0ABDF882" w:rsidR="00522ADB" w:rsidRPr="0048762E" w:rsidRDefault="00522ADB" w:rsidP="00C70CAF">
            <w:pPr>
              <w:rPr>
                <w:ins w:id="1536" w:author="Rafi Aziizi" w:date="2021-11-12T14:52:00Z"/>
              </w:rPr>
            </w:pPr>
            <w:ins w:id="1537" w:author="Rafi Aziizi" w:date="2021-11-12T14:52:00Z">
              <w:r>
                <w:t>Data walikelas</w:t>
              </w:r>
              <w:r>
                <w:t xml:space="preserve"> </w:t>
              </w:r>
              <w:r>
                <w:t>baru ditampilkan</w:t>
              </w:r>
            </w:ins>
          </w:p>
        </w:tc>
      </w:tr>
      <w:tr w:rsidR="00522ADB" w:rsidRPr="0044182F" w14:paraId="48E82A50" w14:textId="77777777" w:rsidTr="00C70CAF">
        <w:trPr>
          <w:jc w:val="center"/>
          <w:ins w:id="1538" w:author="Rafi Aziizi" w:date="2021-11-12T14:52:00Z"/>
        </w:trPr>
        <w:tc>
          <w:tcPr>
            <w:tcW w:w="7791" w:type="dxa"/>
            <w:gridSpan w:val="2"/>
            <w:shd w:val="clear" w:color="auto" w:fill="F2EE98"/>
            <w:vAlign w:val="center"/>
          </w:tcPr>
          <w:p w14:paraId="557A1E45" w14:textId="77777777" w:rsidR="00522ADB" w:rsidRPr="0044182F" w:rsidRDefault="00522ADB" w:rsidP="00C70CAF">
            <w:pPr>
              <w:jc w:val="center"/>
              <w:rPr>
                <w:ins w:id="1539" w:author="Rafi Aziizi" w:date="2021-11-12T14:52:00Z"/>
                <w:b/>
              </w:rPr>
            </w:pPr>
            <w:ins w:id="1540" w:author="Rafi Aziizi" w:date="2021-11-12T14:52:00Z">
              <w:r w:rsidRPr="0044182F">
                <w:rPr>
                  <w:b/>
                </w:rPr>
                <w:t>Main Course</w:t>
              </w:r>
            </w:ins>
          </w:p>
        </w:tc>
      </w:tr>
      <w:tr w:rsidR="00522ADB" w:rsidRPr="0044182F" w14:paraId="2C0812A6" w14:textId="77777777" w:rsidTr="00C70CAF">
        <w:trPr>
          <w:jc w:val="center"/>
          <w:ins w:id="1541" w:author="Rafi Aziizi" w:date="2021-11-12T14:52:00Z"/>
        </w:trPr>
        <w:tc>
          <w:tcPr>
            <w:tcW w:w="3827" w:type="dxa"/>
            <w:shd w:val="clear" w:color="auto" w:fill="F2EE98"/>
            <w:vAlign w:val="center"/>
          </w:tcPr>
          <w:p w14:paraId="0DAC1276" w14:textId="77777777" w:rsidR="00522ADB" w:rsidRPr="0044182F" w:rsidRDefault="00522ADB" w:rsidP="00C70CAF">
            <w:pPr>
              <w:jc w:val="center"/>
              <w:rPr>
                <w:ins w:id="1542" w:author="Rafi Aziizi" w:date="2021-11-12T14:52:00Z"/>
                <w:b/>
              </w:rPr>
            </w:pPr>
            <w:ins w:id="1543" w:author="Rafi Aziizi" w:date="2021-11-12T14:52:00Z">
              <w:r w:rsidRPr="0044182F">
                <w:rPr>
                  <w:b/>
                </w:rPr>
                <w:t>Aksi Aktor</w:t>
              </w:r>
            </w:ins>
          </w:p>
        </w:tc>
        <w:tc>
          <w:tcPr>
            <w:tcW w:w="3964" w:type="dxa"/>
            <w:shd w:val="clear" w:color="auto" w:fill="F2EE98"/>
            <w:vAlign w:val="center"/>
          </w:tcPr>
          <w:p w14:paraId="1D4CF2B7" w14:textId="77777777" w:rsidR="00522ADB" w:rsidRPr="0044182F" w:rsidRDefault="00522ADB" w:rsidP="00C70CAF">
            <w:pPr>
              <w:jc w:val="center"/>
              <w:rPr>
                <w:ins w:id="1544" w:author="Rafi Aziizi" w:date="2021-11-12T14:52:00Z"/>
                <w:b/>
              </w:rPr>
            </w:pPr>
            <w:ins w:id="1545" w:author="Rafi Aziizi" w:date="2021-11-12T14:52:00Z">
              <w:r w:rsidRPr="0044182F">
                <w:rPr>
                  <w:b/>
                </w:rPr>
                <w:t>Reaksi Sistem</w:t>
              </w:r>
            </w:ins>
          </w:p>
        </w:tc>
      </w:tr>
      <w:tr w:rsidR="00522ADB" w:rsidRPr="0044182F" w14:paraId="29A02CE8" w14:textId="77777777" w:rsidTr="00C70CAF">
        <w:trPr>
          <w:jc w:val="center"/>
          <w:ins w:id="1546" w:author="Rafi Aziizi" w:date="2021-11-12T14:52:00Z"/>
        </w:trPr>
        <w:tc>
          <w:tcPr>
            <w:tcW w:w="3827" w:type="dxa"/>
            <w:vAlign w:val="center"/>
          </w:tcPr>
          <w:p w14:paraId="4CC03EAC" w14:textId="30039E27" w:rsidR="00522ADB" w:rsidRPr="0044182F" w:rsidRDefault="00522ADB" w:rsidP="00522ADB">
            <w:pPr>
              <w:numPr>
                <w:ilvl w:val="0"/>
                <w:numId w:val="85"/>
              </w:numPr>
              <w:spacing w:after="160"/>
              <w:rPr>
                <w:ins w:id="1547" w:author="Rafi Aziizi" w:date="2021-11-12T14:52:00Z"/>
              </w:rPr>
            </w:pPr>
            <w:ins w:id="1548" w:author="Rafi Aziizi" w:date="2021-11-12T14:52:00Z">
              <w:r>
                <w:t xml:space="preserve">Memasuki menu “Tambah </w:t>
              </w:r>
              <w:r>
                <w:t>Walikelas</w:t>
              </w:r>
              <w:r>
                <w:t>”</w:t>
              </w:r>
            </w:ins>
          </w:p>
        </w:tc>
        <w:tc>
          <w:tcPr>
            <w:tcW w:w="3964" w:type="dxa"/>
            <w:vAlign w:val="center"/>
          </w:tcPr>
          <w:p w14:paraId="06313A8F" w14:textId="77777777" w:rsidR="00522ADB" w:rsidRPr="0044182F" w:rsidRDefault="00522ADB" w:rsidP="00C70CAF">
            <w:pPr>
              <w:ind w:left="511"/>
              <w:rPr>
                <w:ins w:id="1549" w:author="Rafi Aziizi" w:date="2021-11-12T14:52:00Z"/>
              </w:rPr>
            </w:pPr>
          </w:p>
        </w:tc>
      </w:tr>
      <w:tr w:rsidR="00522ADB" w:rsidRPr="0044182F" w14:paraId="2E632317" w14:textId="77777777" w:rsidTr="00C70CAF">
        <w:trPr>
          <w:jc w:val="center"/>
          <w:ins w:id="1550" w:author="Rafi Aziizi" w:date="2021-11-12T14:52:00Z"/>
        </w:trPr>
        <w:tc>
          <w:tcPr>
            <w:tcW w:w="3827" w:type="dxa"/>
            <w:vAlign w:val="center"/>
          </w:tcPr>
          <w:p w14:paraId="00E79986" w14:textId="77777777" w:rsidR="00522ADB" w:rsidRPr="0044182F" w:rsidRDefault="00522ADB" w:rsidP="00C70CAF">
            <w:pPr>
              <w:ind w:left="510"/>
              <w:rPr>
                <w:ins w:id="1551" w:author="Rafi Aziizi" w:date="2021-11-12T14:52:00Z"/>
              </w:rPr>
            </w:pPr>
          </w:p>
        </w:tc>
        <w:tc>
          <w:tcPr>
            <w:tcW w:w="3964" w:type="dxa"/>
            <w:vAlign w:val="center"/>
          </w:tcPr>
          <w:p w14:paraId="4FF969F8" w14:textId="7605C0E0" w:rsidR="00522ADB" w:rsidRPr="0044182F" w:rsidRDefault="00522ADB" w:rsidP="00522ADB">
            <w:pPr>
              <w:numPr>
                <w:ilvl w:val="0"/>
                <w:numId w:val="85"/>
              </w:numPr>
              <w:spacing w:after="160"/>
              <w:ind w:left="511"/>
              <w:rPr>
                <w:ins w:id="1552" w:author="Rafi Aziizi" w:date="2021-11-12T14:52:00Z"/>
              </w:rPr>
            </w:pPr>
            <w:ins w:id="1553" w:author="Rafi Aziizi" w:date="2021-11-12T14:52:00Z">
              <w:r>
                <w:t>Menampilkan form tambah data walikelas</w:t>
              </w:r>
            </w:ins>
          </w:p>
        </w:tc>
      </w:tr>
      <w:tr w:rsidR="00522ADB" w:rsidRPr="0044182F" w14:paraId="0DE999BA" w14:textId="77777777" w:rsidTr="00C70CAF">
        <w:trPr>
          <w:jc w:val="center"/>
          <w:ins w:id="1554" w:author="Rafi Aziizi" w:date="2021-11-12T14:52:00Z"/>
        </w:trPr>
        <w:tc>
          <w:tcPr>
            <w:tcW w:w="3827" w:type="dxa"/>
            <w:vAlign w:val="center"/>
          </w:tcPr>
          <w:p w14:paraId="2C46000D" w14:textId="0D44D309" w:rsidR="00522ADB" w:rsidRPr="0044182F" w:rsidRDefault="00522ADB" w:rsidP="00522ADB">
            <w:pPr>
              <w:pStyle w:val="ListParagraph"/>
              <w:numPr>
                <w:ilvl w:val="0"/>
                <w:numId w:val="85"/>
              </w:numPr>
              <w:rPr>
                <w:ins w:id="1555" w:author="Rafi Aziizi" w:date="2021-11-12T14:52:00Z"/>
              </w:rPr>
            </w:pPr>
            <w:ins w:id="1556" w:author="Rafi Aziizi" w:date="2021-11-12T14:52:00Z">
              <w:r>
                <w:t>Mengisi form tambah data walikelas</w:t>
              </w:r>
            </w:ins>
          </w:p>
        </w:tc>
        <w:tc>
          <w:tcPr>
            <w:tcW w:w="3964" w:type="dxa"/>
            <w:vAlign w:val="center"/>
          </w:tcPr>
          <w:p w14:paraId="147CAC45" w14:textId="77777777" w:rsidR="00522ADB" w:rsidRDefault="00522ADB" w:rsidP="00C70CAF">
            <w:pPr>
              <w:spacing w:after="160"/>
              <w:ind w:left="511"/>
              <w:rPr>
                <w:ins w:id="1557" w:author="Rafi Aziizi" w:date="2021-11-12T14:52:00Z"/>
              </w:rPr>
            </w:pPr>
          </w:p>
        </w:tc>
      </w:tr>
      <w:tr w:rsidR="00522ADB" w:rsidRPr="0044182F" w14:paraId="41BAA839" w14:textId="77777777" w:rsidTr="00C70CAF">
        <w:trPr>
          <w:jc w:val="center"/>
          <w:ins w:id="1558" w:author="Rafi Aziizi" w:date="2021-11-12T14:52:00Z"/>
        </w:trPr>
        <w:tc>
          <w:tcPr>
            <w:tcW w:w="3827" w:type="dxa"/>
            <w:vAlign w:val="center"/>
          </w:tcPr>
          <w:p w14:paraId="55BB330F" w14:textId="77777777" w:rsidR="00522ADB" w:rsidRDefault="00522ADB" w:rsidP="00C70CAF">
            <w:pPr>
              <w:pStyle w:val="ListParagraph"/>
              <w:rPr>
                <w:ins w:id="1559" w:author="Rafi Aziizi" w:date="2021-11-12T14:52:00Z"/>
              </w:rPr>
            </w:pPr>
          </w:p>
        </w:tc>
        <w:tc>
          <w:tcPr>
            <w:tcW w:w="3964" w:type="dxa"/>
            <w:vAlign w:val="center"/>
          </w:tcPr>
          <w:p w14:paraId="09A2B306" w14:textId="4729D6CB" w:rsidR="00522ADB" w:rsidRDefault="00522ADB" w:rsidP="00522ADB">
            <w:pPr>
              <w:pStyle w:val="ListParagraph"/>
              <w:numPr>
                <w:ilvl w:val="0"/>
                <w:numId w:val="85"/>
              </w:numPr>
              <w:spacing w:after="160"/>
              <w:rPr>
                <w:ins w:id="1560" w:author="Rafi Aziizi" w:date="2021-11-12T14:52:00Z"/>
              </w:rPr>
            </w:pPr>
            <w:ins w:id="1561" w:author="Rafi Aziizi" w:date="2021-11-12T14:52:00Z">
              <w:r>
                <w:t>Menyimpan data walikelas</w:t>
              </w:r>
              <w:r>
                <w:t xml:space="preserve"> </w:t>
              </w:r>
              <w:r>
                <w:t xml:space="preserve">baru pada </w:t>
              </w:r>
              <w:r w:rsidRPr="00C70CAF">
                <w:rPr>
                  <w:i/>
                  <w:iCs/>
                </w:rPr>
                <w:t>database</w:t>
              </w:r>
            </w:ins>
          </w:p>
        </w:tc>
      </w:tr>
      <w:tr w:rsidR="00522ADB" w:rsidRPr="001B1AF9" w14:paraId="61187FBC" w14:textId="77777777" w:rsidTr="00C70CAF">
        <w:trPr>
          <w:jc w:val="center"/>
          <w:ins w:id="1562" w:author="Rafi Aziizi" w:date="2021-11-12T14:52:00Z"/>
        </w:trPr>
        <w:tc>
          <w:tcPr>
            <w:tcW w:w="7791" w:type="dxa"/>
            <w:gridSpan w:val="2"/>
            <w:shd w:val="clear" w:color="auto" w:fill="F2EE98"/>
            <w:vAlign w:val="center"/>
          </w:tcPr>
          <w:p w14:paraId="30D471A4" w14:textId="77777777" w:rsidR="00522ADB" w:rsidRPr="001B1AF9" w:rsidRDefault="00522ADB" w:rsidP="00C70CAF">
            <w:pPr>
              <w:pStyle w:val="ListParagraph"/>
              <w:spacing w:after="160"/>
              <w:ind w:left="468"/>
              <w:jc w:val="center"/>
              <w:rPr>
                <w:ins w:id="1563" w:author="Rafi Aziizi" w:date="2021-11-12T14:52:00Z"/>
                <w:b/>
                <w:bCs/>
              </w:rPr>
            </w:pPr>
            <w:ins w:id="1564" w:author="Rafi Aziizi" w:date="2021-11-12T14:52:00Z">
              <w:r w:rsidRPr="001B1AF9">
                <w:rPr>
                  <w:b/>
                  <w:bCs/>
                </w:rPr>
                <w:t>Skenario Eksepsi (Optional)</w:t>
              </w:r>
            </w:ins>
          </w:p>
        </w:tc>
      </w:tr>
      <w:tr w:rsidR="00522ADB" w:rsidRPr="001B1AF9" w14:paraId="2FA67616" w14:textId="77777777" w:rsidTr="00C70CAF">
        <w:trPr>
          <w:jc w:val="center"/>
          <w:ins w:id="1565" w:author="Rafi Aziizi" w:date="2021-11-12T14:52:00Z"/>
        </w:trPr>
        <w:tc>
          <w:tcPr>
            <w:tcW w:w="3827" w:type="dxa"/>
            <w:shd w:val="clear" w:color="auto" w:fill="F2EE98"/>
            <w:vAlign w:val="center"/>
          </w:tcPr>
          <w:p w14:paraId="03E9435D" w14:textId="77777777" w:rsidR="00522ADB" w:rsidRPr="001B1AF9" w:rsidRDefault="00522ADB" w:rsidP="00C70CAF">
            <w:pPr>
              <w:pStyle w:val="ListParagraph"/>
              <w:ind w:left="450"/>
              <w:jc w:val="center"/>
              <w:rPr>
                <w:ins w:id="1566" w:author="Rafi Aziizi" w:date="2021-11-12T14:52:00Z"/>
                <w:b/>
                <w:bCs/>
              </w:rPr>
            </w:pPr>
            <w:ins w:id="1567" w:author="Rafi Aziizi" w:date="2021-11-12T14:52:00Z">
              <w:r w:rsidRPr="001B1AF9">
                <w:rPr>
                  <w:b/>
                  <w:bCs/>
                </w:rPr>
                <w:t>Aksi Aktor</w:t>
              </w:r>
            </w:ins>
          </w:p>
        </w:tc>
        <w:tc>
          <w:tcPr>
            <w:tcW w:w="3964" w:type="dxa"/>
            <w:shd w:val="clear" w:color="auto" w:fill="F2EE98"/>
            <w:vAlign w:val="center"/>
          </w:tcPr>
          <w:p w14:paraId="26CA0820" w14:textId="77777777" w:rsidR="00522ADB" w:rsidRPr="001B1AF9" w:rsidRDefault="00522ADB" w:rsidP="00C70CAF">
            <w:pPr>
              <w:pStyle w:val="ListParagraph"/>
              <w:spacing w:after="160"/>
              <w:ind w:left="468"/>
              <w:jc w:val="center"/>
              <w:rPr>
                <w:ins w:id="1568" w:author="Rafi Aziizi" w:date="2021-11-12T14:52:00Z"/>
                <w:b/>
                <w:bCs/>
              </w:rPr>
            </w:pPr>
            <w:ins w:id="1569" w:author="Rafi Aziizi" w:date="2021-11-12T14:52:00Z">
              <w:r w:rsidRPr="001B1AF9">
                <w:rPr>
                  <w:b/>
                  <w:bCs/>
                </w:rPr>
                <w:t>Reaksi Sistem</w:t>
              </w:r>
            </w:ins>
          </w:p>
        </w:tc>
      </w:tr>
      <w:tr w:rsidR="00522ADB" w14:paraId="0B0637AA" w14:textId="77777777" w:rsidTr="00C70CAF">
        <w:trPr>
          <w:jc w:val="center"/>
          <w:ins w:id="1570" w:author="Rafi Aziizi" w:date="2021-11-12T14:52:00Z"/>
        </w:trPr>
        <w:tc>
          <w:tcPr>
            <w:tcW w:w="3827" w:type="dxa"/>
            <w:vAlign w:val="center"/>
          </w:tcPr>
          <w:p w14:paraId="200D0841" w14:textId="73264B6B" w:rsidR="00522ADB" w:rsidRDefault="00522ADB" w:rsidP="00C70CAF">
            <w:pPr>
              <w:ind w:left="360"/>
              <w:rPr>
                <w:ins w:id="1571" w:author="Rafi Aziizi" w:date="2021-11-12T14:52:00Z"/>
              </w:rPr>
            </w:pPr>
            <w:ins w:id="1572" w:author="Rafi Aziizi" w:date="2021-11-12T14:52:00Z">
              <w:r>
                <w:t>3a. Tidak memasukan data secara lengkap pada form tambah data walikelas</w:t>
              </w:r>
            </w:ins>
          </w:p>
        </w:tc>
        <w:tc>
          <w:tcPr>
            <w:tcW w:w="3964" w:type="dxa"/>
            <w:vAlign w:val="center"/>
          </w:tcPr>
          <w:p w14:paraId="2F026C6C" w14:textId="77777777" w:rsidR="00522ADB" w:rsidRDefault="00522ADB" w:rsidP="00C70CAF">
            <w:pPr>
              <w:pStyle w:val="ListParagraph"/>
              <w:spacing w:after="160"/>
              <w:ind w:left="468"/>
              <w:rPr>
                <w:ins w:id="1573" w:author="Rafi Aziizi" w:date="2021-11-12T14:52:00Z"/>
              </w:rPr>
            </w:pPr>
          </w:p>
        </w:tc>
      </w:tr>
      <w:tr w:rsidR="00522ADB" w14:paraId="779058AC" w14:textId="77777777" w:rsidTr="00C70CAF">
        <w:trPr>
          <w:jc w:val="center"/>
          <w:ins w:id="1574" w:author="Rafi Aziizi" w:date="2021-11-12T14:52:00Z"/>
        </w:trPr>
        <w:tc>
          <w:tcPr>
            <w:tcW w:w="3827" w:type="dxa"/>
            <w:vAlign w:val="center"/>
          </w:tcPr>
          <w:p w14:paraId="089232BA" w14:textId="77777777" w:rsidR="00522ADB" w:rsidRDefault="00522ADB" w:rsidP="00C70CAF">
            <w:pPr>
              <w:pStyle w:val="ListParagraph"/>
              <w:ind w:left="450"/>
              <w:rPr>
                <w:ins w:id="1575" w:author="Rafi Aziizi" w:date="2021-11-12T14:52:00Z"/>
              </w:rPr>
            </w:pPr>
          </w:p>
        </w:tc>
        <w:tc>
          <w:tcPr>
            <w:tcW w:w="3964" w:type="dxa"/>
            <w:vAlign w:val="center"/>
          </w:tcPr>
          <w:p w14:paraId="6BB0C55C" w14:textId="58F9E91B" w:rsidR="00522ADB" w:rsidRDefault="00522ADB" w:rsidP="00C70CAF">
            <w:pPr>
              <w:spacing w:after="160"/>
              <w:ind w:left="360"/>
              <w:rPr>
                <w:ins w:id="1576" w:author="Rafi Aziizi" w:date="2021-11-12T14:52:00Z"/>
              </w:rPr>
            </w:pPr>
            <w:ins w:id="1577" w:author="Rafi Aziizi" w:date="2021-11-12T14:52:00Z">
              <w:r>
                <w:t>3b. Menampilkan pemberitahuan melalui notifikasi bahwa data walikelas</w:t>
              </w:r>
              <w:r>
                <w:t xml:space="preserve"> </w:t>
              </w:r>
              <w:r>
                <w:t>tidak memenuhi persyaratan dan gagal ditambahkan</w:t>
              </w:r>
            </w:ins>
          </w:p>
        </w:tc>
      </w:tr>
    </w:tbl>
    <w:p w14:paraId="3690C85D" w14:textId="77777777" w:rsidR="00522ADB" w:rsidRDefault="00522ADB" w:rsidP="00522ADB">
      <w:pPr>
        <w:ind w:left="66"/>
        <w:rPr>
          <w:ins w:id="1578" w:author="Rafi Aziizi" w:date="2021-11-12T14:47:00Z"/>
        </w:rPr>
      </w:pPr>
    </w:p>
    <w:p w14:paraId="01BC49EC" w14:textId="62CD7E51" w:rsidR="00522ADB" w:rsidRDefault="00522ADB" w:rsidP="00522ADB">
      <w:pPr>
        <w:ind w:left="66"/>
        <w:rPr>
          <w:ins w:id="1579" w:author="Rafi Aziizi" w:date="2021-11-12T14:51:00Z"/>
        </w:rPr>
      </w:pPr>
      <w:ins w:id="1580" w:author="Rafi Aziizi" w:date="2021-11-12T14:47:00Z">
        <w:r>
          <w:t>b. Skenario Hapus Walikelas</w:t>
        </w:r>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522ADB" w:rsidRPr="00A46E0B" w14:paraId="675D1F3F" w14:textId="77777777" w:rsidTr="00C70CAF">
        <w:trPr>
          <w:jc w:val="center"/>
          <w:ins w:id="1581" w:author="Rafi Aziizi" w:date="2021-11-12T14:51:00Z"/>
        </w:trPr>
        <w:tc>
          <w:tcPr>
            <w:tcW w:w="3827" w:type="dxa"/>
            <w:shd w:val="clear" w:color="auto" w:fill="F2EE98"/>
            <w:vAlign w:val="center"/>
          </w:tcPr>
          <w:p w14:paraId="74841475" w14:textId="77777777" w:rsidR="00522ADB" w:rsidRPr="0044182F" w:rsidRDefault="00522ADB" w:rsidP="00C70CAF">
            <w:pPr>
              <w:rPr>
                <w:ins w:id="1582" w:author="Rafi Aziizi" w:date="2021-11-12T14:51:00Z"/>
                <w:b/>
              </w:rPr>
            </w:pPr>
            <w:ins w:id="1583" w:author="Rafi Aziizi" w:date="2021-11-12T14:51:00Z">
              <w:r w:rsidRPr="0044182F">
                <w:rPr>
                  <w:b/>
                </w:rPr>
                <w:t>Name</w:t>
              </w:r>
            </w:ins>
          </w:p>
        </w:tc>
        <w:tc>
          <w:tcPr>
            <w:tcW w:w="3964" w:type="dxa"/>
            <w:shd w:val="clear" w:color="auto" w:fill="F2EE98"/>
            <w:vAlign w:val="center"/>
          </w:tcPr>
          <w:p w14:paraId="0A11C91D" w14:textId="00AFD698" w:rsidR="00522ADB" w:rsidRPr="00A46E0B" w:rsidRDefault="00522ADB" w:rsidP="00C70CAF">
            <w:pPr>
              <w:rPr>
                <w:ins w:id="1584" w:author="Rafi Aziizi" w:date="2021-11-12T14:51:00Z"/>
              </w:rPr>
            </w:pPr>
            <w:ins w:id="1585" w:author="Rafi Aziizi" w:date="2021-11-12T14:51:00Z">
              <w:r>
                <w:t xml:space="preserve">Hapus </w:t>
              </w:r>
              <w:r>
                <w:t>Walikelas</w:t>
              </w:r>
            </w:ins>
          </w:p>
        </w:tc>
      </w:tr>
      <w:tr w:rsidR="00522ADB" w:rsidRPr="002F6C1D" w14:paraId="2C656F43" w14:textId="77777777" w:rsidTr="00C70CAF">
        <w:trPr>
          <w:jc w:val="center"/>
          <w:ins w:id="1586" w:author="Rafi Aziizi" w:date="2021-11-12T14:51:00Z"/>
        </w:trPr>
        <w:tc>
          <w:tcPr>
            <w:tcW w:w="3827" w:type="dxa"/>
            <w:vAlign w:val="center"/>
          </w:tcPr>
          <w:p w14:paraId="7A849930" w14:textId="77777777" w:rsidR="00522ADB" w:rsidRPr="0044182F" w:rsidRDefault="00522ADB" w:rsidP="00C70CAF">
            <w:pPr>
              <w:rPr>
                <w:ins w:id="1587" w:author="Rafi Aziizi" w:date="2021-11-12T14:51:00Z"/>
                <w:b/>
              </w:rPr>
            </w:pPr>
            <w:ins w:id="1588" w:author="Rafi Aziizi" w:date="2021-11-12T14:51:00Z">
              <w:r w:rsidRPr="0044182F">
                <w:rPr>
                  <w:b/>
                </w:rPr>
                <w:t>ID</w:t>
              </w:r>
            </w:ins>
          </w:p>
        </w:tc>
        <w:tc>
          <w:tcPr>
            <w:tcW w:w="3964" w:type="dxa"/>
            <w:vAlign w:val="center"/>
          </w:tcPr>
          <w:p w14:paraId="4BF5B674" w14:textId="4144EA0D" w:rsidR="00522ADB" w:rsidRPr="002F6C1D" w:rsidRDefault="00522ADB" w:rsidP="00C70CAF">
            <w:pPr>
              <w:rPr>
                <w:ins w:id="1589" w:author="Rafi Aziizi" w:date="2021-11-12T14:51:00Z"/>
              </w:rPr>
            </w:pPr>
            <w:ins w:id="1590" w:author="Rafi Aziizi" w:date="2021-11-12T14:51:00Z">
              <w:r>
                <w:t>RC1</w:t>
              </w:r>
              <w:r>
                <w:t>4</w:t>
              </w:r>
            </w:ins>
          </w:p>
        </w:tc>
      </w:tr>
      <w:tr w:rsidR="00522ADB" w:rsidRPr="000C722D" w14:paraId="78FE0F16" w14:textId="77777777" w:rsidTr="00C70CAF">
        <w:trPr>
          <w:jc w:val="center"/>
          <w:ins w:id="1591" w:author="Rafi Aziizi" w:date="2021-11-12T14:51:00Z"/>
        </w:trPr>
        <w:tc>
          <w:tcPr>
            <w:tcW w:w="3827" w:type="dxa"/>
            <w:vAlign w:val="center"/>
          </w:tcPr>
          <w:p w14:paraId="4A6A1F20" w14:textId="77777777" w:rsidR="00522ADB" w:rsidRPr="0044182F" w:rsidRDefault="00522ADB" w:rsidP="00C70CAF">
            <w:pPr>
              <w:rPr>
                <w:ins w:id="1592" w:author="Rafi Aziizi" w:date="2021-11-12T14:51:00Z"/>
                <w:b/>
              </w:rPr>
            </w:pPr>
            <w:ins w:id="1593" w:author="Rafi Aziizi" w:date="2021-11-12T14:51:00Z">
              <w:r w:rsidRPr="0044182F">
                <w:rPr>
                  <w:b/>
                </w:rPr>
                <w:t>Description</w:t>
              </w:r>
            </w:ins>
          </w:p>
        </w:tc>
        <w:tc>
          <w:tcPr>
            <w:tcW w:w="3964" w:type="dxa"/>
          </w:tcPr>
          <w:p w14:paraId="6438FAE5" w14:textId="42C41A14" w:rsidR="00522ADB" w:rsidRPr="000C722D" w:rsidRDefault="00522ADB" w:rsidP="00C70CAF">
            <w:pPr>
              <w:rPr>
                <w:ins w:id="1594" w:author="Rafi Aziizi" w:date="2021-11-12T14:51:00Z"/>
              </w:rPr>
            </w:pPr>
            <w:ins w:id="1595" w:author="Rafi Aziizi" w:date="2021-11-12T14:51:00Z">
              <w:r>
                <w:t>Use case ini merupakan use case generalisasi dari kelola walikelas</w:t>
              </w:r>
              <w:r>
                <w:t xml:space="preserve"> </w:t>
              </w:r>
              <w:r>
                <w:t xml:space="preserve">untuk menghapus data </w:t>
              </w:r>
              <w:r>
                <w:t>walikelas</w:t>
              </w:r>
              <w:r>
                <w:t>.</w:t>
              </w:r>
            </w:ins>
          </w:p>
        </w:tc>
      </w:tr>
      <w:tr w:rsidR="00522ADB" w:rsidRPr="002F6C1D" w14:paraId="2943CD7F" w14:textId="77777777" w:rsidTr="00C70CAF">
        <w:trPr>
          <w:jc w:val="center"/>
          <w:ins w:id="1596" w:author="Rafi Aziizi" w:date="2021-11-12T14:51:00Z"/>
        </w:trPr>
        <w:tc>
          <w:tcPr>
            <w:tcW w:w="3827" w:type="dxa"/>
            <w:vAlign w:val="center"/>
          </w:tcPr>
          <w:p w14:paraId="4595AE69" w14:textId="77777777" w:rsidR="00522ADB" w:rsidRPr="0044182F" w:rsidRDefault="00522ADB" w:rsidP="00C70CAF">
            <w:pPr>
              <w:rPr>
                <w:ins w:id="1597" w:author="Rafi Aziizi" w:date="2021-11-12T14:51:00Z"/>
                <w:b/>
              </w:rPr>
            </w:pPr>
            <w:ins w:id="1598" w:author="Rafi Aziizi" w:date="2021-11-12T14:51:00Z">
              <w:r w:rsidRPr="0044182F">
                <w:rPr>
                  <w:b/>
                </w:rPr>
                <w:t>Actors</w:t>
              </w:r>
            </w:ins>
          </w:p>
        </w:tc>
        <w:tc>
          <w:tcPr>
            <w:tcW w:w="3964" w:type="dxa"/>
            <w:vAlign w:val="center"/>
          </w:tcPr>
          <w:p w14:paraId="1A50CFE2" w14:textId="77777777" w:rsidR="00522ADB" w:rsidRPr="002F6C1D" w:rsidRDefault="00522ADB" w:rsidP="00C70CAF">
            <w:pPr>
              <w:rPr>
                <w:ins w:id="1599" w:author="Rafi Aziizi" w:date="2021-11-12T14:51:00Z"/>
              </w:rPr>
            </w:pPr>
            <w:ins w:id="1600" w:author="Rafi Aziizi" w:date="2021-11-12T14:51:00Z">
              <w:r>
                <w:t>Bag.IT, Guru BK.</w:t>
              </w:r>
            </w:ins>
          </w:p>
        </w:tc>
      </w:tr>
      <w:tr w:rsidR="00522ADB" w:rsidRPr="0044182F" w14:paraId="1488FA9F" w14:textId="77777777" w:rsidTr="00C70CAF">
        <w:trPr>
          <w:jc w:val="center"/>
          <w:ins w:id="1601" w:author="Rafi Aziizi" w:date="2021-11-12T14:51:00Z"/>
        </w:trPr>
        <w:tc>
          <w:tcPr>
            <w:tcW w:w="3827" w:type="dxa"/>
            <w:vAlign w:val="center"/>
          </w:tcPr>
          <w:p w14:paraId="292F440D" w14:textId="77777777" w:rsidR="00522ADB" w:rsidRPr="0044182F" w:rsidRDefault="00522ADB" w:rsidP="00C70CAF">
            <w:pPr>
              <w:rPr>
                <w:ins w:id="1602" w:author="Rafi Aziizi" w:date="2021-11-12T14:51:00Z"/>
                <w:b/>
              </w:rPr>
            </w:pPr>
            <w:ins w:id="1603" w:author="Rafi Aziizi" w:date="2021-11-12T14:51:00Z">
              <w:r w:rsidRPr="0044182F">
                <w:rPr>
                  <w:b/>
                </w:rPr>
                <w:t>Frequency of Use</w:t>
              </w:r>
            </w:ins>
          </w:p>
        </w:tc>
        <w:tc>
          <w:tcPr>
            <w:tcW w:w="3964" w:type="dxa"/>
            <w:vAlign w:val="center"/>
          </w:tcPr>
          <w:p w14:paraId="15526212" w14:textId="77777777" w:rsidR="00522ADB" w:rsidRPr="007B7AB3" w:rsidRDefault="00522ADB" w:rsidP="00C70CAF">
            <w:pPr>
              <w:rPr>
                <w:ins w:id="1604" w:author="Rafi Aziizi" w:date="2021-11-12T14:51:00Z"/>
                <w:i/>
                <w:iCs/>
              </w:rPr>
            </w:pPr>
            <w:ins w:id="1605" w:author="Rafi Aziizi" w:date="2021-11-12T14:51:00Z">
              <w:r>
                <w:rPr>
                  <w:i/>
                  <w:iCs/>
                </w:rPr>
                <w:t>Conditional</w:t>
              </w:r>
            </w:ins>
          </w:p>
        </w:tc>
      </w:tr>
      <w:tr w:rsidR="00522ADB" w:rsidRPr="0044182F" w14:paraId="0AB2CD15" w14:textId="77777777" w:rsidTr="00C70CAF">
        <w:trPr>
          <w:jc w:val="center"/>
          <w:ins w:id="1606" w:author="Rafi Aziizi" w:date="2021-11-12T14:51:00Z"/>
        </w:trPr>
        <w:tc>
          <w:tcPr>
            <w:tcW w:w="3827" w:type="dxa"/>
            <w:vAlign w:val="center"/>
          </w:tcPr>
          <w:p w14:paraId="6603746F" w14:textId="77777777" w:rsidR="00522ADB" w:rsidRPr="0044182F" w:rsidRDefault="00522ADB" w:rsidP="00C70CAF">
            <w:pPr>
              <w:rPr>
                <w:ins w:id="1607" w:author="Rafi Aziizi" w:date="2021-11-12T14:51:00Z"/>
                <w:b/>
              </w:rPr>
            </w:pPr>
            <w:ins w:id="1608" w:author="Rafi Aziizi" w:date="2021-11-12T14:51:00Z">
              <w:r w:rsidRPr="0044182F">
                <w:rPr>
                  <w:b/>
                </w:rPr>
                <w:t>Triggers</w:t>
              </w:r>
            </w:ins>
          </w:p>
        </w:tc>
        <w:tc>
          <w:tcPr>
            <w:tcW w:w="3964" w:type="dxa"/>
            <w:vAlign w:val="center"/>
          </w:tcPr>
          <w:p w14:paraId="2D96BBE3" w14:textId="77777777" w:rsidR="00522ADB" w:rsidRPr="0044182F" w:rsidRDefault="00522ADB" w:rsidP="00C70CAF">
            <w:pPr>
              <w:rPr>
                <w:ins w:id="1609" w:author="Rafi Aziizi" w:date="2021-11-12T14:51:00Z"/>
              </w:rPr>
            </w:pPr>
            <w:ins w:id="1610" w:author="Rafi Aziizi" w:date="2021-11-12T14:51:00Z">
              <w:r>
                <w:t>-</w:t>
              </w:r>
            </w:ins>
          </w:p>
        </w:tc>
      </w:tr>
      <w:tr w:rsidR="00522ADB" w:rsidRPr="0081005E" w14:paraId="11753D85" w14:textId="77777777" w:rsidTr="00C70CAF">
        <w:trPr>
          <w:jc w:val="center"/>
          <w:ins w:id="1611" w:author="Rafi Aziizi" w:date="2021-11-12T14:51:00Z"/>
        </w:trPr>
        <w:tc>
          <w:tcPr>
            <w:tcW w:w="3827" w:type="dxa"/>
            <w:vAlign w:val="center"/>
          </w:tcPr>
          <w:p w14:paraId="08725B66" w14:textId="77777777" w:rsidR="00522ADB" w:rsidRPr="0044182F" w:rsidRDefault="00522ADB" w:rsidP="00C70CAF">
            <w:pPr>
              <w:rPr>
                <w:ins w:id="1612" w:author="Rafi Aziizi" w:date="2021-11-12T14:51:00Z"/>
                <w:b/>
              </w:rPr>
            </w:pPr>
            <w:ins w:id="1613" w:author="Rafi Aziizi" w:date="2021-11-12T14:51:00Z">
              <w:r w:rsidRPr="0044182F">
                <w:rPr>
                  <w:b/>
                </w:rPr>
                <w:t>Pre-Conditions</w:t>
              </w:r>
            </w:ins>
          </w:p>
        </w:tc>
        <w:tc>
          <w:tcPr>
            <w:tcW w:w="3964" w:type="dxa"/>
            <w:vAlign w:val="center"/>
          </w:tcPr>
          <w:p w14:paraId="26291772" w14:textId="388CBC91" w:rsidR="00522ADB" w:rsidRPr="0081005E" w:rsidRDefault="00522ADB" w:rsidP="00C70CAF">
            <w:pPr>
              <w:rPr>
                <w:ins w:id="1614" w:author="Rafi Aziizi" w:date="2021-11-12T14:51:00Z"/>
                <w:i/>
                <w:iCs/>
              </w:rPr>
            </w:pPr>
            <w:ins w:id="1615" w:author="Rafi Aziizi" w:date="2021-11-12T14:51:00Z">
              <w:r>
                <w:t>Data walikelas</w:t>
              </w:r>
              <w:r>
                <w:t xml:space="preserve"> </w:t>
              </w:r>
              <w:r>
                <w:t>aktif</w:t>
              </w:r>
            </w:ins>
          </w:p>
        </w:tc>
      </w:tr>
      <w:tr w:rsidR="00522ADB" w:rsidRPr="0048762E" w14:paraId="5E603466" w14:textId="77777777" w:rsidTr="00C70CAF">
        <w:trPr>
          <w:jc w:val="center"/>
          <w:ins w:id="1616" w:author="Rafi Aziizi" w:date="2021-11-12T14:51:00Z"/>
        </w:trPr>
        <w:tc>
          <w:tcPr>
            <w:tcW w:w="3827" w:type="dxa"/>
            <w:vAlign w:val="center"/>
          </w:tcPr>
          <w:p w14:paraId="59C5C745" w14:textId="77777777" w:rsidR="00522ADB" w:rsidRPr="0044182F" w:rsidRDefault="00522ADB" w:rsidP="00C70CAF">
            <w:pPr>
              <w:rPr>
                <w:ins w:id="1617" w:author="Rafi Aziizi" w:date="2021-11-12T14:51:00Z"/>
                <w:b/>
              </w:rPr>
            </w:pPr>
            <w:ins w:id="1618" w:author="Rafi Aziizi" w:date="2021-11-12T14:51:00Z">
              <w:r w:rsidRPr="0044182F">
                <w:rPr>
                  <w:b/>
                </w:rPr>
                <w:t>Post-Conditions</w:t>
              </w:r>
            </w:ins>
          </w:p>
        </w:tc>
        <w:tc>
          <w:tcPr>
            <w:tcW w:w="3964" w:type="dxa"/>
            <w:vAlign w:val="center"/>
          </w:tcPr>
          <w:p w14:paraId="137A8580" w14:textId="0B44C303" w:rsidR="00522ADB" w:rsidRPr="0048762E" w:rsidRDefault="00522ADB" w:rsidP="00C70CAF">
            <w:pPr>
              <w:rPr>
                <w:ins w:id="1619" w:author="Rafi Aziizi" w:date="2021-11-12T14:51:00Z"/>
              </w:rPr>
            </w:pPr>
            <w:ins w:id="1620" w:author="Rafi Aziizi" w:date="2021-11-12T14:51:00Z">
              <w:r>
                <w:t>Perubahan data walikelas</w:t>
              </w:r>
              <w:r>
                <w:t xml:space="preserve"> </w:t>
              </w:r>
              <w:r>
                <w:t>menjadi pasif</w:t>
              </w:r>
            </w:ins>
          </w:p>
        </w:tc>
      </w:tr>
      <w:tr w:rsidR="00522ADB" w:rsidRPr="0044182F" w14:paraId="0EBF0117" w14:textId="77777777" w:rsidTr="00C70CAF">
        <w:trPr>
          <w:jc w:val="center"/>
          <w:ins w:id="1621" w:author="Rafi Aziizi" w:date="2021-11-12T14:51:00Z"/>
        </w:trPr>
        <w:tc>
          <w:tcPr>
            <w:tcW w:w="7791" w:type="dxa"/>
            <w:gridSpan w:val="2"/>
            <w:shd w:val="clear" w:color="auto" w:fill="F2EE98"/>
            <w:vAlign w:val="center"/>
          </w:tcPr>
          <w:p w14:paraId="2BC71009" w14:textId="77777777" w:rsidR="00522ADB" w:rsidRPr="0044182F" w:rsidRDefault="00522ADB" w:rsidP="00C70CAF">
            <w:pPr>
              <w:jc w:val="center"/>
              <w:rPr>
                <w:ins w:id="1622" w:author="Rafi Aziizi" w:date="2021-11-12T14:51:00Z"/>
                <w:b/>
              </w:rPr>
            </w:pPr>
            <w:ins w:id="1623" w:author="Rafi Aziizi" w:date="2021-11-12T14:51:00Z">
              <w:r w:rsidRPr="0044182F">
                <w:rPr>
                  <w:b/>
                </w:rPr>
                <w:t>Main Course</w:t>
              </w:r>
            </w:ins>
          </w:p>
        </w:tc>
      </w:tr>
      <w:tr w:rsidR="00522ADB" w:rsidRPr="0044182F" w14:paraId="615DB5AC" w14:textId="77777777" w:rsidTr="00C70CAF">
        <w:trPr>
          <w:jc w:val="center"/>
          <w:ins w:id="1624" w:author="Rafi Aziizi" w:date="2021-11-12T14:51:00Z"/>
        </w:trPr>
        <w:tc>
          <w:tcPr>
            <w:tcW w:w="3827" w:type="dxa"/>
            <w:shd w:val="clear" w:color="auto" w:fill="F2EE98"/>
            <w:vAlign w:val="center"/>
          </w:tcPr>
          <w:p w14:paraId="50997E56" w14:textId="77777777" w:rsidR="00522ADB" w:rsidRPr="0044182F" w:rsidRDefault="00522ADB" w:rsidP="00C70CAF">
            <w:pPr>
              <w:jc w:val="center"/>
              <w:rPr>
                <w:ins w:id="1625" w:author="Rafi Aziizi" w:date="2021-11-12T14:51:00Z"/>
                <w:b/>
              </w:rPr>
            </w:pPr>
            <w:ins w:id="1626" w:author="Rafi Aziizi" w:date="2021-11-12T14:51:00Z">
              <w:r w:rsidRPr="0044182F">
                <w:rPr>
                  <w:b/>
                </w:rPr>
                <w:t>Aksi Aktor</w:t>
              </w:r>
            </w:ins>
          </w:p>
        </w:tc>
        <w:tc>
          <w:tcPr>
            <w:tcW w:w="3964" w:type="dxa"/>
            <w:shd w:val="clear" w:color="auto" w:fill="F2EE98"/>
            <w:vAlign w:val="center"/>
          </w:tcPr>
          <w:p w14:paraId="2B907ED0" w14:textId="77777777" w:rsidR="00522ADB" w:rsidRPr="0044182F" w:rsidRDefault="00522ADB" w:rsidP="00C70CAF">
            <w:pPr>
              <w:jc w:val="center"/>
              <w:rPr>
                <w:ins w:id="1627" w:author="Rafi Aziizi" w:date="2021-11-12T14:51:00Z"/>
                <w:b/>
              </w:rPr>
            </w:pPr>
            <w:ins w:id="1628" w:author="Rafi Aziizi" w:date="2021-11-12T14:51:00Z">
              <w:r w:rsidRPr="0044182F">
                <w:rPr>
                  <w:b/>
                </w:rPr>
                <w:t>Reaksi Sistem</w:t>
              </w:r>
            </w:ins>
          </w:p>
        </w:tc>
      </w:tr>
      <w:tr w:rsidR="00522ADB" w:rsidRPr="0044182F" w14:paraId="415CD1CF" w14:textId="77777777" w:rsidTr="00C70CAF">
        <w:trPr>
          <w:jc w:val="center"/>
          <w:ins w:id="1629" w:author="Rafi Aziizi" w:date="2021-11-12T14:51:00Z"/>
        </w:trPr>
        <w:tc>
          <w:tcPr>
            <w:tcW w:w="3827" w:type="dxa"/>
            <w:vAlign w:val="center"/>
          </w:tcPr>
          <w:p w14:paraId="630F6598" w14:textId="5C1E7145" w:rsidR="00522ADB" w:rsidRPr="0044182F" w:rsidRDefault="00522ADB" w:rsidP="00522ADB">
            <w:pPr>
              <w:numPr>
                <w:ilvl w:val="0"/>
                <w:numId w:val="84"/>
              </w:numPr>
              <w:spacing w:after="160"/>
              <w:rPr>
                <w:ins w:id="1630" w:author="Rafi Aziizi" w:date="2021-11-12T14:51:00Z"/>
              </w:rPr>
            </w:pPr>
            <w:ins w:id="1631" w:author="Rafi Aziizi" w:date="2021-11-12T14:51:00Z">
              <w:r>
                <w:lastRenderedPageBreak/>
                <w:t xml:space="preserve">Memasuki menu “Data </w:t>
              </w:r>
              <w:r>
                <w:t>Walikelas</w:t>
              </w:r>
              <w:r>
                <w:t>”</w:t>
              </w:r>
            </w:ins>
          </w:p>
        </w:tc>
        <w:tc>
          <w:tcPr>
            <w:tcW w:w="3964" w:type="dxa"/>
            <w:vAlign w:val="center"/>
          </w:tcPr>
          <w:p w14:paraId="60B95773" w14:textId="77777777" w:rsidR="00522ADB" w:rsidRPr="0044182F" w:rsidRDefault="00522ADB" w:rsidP="00C70CAF">
            <w:pPr>
              <w:ind w:left="511"/>
              <w:rPr>
                <w:ins w:id="1632" w:author="Rafi Aziizi" w:date="2021-11-12T14:51:00Z"/>
              </w:rPr>
            </w:pPr>
          </w:p>
        </w:tc>
      </w:tr>
      <w:tr w:rsidR="00522ADB" w:rsidRPr="0044182F" w14:paraId="3640E883" w14:textId="77777777" w:rsidTr="00C70CAF">
        <w:trPr>
          <w:jc w:val="center"/>
          <w:ins w:id="1633" w:author="Rafi Aziizi" w:date="2021-11-12T14:51:00Z"/>
        </w:trPr>
        <w:tc>
          <w:tcPr>
            <w:tcW w:w="3827" w:type="dxa"/>
            <w:vAlign w:val="center"/>
          </w:tcPr>
          <w:p w14:paraId="20E9D5C8" w14:textId="77777777" w:rsidR="00522ADB" w:rsidRPr="0044182F" w:rsidRDefault="00522ADB" w:rsidP="00C70CAF">
            <w:pPr>
              <w:ind w:left="510"/>
              <w:rPr>
                <w:ins w:id="1634" w:author="Rafi Aziizi" w:date="2021-11-12T14:51:00Z"/>
              </w:rPr>
            </w:pPr>
          </w:p>
        </w:tc>
        <w:tc>
          <w:tcPr>
            <w:tcW w:w="3964" w:type="dxa"/>
            <w:vAlign w:val="center"/>
          </w:tcPr>
          <w:p w14:paraId="45BB1C7E" w14:textId="7C1FB9BE" w:rsidR="00522ADB" w:rsidRPr="0044182F" w:rsidRDefault="00522ADB" w:rsidP="00522ADB">
            <w:pPr>
              <w:numPr>
                <w:ilvl w:val="0"/>
                <w:numId w:val="84"/>
              </w:numPr>
              <w:spacing w:after="160"/>
              <w:ind w:left="511"/>
              <w:rPr>
                <w:ins w:id="1635" w:author="Rafi Aziizi" w:date="2021-11-12T14:51:00Z"/>
              </w:rPr>
            </w:pPr>
            <w:ins w:id="1636" w:author="Rafi Aziizi" w:date="2021-11-12T14:51:00Z">
              <w:r>
                <w:t>Menampilkan seluruh data walikelas</w:t>
              </w:r>
            </w:ins>
          </w:p>
        </w:tc>
      </w:tr>
      <w:tr w:rsidR="00522ADB" w:rsidRPr="0044182F" w14:paraId="045F2C2E" w14:textId="77777777" w:rsidTr="00C70CAF">
        <w:trPr>
          <w:jc w:val="center"/>
          <w:ins w:id="1637" w:author="Rafi Aziizi" w:date="2021-11-12T14:51:00Z"/>
        </w:trPr>
        <w:tc>
          <w:tcPr>
            <w:tcW w:w="3827" w:type="dxa"/>
            <w:vAlign w:val="center"/>
          </w:tcPr>
          <w:p w14:paraId="7324C227" w14:textId="3041B751" w:rsidR="00522ADB" w:rsidRPr="0044182F" w:rsidRDefault="00522ADB" w:rsidP="00522ADB">
            <w:pPr>
              <w:pStyle w:val="ListParagraph"/>
              <w:numPr>
                <w:ilvl w:val="0"/>
                <w:numId w:val="84"/>
              </w:numPr>
              <w:rPr>
                <w:ins w:id="1638" w:author="Rafi Aziizi" w:date="2021-11-12T14:51:00Z"/>
              </w:rPr>
            </w:pPr>
            <w:ins w:id="1639" w:author="Rafi Aziizi" w:date="2021-11-12T14:51:00Z">
              <w:r>
                <w:t>Menghapus data walikelas</w:t>
              </w:r>
              <w:r>
                <w:t xml:space="preserve"> </w:t>
              </w:r>
              <w:r>
                <w:t>tertentu</w:t>
              </w:r>
            </w:ins>
          </w:p>
        </w:tc>
        <w:tc>
          <w:tcPr>
            <w:tcW w:w="3964" w:type="dxa"/>
            <w:vAlign w:val="center"/>
          </w:tcPr>
          <w:p w14:paraId="643946D4" w14:textId="77777777" w:rsidR="00522ADB" w:rsidRDefault="00522ADB" w:rsidP="00C70CAF">
            <w:pPr>
              <w:spacing w:after="160"/>
              <w:ind w:left="511"/>
              <w:rPr>
                <w:ins w:id="1640" w:author="Rafi Aziizi" w:date="2021-11-12T14:51:00Z"/>
              </w:rPr>
            </w:pPr>
          </w:p>
        </w:tc>
      </w:tr>
      <w:tr w:rsidR="00522ADB" w:rsidRPr="0044182F" w14:paraId="6D2F88A2" w14:textId="77777777" w:rsidTr="00C70CAF">
        <w:trPr>
          <w:jc w:val="center"/>
          <w:ins w:id="1641" w:author="Rafi Aziizi" w:date="2021-11-12T14:51:00Z"/>
        </w:trPr>
        <w:tc>
          <w:tcPr>
            <w:tcW w:w="3827" w:type="dxa"/>
            <w:vAlign w:val="center"/>
          </w:tcPr>
          <w:p w14:paraId="522E892C" w14:textId="77777777" w:rsidR="00522ADB" w:rsidRDefault="00522ADB" w:rsidP="00C70CAF">
            <w:pPr>
              <w:pStyle w:val="ListParagraph"/>
              <w:rPr>
                <w:ins w:id="1642" w:author="Rafi Aziizi" w:date="2021-11-12T14:51:00Z"/>
              </w:rPr>
            </w:pPr>
          </w:p>
        </w:tc>
        <w:tc>
          <w:tcPr>
            <w:tcW w:w="3964" w:type="dxa"/>
            <w:vAlign w:val="center"/>
          </w:tcPr>
          <w:p w14:paraId="5E513A1E" w14:textId="749BD477" w:rsidR="00522ADB" w:rsidRDefault="00522ADB" w:rsidP="00522ADB">
            <w:pPr>
              <w:pStyle w:val="ListParagraph"/>
              <w:numPr>
                <w:ilvl w:val="0"/>
                <w:numId w:val="84"/>
              </w:numPr>
              <w:spacing w:after="160"/>
              <w:rPr>
                <w:ins w:id="1643" w:author="Rafi Aziizi" w:date="2021-11-12T14:51:00Z"/>
              </w:rPr>
            </w:pPr>
            <w:ins w:id="1644" w:author="Rafi Aziizi" w:date="2021-11-12T14:51:00Z">
              <w:r>
                <w:t>Melakukan perubahan data walikelas</w:t>
              </w:r>
              <w:r>
                <w:t xml:space="preserve"> </w:t>
              </w:r>
              <w:r>
                <w:t xml:space="preserve">aktif menjadi pasif pada </w:t>
              </w:r>
              <w:r w:rsidRPr="00C70CAF">
                <w:rPr>
                  <w:i/>
                  <w:iCs/>
                </w:rPr>
                <w:t>database</w:t>
              </w:r>
            </w:ins>
          </w:p>
        </w:tc>
      </w:tr>
      <w:tr w:rsidR="00522ADB" w:rsidRPr="001B1AF9" w14:paraId="459EEEB8" w14:textId="77777777" w:rsidTr="00C70CAF">
        <w:trPr>
          <w:jc w:val="center"/>
          <w:ins w:id="1645" w:author="Rafi Aziizi" w:date="2021-11-12T14:51:00Z"/>
        </w:trPr>
        <w:tc>
          <w:tcPr>
            <w:tcW w:w="7791" w:type="dxa"/>
            <w:gridSpan w:val="2"/>
            <w:shd w:val="clear" w:color="auto" w:fill="F2EE98"/>
            <w:vAlign w:val="center"/>
          </w:tcPr>
          <w:p w14:paraId="539992BB" w14:textId="77777777" w:rsidR="00522ADB" w:rsidRPr="001B1AF9" w:rsidRDefault="00522ADB" w:rsidP="00C70CAF">
            <w:pPr>
              <w:pStyle w:val="ListParagraph"/>
              <w:spacing w:after="160"/>
              <w:ind w:left="468"/>
              <w:jc w:val="center"/>
              <w:rPr>
                <w:ins w:id="1646" w:author="Rafi Aziizi" w:date="2021-11-12T14:51:00Z"/>
                <w:b/>
                <w:bCs/>
              </w:rPr>
            </w:pPr>
            <w:ins w:id="1647" w:author="Rafi Aziizi" w:date="2021-11-12T14:51:00Z">
              <w:r w:rsidRPr="001B1AF9">
                <w:rPr>
                  <w:b/>
                  <w:bCs/>
                </w:rPr>
                <w:t>Skenario Eksepsi (Optional)</w:t>
              </w:r>
            </w:ins>
          </w:p>
        </w:tc>
      </w:tr>
      <w:tr w:rsidR="00522ADB" w:rsidRPr="001B1AF9" w14:paraId="28C929ED" w14:textId="77777777" w:rsidTr="00C70CAF">
        <w:trPr>
          <w:jc w:val="center"/>
          <w:ins w:id="1648" w:author="Rafi Aziizi" w:date="2021-11-12T14:51:00Z"/>
        </w:trPr>
        <w:tc>
          <w:tcPr>
            <w:tcW w:w="3827" w:type="dxa"/>
            <w:shd w:val="clear" w:color="auto" w:fill="F2EE98"/>
            <w:vAlign w:val="center"/>
          </w:tcPr>
          <w:p w14:paraId="7D38DA10" w14:textId="77777777" w:rsidR="00522ADB" w:rsidRPr="001B1AF9" w:rsidRDefault="00522ADB" w:rsidP="00C70CAF">
            <w:pPr>
              <w:pStyle w:val="ListParagraph"/>
              <w:ind w:left="450"/>
              <w:jc w:val="center"/>
              <w:rPr>
                <w:ins w:id="1649" w:author="Rafi Aziizi" w:date="2021-11-12T14:51:00Z"/>
                <w:b/>
                <w:bCs/>
              </w:rPr>
            </w:pPr>
            <w:ins w:id="1650" w:author="Rafi Aziizi" w:date="2021-11-12T14:51:00Z">
              <w:r w:rsidRPr="001B1AF9">
                <w:rPr>
                  <w:b/>
                  <w:bCs/>
                </w:rPr>
                <w:t>Aksi Aktor</w:t>
              </w:r>
            </w:ins>
          </w:p>
        </w:tc>
        <w:tc>
          <w:tcPr>
            <w:tcW w:w="3964" w:type="dxa"/>
            <w:shd w:val="clear" w:color="auto" w:fill="F2EE98"/>
            <w:vAlign w:val="center"/>
          </w:tcPr>
          <w:p w14:paraId="0912941F" w14:textId="77777777" w:rsidR="00522ADB" w:rsidRPr="001B1AF9" w:rsidRDefault="00522ADB" w:rsidP="00C70CAF">
            <w:pPr>
              <w:pStyle w:val="ListParagraph"/>
              <w:spacing w:after="160"/>
              <w:ind w:left="468"/>
              <w:jc w:val="center"/>
              <w:rPr>
                <w:ins w:id="1651" w:author="Rafi Aziizi" w:date="2021-11-12T14:51:00Z"/>
                <w:b/>
                <w:bCs/>
              </w:rPr>
            </w:pPr>
            <w:ins w:id="1652" w:author="Rafi Aziizi" w:date="2021-11-12T14:51:00Z">
              <w:r w:rsidRPr="001B1AF9">
                <w:rPr>
                  <w:b/>
                  <w:bCs/>
                </w:rPr>
                <w:t>Reaksi Sistem</w:t>
              </w:r>
            </w:ins>
          </w:p>
        </w:tc>
      </w:tr>
      <w:tr w:rsidR="00522ADB" w14:paraId="10CC96FB" w14:textId="77777777" w:rsidTr="00C70CAF">
        <w:trPr>
          <w:jc w:val="center"/>
          <w:ins w:id="1653" w:author="Rafi Aziizi" w:date="2021-11-12T14:51:00Z"/>
        </w:trPr>
        <w:tc>
          <w:tcPr>
            <w:tcW w:w="3827" w:type="dxa"/>
            <w:vAlign w:val="center"/>
          </w:tcPr>
          <w:p w14:paraId="485A3992" w14:textId="52F5FCB0" w:rsidR="00522ADB" w:rsidRDefault="00522ADB" w:rsidP="00C70CAF">
            <w:pPr>
              <w:ind w:left="360"/>
              <w:rPr>
                <w:ins w:id="1654" w:author="Rafi Aziizi" w:date="2021-11-12T14:51:00Z"/>
              </w:rPr>
            </w:pPr>
            <w:ins w:id="1655" w:author="Rafi Aziizi" w:date="2021-11-12T14:51:00Z">
              <w:r>
                <w:t>3a. Tidak memasukan secara benar data walikelas</w:t>
              </w:r>
              <w:r>
                <w:t xml:space="preserve"> </w:t>
              </w:r>
              <w:r>
                <w:t>yang akan dihapus</w:t>
              </w:r>
            </w:ins>
          </w:p>
        </w:tc>
        <w:tc>
          <w:tcPr>
            <w:tcW w:w="3964" w:type="dxa"/>
            <w:vAlign w:val="center"/>
          </w:tcPr>
          <w:p w14:paraId="485F7306" w14:textId="77777777" w:rsidR="00522ADB" w:rsidRDefault="00522ADB" w:rsidP="00C70CAF">
            <w:pPr>
              <w:pStyle w:val="ListParagraph"/>
              <w:spacing w:after="160"/>
              <w:ind w:left="468"/>
              <w:rPr>
                <w:ins w:id="1656" w:author="Rafi Aziizi" w:date="2021-11-12T14:51:00Z"/>
              </w:rPr>
            </w:pPr>
          </w:p>
        </w:tc>
      </w:tr>
      <w:tr w:rsidR="00522ADB" w14:paraId="374581E3" w14:textId="77777777" w:rsidTr="00C70CAF">
        <w:trPr>
          <w:jc w:val="center"/>
          <w:ins w:id="1657" w:author="Rafi Aziizi" w:date="2021-11-12T14:51:00Z"/>
        </w:trPr>
        <w:tc>
          <w:tcPr>
            <w:tcW w:w="3827" w:type="dxa"/>
            <w:vAlign w:val="center"/>
          </w:tcPr>
          <w:p w14:paraId="13C8E0F2" w14:textId="77777777" w:rsidR="00522ADB" w:rsidRDefault="00522ADB" w:rsidP="00C70CAF">
            <w:pPr>
              <w:pStyle w:val="ListParagraph"/>
              <w:ind w:left="450"/>
              <w:rPr>
                <w:ins w:id="1658" w:author="Rafi Aziizi" w:date="2021-11-12T14:51:00Z"/>
              </w:rPr>
            </w:pPr>
          </w:p>
        </w:tc>
        <w:tc>
          <w:tcPr>
            <w:tcW w:w="3964" w:type="dxa"/>
            <w:vAlign w:val="center"/>
          </w:tcPr>
          <w:p w14:paraId="1C6A5B83" w14:textId="794385EC" w:rsidR="00522ADB" w:rsidRDefault="00522ADB" w:rsidP="00C70CAF">
            <w:pPr>
              <w:spacing w:after="160"/>
              <w:ind w:left="360"/>
              <w:rPr>
                <w:ins w:id="1659" w:author="Rafi Aziizi" w:date="2021-11-12T14:51:00Z"/>
              </w:rPr>
            </w:pPr>
            <w:ins w:id="1660" w:author="Rafi Aziizi" w:date="2021-11-12T14:51:00Z">
              <w:r>
                <w:t>3b. Menampilkan pemberitahuan melalui notifikasi bahwa data walikelas</w:t>
              </w:r>
              <w:r>
                <w:t xml:space="preserve"> </w:t>
              </w:r>
              <w:r>
                <w:t>tidak memenuhi persyaratan dan gagal dihapuskan</w:t>
              </w:r>
            </w:ins>
          </w:p>
        </w:tc>
      </w:tr>
    </w:tbl>
    <w:p w14:paraId="0073C61E" w14:textId="77777777" w:rsidR="00522ADB" w:rsidRDefault="00522ADB" w:rsidP="00522ADB">
      <w:pPr>
        <w:ind w:left="66"/>
        <w:rPr>
          <w:ins w:id="1661" w:author="Rafi Aziizi" w:date="2021-11-12T14:47:00Z"/>
        </w:rPr>
      </w:pPr>
    </w:p>
    <w:p w14:paraId="5433B7E8" w14:textId="1613B48B" w:rsidR="00522ADB" w:rsidRDefault="00522ADB" w:rsidP="00522ADB">
      <w:pPr>
        <w:ind w:left="66"/>
        <w:rPr>
          <w:ins w:id="1662" w:author="Rafi Aziizi" w:date="2021-11-12T14:49:00Z"/>
        </w:rPr>
      </w:pPr>
      <w:ins w:id="1663" w:author="Rafi Aziizi" w:date="2021-11-12T14:47:00Z">
        <w:r>
          <w:t>c. Skenario Edit Walikelas</w:t>
        </w:r>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522ADB" w:rsidRPr="00A46E0B" w14:paraId="1620DC42" w14:textId="77777777" w:rsidTr="00C70CAF">
        <w:trPr>
          <w:jc w:val="center"/>
          <w:ins w:id="1664" w:author="Rafi Aziizi" w:date="2021-11-12T14:49:00Z"/>
        </w:trPr>
        <w:tc>
          <w:tcPr>
            <w:tcW w:w="3827" w:type="dxa"/>
            <w:shd w:val="clear" w:color="auto" w:fill="F2EE98"/>
            <w:vAlign w:val="center"/>
          </w:tcPr>
          <w:p w14:paraId="1F5EAEC4" w14:textId="77777777" w:rsidR="00522ADB" w:rsidRPr="0044182F" w:rsidRDefault="00522ADB" w:rsidP="00C70CAF">
            <w:pPr>
              <w:rPr>
                <w:ins w:id="1665" w:author="Rafi Aziizi" w:date="2021-11-12T14:49:00Z"/>
                <w:b/>
              </w:rPr>
            </w:pPr>
            <w:ins w:id="1666" w:author="Rafi Aziizi" w:date="2021-11-12T14:49:00Z">
              <w:r w:rsidRPr="0044182F">
                <w:rPr>
                  <w:b/>
                </w:rPr>
                <w:t>Name</w:t>
              </w:r>
            </w:ins>
          </w:p>
        </w:tc>
        <w:tc>
          <w:tcPr>
            <w:tcW w:w="3964" w:type="dxa"/>
            <w:shd w:val="clear" w:color="auto" w:fill="F2EE98"/>
            <w:vAlign w:val="center"/>
          </w:tcPr>
          <w:p w14:paraId="0E6364DB" w14:textId="5FD12A7B" w:rsidR="00522ADB" w:rsidRPr="00A46E0B" w:rsidRDefault="00522ADB" w:rsidP="00C70CAF">
            <w:pPr>
              <w:rPr>
                <w:ins w:id="1667" w:author="Rafi Aziizi" w:date="2021-11-12T14:49:00Z"/>
              </w:rPr>
            </w:pPr>
            <w:ins w:id="1668" w:author="Rafi Aziizi" w:date="2021-11-12T14:49:00Z">
              <w:r>
                <w:t xml:space="preserve">Edit </w:t>
              </w:r>
              <w:r>
                <w:t>Walikelas</w:t>
              </w:r>
            </w:ins>
          </w:p>
        </w:tc>
      </w:tr>
      <w:tr w:rsidR="00522ADB" w:rsidRPr="002F6C1D" w14:paraId="4A9CF97F" w14:textId="77777777" w:rsidTr="00C70CAF">
        <w:trPr>
          <w:jc w:val="center"/>
          <w:ins w:id="1669" w:author="Rafi Aziizi" w:date="2021-11-12T14:49:00Z"/>
        </w:trPr>
        <w:tc>
          <w:tcPr>
            <w:tcW w:w="3827" w:type="dxa"/>
            <w:vAlign w:val="center"/>
          </w:tcPr>
          <w:p w14:paraId="05AE9A62" w14:textId="77777777" w:rsidR="00522ADB" w:rsidRPr="0044182F" w:rsidRDefault="00522ADB" w:rsidP="00C70CAF">
            <w:pPr>
              <w:rPr>
                <w:ins w:id="1670" w:author="Rafi Aziizi" w:date="2021-11-12T14:49:00Z"/>
                <w:b/>
              </w:rPr>
            </w:pPr>
            <w:ins w:id="1671" w:author="Rafi Aziizi" w:date="2021-11-12T14:49:00Z">
              <w:r w:rsidRPr="0044182F">
                <w:rPr>
                  <w:b/>
                </w:rPr>
                <w:t>ID</w:t>
              </w:r>
            </w:ins>
          </w:p>
        </w:tc>
        <w:tc>
          <w:tcPr>
            <w:tcW w:w="3964" w:type="dxa"/>
            <w:vAlign w:val="center"/>
          </w:tcPr>
          <w:p w14:paraId="1665633E" w14:textId="56153C7F" w:rsidR="00522ADB" w:rsidRPr="002F6C1D" w:rsidRDefault="00522ADB" w:rsidP="00C70CAF">
            <w:pPr>
              <w:rPr>
                <w:ins w:id="1672" w:author="Rafi Aziizi" w:date="2021-11-12T14:49:00Z"/>
              </w:rPr>
            </w:pPr>
            <w:ins w:id="1673" w:author="Rafi Aziizi" w:date="2021-11-12T14:49:00Z">
              <w:r>
                <w:t>RC1</w:t>
              </w:r>
              <w:r>
                <w:t>4</w:t>
              </w:r>
            </w:ins>
          </w:p>
        </w:tc>
      </w:tr>
      <w:tr w:rsidR="00522ADB" w:rsidRPr="000C722D" w14:paraId="1F88D0C5" w14:textId="77777777" w:rsidTr="00C70CAF">
        <w:trPr>
          <w:jc w:val="center"/>
          <w:ins w:id="1674" w:author="Rafi Aziizi" w:date="2021-11-12T14:49:00Z"/>
        </w:trPr>
        <w:tc>
          <w:tcPr>
            <w:tcW w:w="3827" w:type="dxa"/>
            <w:vAlign w:val="center"/>
          </w:tcPr>
          <w:p w14:paraId="031C4AEB" w14:textId="77777777" w:rsidR="00522ADB" w:rsidRPr="0044182F" w:rsidRDefault="00522ADB" w:rsidP="00C70CAF">
            <w:pPr>
              <w:rPr>
                <w:ins w:id="1675" w:author="Rafi Aziizi" w:date="2021-11-12T14:49:00Z"/>
                <w:b/>
              </w:rPr>
            </w:pPr>
            <w:ins w:id="1676" w:author="Rafi Aziizi" w:date="2021-11-12T14:49:00Z">
              <w:r w:rsidRPr="0044182F">
                <w:rPr>
                  <w:b/>
                </w:rPr>
                <w:t>Description</w:t>
              </w:r>
            </w:ins>
          </w:p>
        </w:tc>
        <w:tc>
          <w:tcPr>
            <w:tcW w:w="3964" w:type="dxa"/>
          </w:tcPr>
          <w:p w14:paraId="6F72BB50" w14:textId="713CEF9B" w:rsidR="00522ADB" w:rsidRPr="000C722D" w:rsidRDefault="00522ADB" w:rsidP="00C70CAF">
            <w:pPr>
              <w:rPr>
                <w:ins w:id="1677" w:author="Rafi Aziizi" w:date="2021-11-12T14:49:00Z"/>
              </w:rPr>
            </w:pPr>
            <w:ins w:id="1678" w:author="Rafi Aziizi" w:date="2021-11-12T14:49:00Z">
              <w:r>
                <w:t xml:space="preserve">Use case ini merupakan use case generalisasi dari kelola </w:t>
              </w:r>
            </w:ins>
            <w:ins w:id="1679" w:author="Rafi Aziizi" w:date="2021-11-12T14:50:00Z">
              <w:r>
                <w:t>walikelas</w:t>
              </w:r>
            </w:ins>
            <w:ins w:id="1680" w:author="Rafi Aziizi" w:date="2021-11-12T14:49:00Z">
              <w:r>
                <w:t xml:space="preserve"> untuk memperbaharui data </w:t>
              </w:r>
            </w:ins>
            <w:ins w:id="1681" w:author="Rafi Aziizi" w:date="2021-11-12T14:50:00Z">
              <w:r>
                <w:t>walikelas</w:t>
              </w:r>
            </w:ins>
            <w:ins w:id="1682" w:author="Rafi Aziizi" w:date="2021-11-12T14:49:00Z">
              <w:r>
                <w:t>.</w:t>
              </w:r>
            </w:ins>
          </w:p>
        </w:tc>
      </w:tr>
      <w:tr w:rsidR="00522ADB" w:rsidRPr="002F6C1D" w14:paraId="4ACB64D6" w14:textId="77777777" w:rsidTr="00C70CAF">
        <w:trPr>
          <w:jc w:val="center"/>
          <w:ins w:id="1683" w:author="Rafi Aziizi" w:date="2021-11-12T14:49:00Z"/>
        </w:trPr>
        <w:tc>
          <w:tcPr>
            <w:tcW w:w="3827" w:type="dxa"/>
            <w:vAlign w:val="center"/>
          </w:tcPr>
          <w:p w14:paraId="5EBDE4EA" w14:textId="77777777" w:rsidR="00522ADB" w:rsidRPr="0044182F" w:rsidRDefault="00522ADB" w:rsidP="00C70CAF">
            <w:pPr>
              <w:rPr>
                <w:ins w:id="1684" w:author="Rafi Aziizi" w:date="2021-11-12T14:49:00Z"/>
                <w:b/>
              </w:rPr>
            </w:pPr>
            <w:ins w:id="1685" w:author="Rafi Aziizi" w:date="2021-11-12T14:49:00Z">
              <w:r w:rsidRPr="0044182F">
                <w:rPr>
                  <w:b/>
                </w:rPr>
                <w:t>Actors</w:t>
              </w:r>
            </w:ins>
          </w:p>
        </w:tc>
        <w:tc>
          <w:tcPr>
            <w:tcW w:w="3964" w:type="dxa"/>
            <w:vAlign w:val="center"/>
          </w:tcPr>
          <w:p w14:paraId="3603CC8F" w14:textId="77777777" w:rsidR="00522ADB" w:rsidRPr="002F6C1D" w:rsidRDefault="00522ADB" w:rsidP="00C70CAF">
            <w:pPr>
              <w:rPr>
                <w:ins w:id="1686" w:author="Rafi Aziizi" w:date="2021-11-12T14:49:00Z"/>
              </w:rPr>
            </w:pPr>
            <w:ins w:id="1687" w:author="Rafi Aziizi" w:date="2021-11-12T14:49:00Z">
              <w:r>
                <w:t>Bag.IT, Guru BK.</w:t>
              </w:r>
            </w:ins>
          </w:p>
        </w:tc>
      </w:tr>
      <w:tr w:rsidR="00522ADB" w:rsidRPr="0044182F" w14:paraId="17C66176" w14:textId="77777777" w:rsidTr="00C70CAF">
        <w:trPr>
          <w:jc w:val="center"/>
          <w:ins w:id="1688" w:author="Rafi Aziizi" w:date="2021-11-12T14:49:00Z"/>
        </w:trPr>
        <w:tc>
          <w:tcPr>
            <w:tcW w:w="3827" w:type="dxa"/>
            <w:vAlign w:val="center"/>
          </w:tcPr>
          <w:p w14:paraId="77E84C3E" w14:textId="77777777" w:rsidR="00522ADB" w:rsidRPr="0044182F" w:rsidRDefault="00522ADB" w:rsidP="00C70CAF">
            <w:pPr>
              <w:rPr>
                <w:ins w:id="1689" w:author="Rafi Aziizi" w:date="2021-11-12T14:49:00Z"/>
                <w:b/>
              </w:rPr>
            </w:pPr>
            <w:ins w:id="1690" w:author="Rafi Aziizi" w:date="2021-11-12T14:49:00Z">
              <w:r w:rsidRPr="0044182F">
                <w:rPr>
                  <w:b/>
                </w:rPr>
                <w:t>Frequency of Use</w:t>
              </w:r>
            </w:ins>
          </w:p>
        </w:tc>
        <w:tc>
          <w:tcPr>
            <w:tcW w:w="3964" w:type="dxa"/>
            <w:vAlign w:val="center"/>
          </w:tcPr>
          <w:p w14:paraId="25C1D2F2" w14:textId="77777777" w:rsidR="00522ADB" w:rsidRPr="007B7AB3" w:rsidRDefault="00522ADB" w:rsidP="00C70CAF">
            <w:pPr>
              <w:rPr>
                <w:ins w:id="1691" w:author="Rafi Aziizi" w:date="2021-11-12T14:49:00Z"/>
                <w:i/>
                <w:iCs/>
              </w:rPr>
            </w:pPr>
            <w:ins w:id="1692" w:author="Rafi Aziizi" w:date="2021-11-12T14:49:00Z">
              <w:r>
                <w:rPr>
                  <w:i/>
                  <w:iCs/>
                </w:rPr>
                <w:t>Conditional</w:t>
              </w:r>
            </w:ins>
          </w:p>
        </w:tc>
      </w:tr>
      <w:tr w:rsidR="00522ADB" w:rsidRPr="0044182F" w14:paraId="4924B956" w14:textId="77777777" w:rsidTr="00C70CAF">
        <w:trPr>
          <w:jc w:val="center"/>
          <w:ins w:id="1693" w:author="Rafi Aziizi" w:date="2021-11-12T14:49:00Z"/>
        </w:trPr>
        <w:tc>
          <w:tcPr>
            <w:tcW w:w="3827" w:type="dxa"/>
            <w:vAlign w:val="center"/>
          </w:tcPr>
          <w:p w14:paraId="3095B3A6" w14:textId="77777777" w:rsidR="00522ADB" w:rsidRPr="0044182F" w:rsidRDefault="00522ADB" w:rsidP="00C70CAF">
            <w:pPr>
              <w:rPr>
                <w:ins w:id="1694" w:author="Rafi Aziizi" w:date="2021-11-12T14:49:00Z"/>
                <w:b/>
              </w:rPr>
            </w:pPr>
            <w:ins w:id="1695" w:author="Rafi Aziizi" w:date="2021-11-12T14:49:00Z">
              <w:r w:rsidRPr="0044182F">
                <w:rPr>
                  <w:b/>
                </w:rPr>
                <w:t>Triggers</w:t>
              </w:r>
            </w:ins>
          </w:p>
        </w:tc>
        <w:tc>
          <w:tcPr>
            <w:tcW w:w="3964" w:type="dxa"/>
            <w:vAlign w:val="center"/>
          </w:tcPr>
          <w:p w14:paraId="7A19C197" w14:textId="77777777" w:rsidR="00522ADB" w:rsidRPr="0044182F" w:rsidRDefault="00522ADB" w:rsidP="00C70CAF">
            <w:pPr>
              <w:rPr>
                <w:ins w:id="1696" w:author="Rafi Aziizi" w:date="2021-11-12T14:49:00Z"/>
              </w:rPr>
            </w:pPr>
            <w:ins w:id="1697" w:author="Rafi Aziizi" w:date="2021-11-12T14:49:00Z">
              <w:r>
                <w:t>-</w:t>
              </w:r>
            </w:ins>
          </w:p>
        </w:tc>
      </w:tr>
      <w:tr w:rsidR="00522ADB" w:rsidRPr="0081005E" w14:paraId="02F5ED1F" w14:textId="77777777" w:rsidTr="00C70CAF">
        <w:trPr>
          <w:jc w:val="center"/>
          <w:ins w:id="1698" w:author="Rafi Aziizi" w:date="2021-11-12T14:49:00Z"/>
        </w:trPr>
        <w:tc>
          <w:tcPr>
            <w:tcW w:w="3827" w:type="dxa"/>
            <w:vAlign w:val="center"/>
          </w:tcPr>
          <w:p w14:paraId="20E6FF45" w14:textId="77777777" w:rsidR="00522ADB" w:rsidRPr="0044182F" w:rsidRDefault="00522ADB" w:rsidP="00C70CAF">
            <w:pPr>
              <w:rPr>
                <w:ins w:id="1699" w:author="Rafi Aziizi" w:date="2021-11-12T14:49:00Z"/>
                <w:b/>
              </w:rPr>
            </w:pPr>
            <w:ins w:id="1700" w:author="Rafi Aziizi" w:date="2021-11-12T14:49:00Z">
              <w:r w:rsidRPr="0044182F">
                <w:rPr>
                  <w:b/>
                </w:rPr>
                <w:lastRenderedPageBreak/>
                <w:t>Pre-Conditions</w:t>
              </w:r>
            </w:ins>
          </w:p>
        </w:tc>
        <w:tc>
          <w:tcPr>
            <w:tcW w:w="3964" w:type="dxa"/>
            <w:vAlign w:val="center"/>
          </w:tcPr>
          <w:p w14:paraId="58DBCA8A" w14:textId="6A3CCF65" w:rsidR="00522ADB" w:rsidRPr="0081005E" w:rsidRDefault="00522ADB" w:rsidP="00C70CAF">
            <w:pPr>
              <w:rPr>
                <w:ins w:id="1701" w:author="Rafi Aziizi" w:date="2021-11-12T14:49:00Z"/>
                <w:i/>
                <w:iCs/>
              </w:rPr>
            </w:pPr>
            <w:ins w:id="1702" w:author="Rafi Aziizi" w:date="2021-11-12T14:49:00Z">
              <w:r>
                <w:t xml:space="preserve">Data </w:t>
              </w:r>
            </w:ins>
            <w:ins w:id="1703" w:author="Rafi Aziizi" w:date="2021-11-12T14:50:00Z">
              <w:r>
                <w:t>walikelas</w:t>
              </w:r>
            </w:ins>
            <w:ins w:id="1704" w:author="Rafi Aziizi" w:date="2021-11-12T14:49:00Z">
              <w:r>
                <w:t xml:space="preserve"> belum diperbaharui</w:t>
              </w:r>
            </w:ins>
          </w:p>
        </w:tc>
      </w:tr>
      <w:tr w:rsidR="00522ADB" w:rsidRPr="0048762E" w14:paraId="128594FC" w14:textId="77777777" w:rsidTr="00C70CAF">
        <w:trPr>
          <w:jc w:val="center"/>
          <w:ins w:id="1705" w:author="Rafi Aziizi" w:date="2021-11-12T14:49:00Z"/>
        </w:trPr>
        <w:tc>
          <w:tcPr>
            <w:tcW w:w="3827" w:type="dxa"/>
            <w:vAlign w:val="center"/>
          </w:tcPr>
          <w:p w14:paraId="2F9681B3" w14:textId="77777777" w:rsidR="00522ADB" w:rsidRPr="0044182F" w:rsidRDefault="00522ADB" w:rsidP="00C70CAF">
            <w:pPr>
              <w:rPr>
                <w:ins w:id="1706" w:author="Rafi Aziizi" w:date="2021-11-12T14:49:00Z"/>
                <w:b/>
              </w:rPr>
            </w:pPr>
            <w:ins w:id="1707" w:author="Rafi Aziizi" w:date="2021-11-12T14:49:00Z">
              <w:r w:rsidRPr="0044182F">
                <w:rPr>
                  <w:b/>
                </w:rPr>
                <w:t>Post-Conditions</w:t>
              </w:r>
            </w:ins>
          </w:p>
        </w:tc>
        <w:tc>
          <w:tcPr>
            <w:tcW w:w="3964" w:type="dxa"/>
            <w:vAlign w:val="center"/>
          </w:tcPr>
          <w:p w14:paraId="3BFA75CA" w14:textId="4DF1A87B" w:rsidR="00522ADB" w:rsidRPr="0048762E" w:rsidRDefault="00522ADB" w:rsidP="00C70CAF">
            <w:pPr>
              <w:rPr>
                <w:ins w:id="1708" w:author="Rafi Aziizi" w:date="2021-11-12T14:49:00Z"/>
              </w:rPr>
            </w:pPr>
            <w:ins w:id="1709" w:author="Rafi Aziizi" w:date="2021-11-12T14:49:00Z">
              <w:r>
                <w:t xml:space="preserve">Perubahan data identitas </w:t>
              </w:r>
            </w:ins>
            <w:ins w:id="1710" w:author="Rafi Aziizi" w:date="2021-11-12T14:50:00Z">
              <w:r>
                <w:t>walikelas</w:t>
              </w:r>
            </w:ins>
          </w:p>
        </w:tc>
      </w:tr>
      <w:tr w:rsidR="00522ADB" w:rsidRPr="0044182F" w14:paraId="124E6308" w14:textId="77777777" w:rsidTr="00C70CAF">
        <w:trPr>
          <w:jc w:val="center"/>
          <w:ins w:id="1711" w:author="Rafi Aziizi" w:date="2021-11-12T14:49:00Z"/>
        </w:trPr>
        <w:tc>
          <w:tcPr>
            <w:tcW w:w="7791" w:type="dxa"/>
            <w:gridSpan w:val="2"/>
            <w:shd w:val="clear" w:color="auto" w:fill="F2EE98"/>
            <w:vAlign w:val="center"/>
          </w:tcPr>
          <w:p w14:paraId="29B14FC8" w14:textId="77777777" w:rsidR="00522ADB" w:rsidRPr="0044182F" w:rsidRDefault="00522ADB" w:rsidP="00C70CAF">
            <w:pPr>
              <w:jc w:val="center"/>
              <w:rPr>
                <w:ins w:id="1712" w:author="Rafi Aziizi" w:date="2021-11-12T14:49:00Z"/>
                <w:b/>
              </w:rPr>
            </w:pPr>
            <w:ins w:id="1713" w:author="Rafi Aziizi" w:date="2021-11-12T14:49:00Z">
              <w:r w:rsidRPr="0044182F">
                <w:rPr>
                  <w:b/>
                </w:rPr>
                <w:t>Main Course</w:t>
              </w:r>
            </w:ins>
          </w:p>
        </w:tc>
      </w:tr>
      <w:tr w:rsidR="00522ADB" w:rsidRPr="0044182F" w14:paraId="188DF1D0" w14:textId="77777777" w:rsidTr="00C70CAF">
        <w:trPr>
          <w:jc w:val="center"/>
          <w:ins w:id="1714" w:author="Rafi Aziizi" w:date="2021-11-12T14:49:00Z"/>
        </w:trPr>
        <w:tc>
          <w:tcPr>
            <w:tcW w:w="3827" w:type="dxa"/>
            <w:shd w:val="clear" w:color="auto" w:fill="F2EE98"/>
            <w:vAlign w:val="center"/>
          </w:tcPr>
          <w:p w14:paraId="6439E64C" w14:textId="77777777" w:rsidR="00522ADB" w:rsidRPr="0044182F" w:rsidRDefault="00522ADB" w:rsidP="00C70CAF">
            <w:pPr>
              <w:jc w:val="center"/>
              <w:rPr>
                <w:ins w:id="1715" w:author="Rafi Aziizi" w:date="2021-11-12T14:49:00Z"/>
                <w:b/>
              </w:rPr>
            </w:pPr>
            <w:ins w:id="1716" w:author="Rafi Aziizi" w:date="2021-11-12T14:49:00Z">
              <w:r w:rsidRPr="0044182F">
                <w:rPr>
                  <w:b/>
                </w:rPr>
                <w:t>Aksi Aktor</w:t>
              </w:r>
            </w:ins>
          </w:p>
        </w:tc>
        <w:tc>
          <w:tcPr>
            <w:tcW w:w="3964" w:type="dxa"/>
            <w:shd w:val="clear" w:color="auto" w:fill="F2EE98"/>
            <w:vAlign w:val="center"/>
          </w:tcPr>
          <w:p w14:paraId="1C44DAE3" w14:textId="77777777" w:rsidR="00522ADB" w:rsidRPr="0044182F" w:rsidRDefault="00522ADB" w:rsidP="00C70CAF">
            <w:pPr>
              <w:jc w:val="center"/>
              <w:rPr>
                <w:ins w:id="1717" w:author="Rafi Aziizi" w:date="2021-11-12T14:49:00Z"/>
                <w:b/>
              </w:rPr>
            </w:pPr>
            <w:ins w:id="1718" w:author="Rafi Aziizi" w:date="2021-11-12T14:49:00Z">
              <w:r w:rsidRPr="0044182F">
                <w:rPr>
                  <w:b/>
                </w:rPr>
                <w:t>Reaksi Sistem</w:t>
              </w:r>
            </w:ins>
          </w:p>
        </w:tc>
      </w:tr>
      <w:tr w:rsidR="00522ADB" w:rsidRPr="0044182F" w14:paraId="27A6FA99" w14:textId="77777777" w:rsidTr="00C70CAF">
        <w:trPr>
          <w:jc w:val="center"/>
          <w:ins w:id="1719" w:author="Rafi Aziizi" w:date="2021-11-12T14:49:00Z"/>
        </w:trPr>
        <w:tc>
          <w:tcPr>
            <w:tcW w:w="3827" w:type="dxa"/>
            <w:vAlign w:val="center"/>
          </w:tcPr>
          <w:p w14:paraId="188266A5" w14:textId="18A00622" w:rsidR="00522ADB" w:rsidRPr="0044182F" w:rsidRDefault="00522ADB" w:rsidP="00522ADB">
            <w:pPr>
              <w:numPr>
                <w:ilvl w:val="0"/>
                <w:numId w:val="83"/>
              </w:numPr>
              <w:spacing w:after="160"/>
              <w:rPr>
                <w:ins w:id="1720" w:author="Rafi Aziizi" w:date="2021-11-12T14:49:00Z"/>
              </w:rPr>
            </w:pPr>
            <w:ins w:id="1721" w:author="Rafi Aziizi" w:date="2021-11-12T14:49:00Z">
              <w:r>
                <w:t xml:space="preserve">Memasuki menu “Data </w:t>
              </w:r>
            </w:ins>
            <w:ins w:id="1722" w:author="Rafi Aziizi" w:date="2021-11-12T14:50:00Z">
              <w:r>
                <w:t>Walikelas</w:t>
              </w:r>
            </w:ins>
            <w:ins w:id="1723" w:author="Rafi Aziizi" w:date="2021-11-12T14:49:00Z">
              <w:r>
                <w:t>”</w:t>
              </w:r>
            </w:ins>
          </w:p>
        </w:tc>
        <w:tc>
          <w:tcPr>
            <w:tcW w:w="3964" w:type="dxa"/>
            <w:vAlign w:val="center"/>
          </w:tcPr>
          <w:p w14:paraId="5DA8969D" w14:textId="77777777" w:rsidR="00522ADB" w:rsidRPr="0044182F" w:rsidRDefault="00522ADB" w:rsidP="00C70CAF">
            <w:pPr>
              <w:ind w:left="511"/>
              <w:rPr>
                <w:ins w:id="1724" w:author="Rafi Aziizi" w:date="2021-11-12T14:49:00Z"/>
              </w:rPr>
            </w:pPr>
          </w:p>
        </w:tc>
      </w:tr>
      <w:tr w:rsidR="00522ADB" w:rsidRPr="0044182F" w14:paraId="717A80FF" w14:textId="77777777" w:rsidTr="00C70CAF">
        <w:trPr>
          <w:jc w:val="center"/>
          <w:ins w:id="1725" w:author="Rafi Aziizi" w:date="2021-11-12T14:49:00Z"/>
        </w:trPr>
        <w:tc>
          <w:tcPr>
            <w:tcW w:w="3827" w:type="dxa"/>
            <w:vAlign w:val="center"/>
          </w:tcPr>
          <w:p w14:paraId="4BE89932" w14:textId="77777777" w:rsidR="00522ADB" w:rsidRPr="0044182F" w:rsidRDefault="00522ADB" w:rsidP="00C70CAF">
            <w:pPr>
              <w:ind w:left="510"/>
              <w:rPr>
                <w:ins w:id="1726" w:author="Rafi Aziizi" w:date="2021-11-12T14:49:00Z"/>
              </w:rPr>
            </w:pPr>
          </w:p>
        </w:tc>
        <w:tc>
          <w:tcPr>
            <w:tcW w:w="3964" w:type="dxa"/>
            <w:vAlign w:val="center"/>
          </w:tcPr>
          <w:p w14:paraId="3549F64C" w14:textId="10CD1582" w:rsidR="00522ADB" w:rsidRPr="0044182F" w:rsidRDefault="00522ADB" w:rsidP="00522ADB">
            <w:pPr>
              <w:numPr>
                <w:ilvl w:val="0"/>
                <w:numId w:val="83"/>
              </w:numPr>
              <w:spacing w:after="160"/>
              <w:ind w:left="511"/>
              <w:rPr>
                <w:ins w:id="1727" w:author="Rafi Aziizi" w:date="2021-11-12T14:49:00Z"/>
              </w:rPr>
            </w:pPr>
            <w:ins w:id="1728" w:author="Rafi Aziizi" w:date="2021-11-12T14:49:00Z">
              <w:r>
                <w:t xml:space="preserve">Menampilkan seluruh data </w:t>
              </w:r>
            </w:ins>
            <w:ins w:id="1729" w:author="Rafi Aziizi" w:date="2021-11-12T14:50:00Z">
              <w:r>
                <w:t>walikelas</w:t>
              </w:r>
            </w:ins>
          </w:p>
        </w:tc>
      </w:tr>
      <w:tr w:rsidR="00522ADB" w:rsidRPr="0044182F" w14:paraId="4E956524" w14:textId="77777777" w:rsidTr="00C70CAF">
        <w:trPr>
          <w:jc w:val="center"/>
          <w:ins w:id="1730" w:author="Rafi Aziizi" w:date="2021-11-12T14:49:00Z"/>
        </w:trPr>
        <w:tc>
          <w:tcPr>
            <w:tcW w:w="3827" w:type="dxa"/>
            <w:vAlign w:val="center"/>
          </w:tcPr>
          <w:p w14:paraId="03B3AA1B" w14:textId="588C5B05" w:rsidR="00522ADB" w:rsidRPr="0044182F" w:rsidRDefault="00522ADB" w:rsidP="00522ADB">
            <w:pPr>
              <w:pStyle w:val="ListParagraph"/>
              <w:numPr>
                <w:ilvl w:val="0"/>
                <w:numId w:val="83"/>
              </w:numPr>
              <w:rPr>
                <w:ins w:id="1731" w:author="Rafi Aziizi" w:date="2021-11-12T14:49:00Z"/>
              </w:rPr>
            </w:pPr>
            <w:ins w:id="1732" w:author="Rafi Aziizi" w:date="2021-11-12T14:49:00Z">
              <w:r>
                <w:t xml:space="preserve">Menekan tombol “Profile </w:t>
              </w:r>
            </w:ins>
            <w:ins w:id="1733" w:author="Rafi Aziizi" w:date="2021-11-12T14:50:00Z">
              <w:r>
                <w:t>W</w:t>
              </w:r>
              <w:r>
                <w:t>alikelas</w:t>
              </w:r>
            </w:ins>
            <w:ins w:id="1734" w:author="Rafi Aziizi" w:date="2021-11-12T14:49:00Z">
              <w:r>
                <w:t>”</w:t>
              </w:r>
            </w:ins>
          </w:p>
        </w:tc>
        <w:tc>
          <w:tcPr>
            <w:tcW w:w="3964" w:type="dxa"/>
            <w:vAlign w:val="center"/>
          </w:tcPr>
          <w:p w14:paraId="1E917DD7" w14:textId="77777777" w:rsidR="00522ADB" w:rsidRDefault="00522ADB" w:rsidP="00C70CAF">
            <w:pPr>
              <w:spacing w:after="160"/>
              <w:ind w:left="511"/>
              <w:rPr>
                <w:ins w:id="1735" w:author="Rafi Aziizi" w:date="2021-11-12T14:49:00Z"/>
              </w:rPr>
            </w:pPr>
          </w:p>
        </w:tc>
      </w:tr>
      <w:tr w:rsidR="00522ADB" w:rsidRPr="0044182F" w14:paraId="14DC8753" w14:textId="77777777" w:rsidTr="00C70CAF">
        <w:trPr>
          <w:jc w:val="center"/>
          <w:ins w:id="1736" w:author="Rafi Aziizi" w:date="2021-11-12T14:49:00Z"/>
        </w:trPr>
        <w:tc>
          <w:tcPr>
            <w:tcW w:w="3827" w:type="dxa"/>
            <w:vAlign w:val="center"/>
          </w:tcPr>
          <w:p w14:paraId="5455ED38" w14:textId="77777777" w:rsidR="00522ADB" w:rsidRDefault="00522ADB" w:rsidP="00C70CAF">
            <w:pPr>
              <w:pStyle w:val="ListParagraph"/>
              <w:rPr>
                <w:ins w:id="1737" w:author="Rafi Aziizi" w:date="2021-11-12T14:49:00Z"/>
              </w:rPr>
            </w:pPr>
          </w:p>
        </w:tc>
        <w:tc>
          <w:tcPr>
            <w:tcW w:w="3964" w:type="dxa"/>
            <w:vAlign w:val="center"/>
          </w:tcPr>
          <w:p w14:paraId="7F7A60B2" w14:textId="56384B5F" w:rsidR="00522ADB" w:rsidRDefault="00522ADB" w:rsidP="00522ADB">
            <w:pPr>
              <w:pStyle w:val="ListParagraph"/>
              <w:numPr>
                <w:ilvl w:val="0"/>
                <w:numId w:val="83"/>
              </w:numPr>
              <w:spacing w:after="160"/>
              <w:rPr>
                <w:ins w:id="1738" w:author="Rafi Aziizi" w:date="2021-11-12T14:49:00Z"/>
              </w:rPr>
            </w:pPr>
            <w:ins w:id="1739" w:author="Rafi Aziizi" w:date="2021-11-12T14:49:00Z">
              <w:r>
                <w:t xml:space="preserve">Menampilkan data identitas </w:t>
              </w:r>
            </w:ins>
            <w:ins w:id="1740" w:author="Rafi Aziizi" w:date="2021-11-12T14:50:00Z">
              <w:r>
                <w:t>walikelas</w:t>
              </w:r>
              <w:r>
                <w:t xml:space="preserve"> </w:t>
              </w:r>
            </w:ins>
            <w:ins w:id="1741" w:author="Rafi Aziizi" w:date="2021-11-12T14:49:00Z">
              <w:r>
                <w:t>secara keseluruhan</w:t>
              </w:r>
            </w:ins>
          </w:p>
        </w:tc>
      </w:tr>
      <w:tr w:rsidR="00522ADB" w:rsidRPr="0044182F" w14:paraId="09BAA6D3" w14:textId="77777777" w:rsidTr="00C70CAF">
        <w:trPr>
          <w:jc w:val="center"/>
          <w:ins w:id="1742" w:author="Rafi Aziizi" w:date="2021-11-12T14:49:00Z"/>
        </w:trPr>
        <w:tc>
          <w:tcPr>
            <w:tcW w:w="3827" w:type="dxa"/>
            <w:vAlign w:val="center"/>
          </w:tcPr>
          <w:p w14:paraId="6B403BF7" w14:textId="2E711EC2" w:rsidR="00522ADB" w:rsidRDefault="00522ADB" w:rsidP="00522ADB">
            <w:pPr>
              <w:pStyle w:val="ListParagraph"/>
              <w:numPr>
                <w:ilvl w:val="0"/>
                <w:numId w:val="83"/>
              </w:numPr>
              <w:rPr>
                <w:ins w:id="1743" w:author="Rafi Aziizi" w:date="2021-11-12T14:49:00Z"/>
              </w:rPr>
            </w:pPr>
            <w:ins w:id="1744" w:author="Rafi Aziizi" w:date="2021-11-12T14:49:00Z">
              <w:r>
                <w:t xml:space="preserve">Melakukan perubahan data </w:t>
              </w:r>
            </w:ins>
            <w:ins w:id="1745" w:author="Rafi Aziizi" w:date="2021-11-12T14:50:00Z">
              <w:r>
                <w:t>walikelas</w:t>
              </w:r>
            </w:ins>
          </w:p>
        </w:tc>
        <w:tc>
          <w:tcPr>
            <w:tcW w:w="3964" w:type="dxa"/>
            <w:vAlign w:val="center"/>
          </w:tcPr>
          <w:p w14:paraId="1A495125" w14:textId="77777777" w:rsidR="00522ADB" w:rsidRDefault="00522ADB" w:rsidP="00C70CAF">
            <w:pPr>
              <w:spacing w:after="160"/>
              <w:rPr>
                <w:ins w:id="1746" w:author="Rafi Aziizi" w:date="2021-11-12T14:49:00Z"/>
              </w:rPr>
            </w:pPr>
          </w:p>
        </w:tc>
      </w:tr>
      <w:tr w:rsidR="00522ADB" w:rsidRPr="0044182F" w14:paraId="338DE167" w14:textId="77777777" w:rsidTr="00C70CAF">
        <w:trPr>
          <w:jc w:val="center"/>
          <w:ins w:id="1747" w:author="Rafi Aziizi" w:date="2021-11-12T14:49:00Z"/>
        </w:trPr>
        <w:tc>
          <w:tcPr>
            <w:tcW w:w="3827" w:type="dxa"/>
            <w:vAlign w:val="center"/>
          </w:tcPr>
          <w:p w14:paraId="589EB0D6" w14:textId="77777777" w:rsidR="00522ADB" w:rsidRDefault="00522ADB" w:rsidP="00C70CAF">
            <w:pPr>
              <w:rPr>
                <w:ins w:id="1748" w:author="Rafi Aziizi" w:date="2021-11-12T14:49:00Z"/>
              </w:rPr>
            </w:pPr>
          </w:p>
        </w:tc>
        <w:tc>
          <w:tcPr>
            <w:tcW w:w="3964" w:type="dxa"/>
            <w:vAlign w:val="center"/>
          </w:tcPr>
          <w:p w14:paraId="5AF2E6D2" w14:textId="5CEBF775" w:rsidR="00522ADB" w:rsidRDefault="00522ADB" w:rsidP="00522ADB">
            <w:pPr>
              <w:pStyle w:val="ListParagraph"/>
              <w:numPr>
                <w:ilvl w:val="0"/>
                <w:numId w:val="83"/>
              </w:numPr>
              <w:spacing w:after="160"/>
              <w:rPr>
                <w:ins w:id="1749" w:author="Rafi Aziizi" w:date="2021-11-12T14:49:00Z"/>
              </w:rPr>
            </w:pPr>
            <w:ins w:id="1750" w:author="Rafi Aziizi" w:date="2021-11-12T14:49:00Z">
              <w:r>
                <w:t xml:space="preserve">Menyimpan data </w:t>
              </w:r>
            </w:ins>
            <w:ins w:id="1751" w:author="Rafi Aziizi" w:date="2021-11-12T14:50:00Z">
              <w:r>
                <w:t>walikelas</w:t>
              </w:r>
              <w:r>
                <w:t xml:space="preserve"> </w:t>
              </w:r>
            </w:ins>
            <w:ins w:id="1752" w:author="Rafi Aziizi" w:date="2021-11-12T14:49:00Z">
              <w:r>
                <w:t xml:space="preserve">terbaru pada </w:t>
              </w:r>
              <w:r w:rsidRPr="00C70CAF">
                <w:rPr>
                  <w:i/>
                  <w:iCs/>
                </w:rPr>
                <w:t>database</w:t>
              </w:r>
            </w:ins>
          </w:p>
        </w:tc>
      </w:tr>
      <w:tr w:rsidR="00522ADB" w:rsidRPr="001B1AF9" w14:paraId="3EFDEBED" w14:textId="77777777" w:rsidTr="00C70CAF">
        <w:trPr>
          <w:jc w:val="center"/>
          <w:ins w:id="1753" w:author="Rafi Aziizi" w:date="2021-11-12T14:49:00Z"/>
        </w:trPr>
        <w:tc>
          <w:tcPr>
            <w:tcW w:w="7791" w:type="dxa"/>
            <w:gridSpan w:val="2"/>
            <w:shd w:val="clear" w:color="auto" w:fill="F2EE98"/>
            <w:vAlign w:val="center"/>
          </w:tcPr>
          <w:p w14:paraId="650D0176" w14:textId="77777777" w:rsidR="00522ADB" w:rsidRPr="001B1AF9" w:rsidRDefault="00522ADB" w:rsidP="00C70CAF">
            <w:pPr>
              <w:pStyle w:val="ListParagraph"/>
              <w:spacing w:after="160"/>
              <w:ind w:left="468"/>
              <w:jc w:val="center"/>
              <w:rPr>
                <w:ins w:id="1754" w:author="Rafi Aziizi" w:date="2021-11-12T14:49:00Z"/>
                <w:b/>
                <w:bCs/>
              </w:rPr>
            </w:pPr>
            <w:ins w:id="1755" w:author="Rafi Aziizi" w:date="2021-11-12T14:49:00Z">
              <w:r w:rsidRPr="001B1AF9">
                <w:rPr>
                  <w:b/>
                  <w:bCs/>
                </w:rPr>
                <w:t>Skenario Eksepsi (Optional)</w:t>
              </w:r>
            </w:ins>
          </w:p>
        </w:tc>
      </w:tr>
      <w:tr w:rsidR="00522ADB" w:rsidRPr="001B1AF9" w14:paraId="4E8520F7" w14:textId="77777777" w:rsidTr="00C70CAF">
        <w:trPr>
          <w:jc w:val="center"/>
          <w:ins w:id="1756" w:author="Rafi Aziizi" w:date="2021-11-12T14:49:00Z"/>
        </w:trPr>
        <w:tc>
          <w:tcPr>
            <w:tcW w:w="3827" w:type="dxa"/>
            <w:shd w:val="clear" w:color="auto" w:fill="F2EE98"/>
            <w:vAlign w:val="center"/>
          </w:tcPr>
          <w:p w14:paraId="2E50B7B1" w14:textId="77777777" w:rsidR="00522ADB" w:rsidRPr="001B1AF9" w:rsidRDefault="00522ADB" w:rsidP="00C70CAF">
            <w:pPr>
              <w:pStyle w:val="ListParagraph"/>
              <w:ind w:left="450"/>
              <w:jc w:val="center"/>
              <w:rPr>
                <w:ins w:id="1757" w:author="Rafi Aziizi" w:date="2021-11-12T14:49:00Z"/>
                <w:b/>
                <w:bCs/>
              </w:rPr>
            </w:pPr>
            <w:ins w:id="1758" w:author="Rafi Aziizi" w:date="2021-11-12T14:49:00Z">
              <w:r w:rsidRPr="001B1AF9">
                <w:rPr>
                  <w:b/>
                  <w:bCs/>
                </w:rPr>
                <w:t>Aksi Aktor</w:t>
              </w:r>
            </w:ins>
          </w:p>
        </w:tc>
        <w:tc>
          <w:tcPr>
            <w:tcW w:w="3964" w:type="dxa"/>
            <w:shd w:val="clear" w:color="auto" w:fill="F2EE98"/>
            <w:vAlign w:val="center"/>
          </w:tcPr>
          <w:p w14:paraId="69A3DDE9" w14:textId="77777777" w:rsidR="00522ADB" w:rsidRPr="001B1AF9" w:rsidRDefault="00522ADB" w:rsidP="00C70CAF">
            <w:pPr>
              <w:pStyle w:val="ListParagraph"/>
              <w:spacing w:after="160"/>
              <w:ind w:left="468"/>
              <w:jc w:val="center"/>
              <w:rPr>
                <w:ins w:id="1759" w:author="Rafi Aziizi" w:date="2021-11-12T14:49:00Z"/>
                <w:b/>
                <w:bCs/>
              </w:rPr>
            </w:pPr>
            <w:ins w:id="1760" w:author="Rafi Aziizi" w:date="2021-11-12T14:49:00Z">
              <w:r w:rsidRPr="001B1AF9">
                <w:rPr>
                  <w:b/>
                  <w:bCs/>
                </w:rPr>
                <w:t>Reaksi Sistem</w:t>
              </w:r>
            </w:ins>
          </w:p>
        </w:tc>
      </w:tr>
      <w:tr w:rsidR="00522ADB" w14:paraId="1804D3BE" w14:textId="77777777" w:rsidTr="00C70CAF">
        <w:trPr>
          <w:jc w:val="center"/>
          <w:ins w:id="1761" w:author="Rafi Aziizi" w:date="2021-11-12T14:49:00Z"/>
        </w:trPr>
        <w:tc>
          <w:tcPr>
            <w:tcW w:w="3827" w:type="dxa"/>
            <w:vAlign w:val="center"/>
          </w:tcPr>
          <w:p w14:paraId="644E7E18" w14:textId="6BD05F46" w:rsidR="00522ADB" w:rsidRDefault="00522ADB" w:rsidP="00C70CAF">
            <w:pPr>
              <w:ind w:left="360"/>
              <w:rPr>
                <w:ins w:id="1762" w:author="Rafi Aziizi" w:date="2021-11-12T14:49:00Z"/>
              </w:rPr>
            </w:pPr>
            <w:ins w:id="1763" w:author="Rafi Aziizi" w:date="2021-11-12T14:49:00Z">
              <w:r>
                <w:t xml:space="preserve">5a. Tidak memasukan secara benar data </w:t>
              </w:r>
            </w:ins>
            <w:ins w:id="1764" w:author="Rafi Aziizi" w:date="2021-11-12T14:50:00Z">
              <w:r>
                <w:t>walikelas</w:t>
              </w:r>
              <w:r>
                <w:t xml:space="preserve"> </w:t>
              </w:r>
            </w:ins>
            <w:ins w:id="1765" w:author="Rafi Aziizi" w:date="2021-11-12T14:49:00Z">
              <w:r>
                <w:t>yang akan diperbaharui</w:t>
              </w:r>
            </w:ins>
          </w:p>
        </w:tc>
        <w:tc>
          <w:tcPr>
            <w:tcW w:w="3964" w:type="dxa"/>
            <w:vAlign w:val="center"/>
          </w:tcPr>
          <w:p w14:paraId="32483ACF" w14:textId="77777777" w:rsidR="00522ADB" w:rsidRDefault="00522ADB" w:rsidP="00C70CAF">
            <w:pPr>
              <w:pStyle w:val="ListParagraph"/>
              <w:spacing w:after="160"/>
              <w:ind w:left="468"/>
              <w:rPr>
                <w:ins w:id="1766" w:author="Rafi Aziizi" w:date="2021-11-12T14:49:00Z"/>
              </w:rPr>
            </w:pPr>
          </w:p>
        </w:tc>
      </w:tr>
      <w:tr w:rsidR="00522ADB" w14:paraId="44454184" w14:textId="77777777" w:rsidTr="00C70CAF">
        <w:trPr>
          <w:jc w:val="center"/>
          <w:ins w:id="1767" w:author="Rafi Aziizi" w:date="2021-11-12T14:49:00Z"/>
        </w:trPr>
        <w:tc>
          <w:tcPr>
            <w:tcW w:w="3827" w:type="dxa"/>
            <w:vAlign w:val="center"/>
          </w:tcPr>
          <w:p w14:paraId="0C3BF0E0" w14:textId="77777777" w:rsidR="00522ADB" w:rsidRDefault="00522ADB" w:rsidP="00C70CAF">
            <w:pPr>
              <w:pStyle w:val="ListParagraph"/>
              <w:ind w:left="450"/>
              <w:rPr>
                <w:ins w:id="1768" w:author="Rafi Aziizi" w:date="2021-11-12T14:49:00Z"/>
              </w:rPr>
            </w:pPr>
          </w:p>
        </w:tc>
        <w:tc>
          <w:tcPr>
            <w:tcW w:w="3964" w:type="dxa"/>
            <w:vAlign w:val="center"/>
          </w:tcPr>
          <w:p w14:paraId="72947479" w14:textId="7EE17284" w:rsidR="00522ADB" w:rsidRDefault="00522ADB" w:rsidP="00C70CAF">
            <w:pPr>
              <w:spacing w:after="160"/>
              <w:ind w:left="360"/>
              <w:rPr>
                <w:ins w:id="1769" w:author="Rafi Aziizi" w:date="2021-11-12T14:49:00Z"/>
              </w:rPr>
            </w:pPr>
            <w:ins w:id="1770" w:author="Rafi Aziizi" w:date="2021-11-12T14:49:00Z">
              <w:r>
                <w:t xml:space="preserve">3b. Menampilkan pemberitahuan melalui notifikasi bahwa data </w:t>
              </w:r>
            </w:ins>
            <w:ins w:id="1771" w:author="Rafi Aziizi" w:date="2021-11-12T14:50:00Z">
              <w:r>
                <w:t>walikelas</w:t>
              </w:r>
              <w:r>
                <w:t xml:space="preserve"> </w:t>
              </w:r>
            </w:ins>
            <w:ins w:id="1772" w:author="Rafi Aziizi" w:date="2021-11-12T14:49:00Z">
              <w:r>
                <w:t>tidak memenuhi persyaratan dan gagal diperbaharui</w:t>
              </w:r>
            </w:ins>
          </w:p>
        </w:tc>
      </w:tr>
    </w:tbl>
    <w:p w14:paraId="0D01F69D" w14:textId="77777777" w:rsidR="00522ADB" w:rsidRDefault="00522ADB" w:rsidP="00522ADB">
      <w:pPr>
        <w:ind w:left="66"/>
        <w:rPr>
          <w:ins w:id="1773" w:author="Rafi Aziizi" w:date="2021-11-12T14:47:00Z"/>
        </w:rPr>
      </w:pPr>
    </w:p>
    <w:p w14:paraId="1508588B" w14:textId="7346C2EC" w:rsidR="00522ADB" w:rsidRDefault="00522ADB" w:rsidP="00522ADB">
      <w:pPr>
        <w:ind w:left="66"/>
        <w:pPrChange w:id="1774" w:author="Rafi Aziizi" w:date="2021-11-12T14:47:00Z">
          <w:pPr>
            <w:pStyle w:val="ListParagraph"/>
            <w:numPr>
              <w:numId w:val="25"/>
            </w:numPr>
            <w:ind w:left="426" w:hanging="360"/>
          </w:pPr>
        </w:pPrChange>
      </w:pPr>
      <w:ins w:id="1775" w:author="Rafi Aziizi" w:date="2021-11-12T14:47:00Z">
        <w:r>
          <w:t>d. Skenario Lihat Walikelas</w:t>
        </w:r>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443E24" w:rsidRPr="00A46E0B" w14:paraId="0A9D4A36" w14:textId="77777777" w:rsidTr="008159DF">
        <w:trPr>
          <w:jc w:val="center"/>
        </w:trPr>
        <w:tc>
          <w:tcPr>
            <w:tcW w:w="3827" w:type="dxa"/>
            <w:shd w:val="clear" w:color="auto" w:fill="F2EE98"/>
            <w:vAlign w:val="center"/>
          </w:tcPr>
          <w:p w14:paraId="058DFB65" w14:textId="77777777" w:rsidR="00443E24" w:rsidRPr="0044182F" w:rsidRDefault="00443E24" w:rsidP="008159DF">
            <w:pPr>
              <w:rPr>
                <w:b/>
              </w:rPr>
            </w:pPr>
            <w:r w:rsidRPr="0044182F">
              <w:rPr>
                <w:b/>
              </w:rPr>
              <w:t>Name</w:t>
            </w:r>
          </w:p>
        </w:tc>
        <w:tc>
          <w:tcPr>
            <w:tcW w:w="3964" w:type="dxa"/>
            <w:shd w:val="clear" w:color="auto" w:fill="F2EE98"/>
            <w:vAlign w:val="center"/>
          </w:tcPr>
          <w:p w14:paraId="32F20B03" w14:textId="7F213DB3" w:rsidR="00443E24" w:rsidRPr="00A46E0B" w:rsidRDefault="00443E24" w:rsidP="008159DF">
            <w:del w:id="1776" w:author="Rafi Aziizi" w:date="2021-11-12T14:49:00Z">
              <w:r w:rsidDel="00522ADB">
                <w:delText>Kelola Walikelas</w:delText>
              </w:r>
            </w:del>
            <w:ins w:id="1777" w:author="Rafi Aziizi" w:date="2021-11-12T14:49:00Z">
              <w:r w:rsidR="00522ADB">
                <w:t xml:space="preserve">Lihat </w:t>
              </w:r>
            </w:ins>
            <w:ins w:id="1778" w:author="Rafi Aziizi" w:date="2021-11-12T14:50:00Z">
              <w:r w:rsidR="00522ADB">
                <w:t>Walikelas</w:t>
              </w:r>
            </w:ins>
          </w:p>
        </w:tc>
      </w:tr>
      <w:tr w:rsidR="00443E24" w:rsidRPr="002F6C1D" w14:paraId="5FE07295" w14:textId="77777777" w:rsidTr="008159DF">
        <w:trPr>
          <w:jc w:val="center"/>
        </w:trPr>
        <w:tc>
          <w:tcPr>
            <w:tcW w:w="3827" w:type="dxa"/>
            <w:vAlign w:val="center"/>
          </w:tcPr>
          <w:p w14:paraId="4F349E1B" w14:textId="77777777" w:rsidR="00443E24" w:rsidRPr="0044182F" w:rsidRDefault="00443E24" w:rsidP="008159DF">
            <w:pPr>
              <w:rPr>
                <w:b/>
              </w:rPr>
            </w:pPr>
            <w:r w:rsidRPr="0044182F">
              <w:rPr>
                <w:b/>
              </w:rPr>
              <w:lastRenderedPageBreak/>
              <w:t>ID</w:t>
            </w:r>
          </w:p>
        </w:tc>
        <w:tc>
          <w:tcPr>
            <w:tcW w:w="3964" w:type="dxa"/>
            <w:vAlign w:val="center"/>
          </w:tcPr>
          <w:p w14:paraId="30A25D42" w14:textId="7E59B289" w:rsidR="00443E24" w:rsidRPr="002F6C1D" w:rsidRDefault="00443E24" w:rsidP="008159DF">
            <w:r>
              <w:t>RC14</w:t>
            </w:r>
          </w:p>
        </w:tc>
      </w:tr>
      <w:tr w:rsidR="00443E24" w:rsidRPr="000C722D" w14:paraId="0EA98EF0" w14:textId="77777777" w:rsidTr="008159DF">
        <w:trPr>
          <w:jc w:val="center"/>
        </w:trPr>
        <w:tc>
          <w:tcPr>
            <w:tcW w:w="3827" w:type="dxa"/>
            <w:vAlign w:val="center"/>
          </w:tcPr>
          <w:p w14:paraId="4098B484" w14:textId="77777777" w:rsidR="00443E24" w:rsidRPr="0044182F" w:rsidRDefault="00443E24" w:rsidP="008159DF">
            <w:pPr>
              <w:rPr>
                <w:b/>
              </w:rPr>
            </w:pPr>
            <w:r w:rsidRPr="0044182F">
              <w:rPr>
                <w:b/>
              </w:rPr>
              <w:t>Description</w:t>
            </w:r>
          </w:p>
        </w:tc>
        <w:tc>
          <w:tcPr>
            <w:tcW w:w="3964" w:type="dxa"/>
          </w:tcPr>
          <w:p w14:paraId="3D52057E" w14:textId="55028314" w:rsidR="00443E24" w:rsidRPr="000C722D" w:rsidRDefault="00522ADB" w:rsidP="008159DF">
            <w:ins w:id="1779" w:author="Rafi Aziizi" w:date="2021-11-12T14:48:00Z">
              <w:r>
                <w:t xml:space="preserve">Use case ini merupakan use case generalisasi dari kelola </w:t>
              </w:r>
              <w:r>
                <w:t>walikelas</w:t>
              </w:r>
              <w:r>
                <w:t xml:space="preserve"> untuk melihat data </w:t>
              </w:r>
              <w:r>
                <w:t>walikelas</w:t>
              </w:r>
              <w:r>
                <w:t>.</w:t>
              </w:r>
            </w:ins>
            <w:del w:id="1780" w:author="Rafi Aziizi" w:date="2021-11-12T14:48:00Z">
              <w:r w:rsidR="00443E24" w:rsidDel="00522ADB">
                <w:delText>Use case ini merupakan use case generalisasi dari menambah, melihat, mengubah dan menghapus data walikelas</w:delText>
              </w:r>
            </w:del>
          </w:p>
        </w:tc>
      </w:tr>
      <w:tr w:rsidR="00443E24" w:rsidRPr="002F6C1D" w14:paraId="3CFC58F4" w14:textId="77777777" w:rsidTr="008159DF">
        <w:trPr>
          <w:jc w:val="center"/>
        </w:trPr>
        <w:tc>
          <w:tcPr>
            <w:tcW w:w="3827" w:type="dxa"/>
            <w:vAlign w:val="center"/>
          </w:tcPr>
          <w:p w14:paraId="19DD50B3" w14:textId="77777777" w:rsidR="00443E24" w:rsidRPr="0044182F" w:rsidRDefault="00443E24" w:rsidP="008159DF">
            <w:pPr>
              <w:rPr>
                <w:b/>
              </w:rPr>
            </w:pPr>
            <w:r w:rsidRPr="0044182F">
              <w:rPr>
                <w:b/>
              </w:rPr>
              <w:t>Actors</w:t>
            </w:r>
          </w:p>
        </w:tc>
        <w:tc>
          <w:tcPr>
            <w:tcW w:w="3964" w:type="dxa"/>
            <w:vAlign w:val="center"/>
          </w:tcPr>
          <w:p w14:paraId="5A6DAFC1" w14:textId="77777777" w:rsidR="00443E24" w:rsidRPr="002F6C1D" w:rsidRDefault="00443E24" w:rsidP="008159DF">
            <w:r>
              <w:t>Bag.IT, Guru BK.</w:t>
            </w:r>
          </w:p>
        </w:tc>
      </w:tr>
      <w:tr w:rsidR="00443E24" w:rsidRPr="007B7AB3" w14:paraId="6DB5985D" w14:textId="77777777" w:rsidTr="008159DF">
        <w:trPr>
          <w:jc w:val="center"/>
        </w:trPr>
        <w:tc>
          <w:tcPr>
            <w:tcW w:w="3827" w:type="dxa"/>
            <w:vAlign w:val="center"/>
          </w:tcPr>
          <w:p w14:paraId="37ED5A50" w14:textId="77777777" w:rsidR="00443E24" w:rsidRPr="0044182F" w:rsidRDefault="00443E24" w:rsidP="008159DF">
            <w:pPr>
              <w:rPr>
                <w:b/>
              </w:rPr>
            </w:pPr>
            <w:r w:rsidRPr="0044182F">
              <w:rPr>
                <w:b/>
              </w:rPr>
              <w:t>Frequency of Use</w:t>
            </w:r>
          </w:p>
        </w:tc>
        <w:tc>
          <w:tcPr>
            <w:tcW w:w="3964" w:type="dxa"/>
            <w:vAlign w:val="center"/>
          </w:tcPr>
          <w:p w14:paraId="27AE8874" w14:textId="77777777" w:rsidR="00443E24" w:rsidRPr="007B7AB3" w:rsidRDefault="00443E24" w:rsidP="008159DF">
            <w:pPr>
              <w:rPr>
                <w:i/>
                <w:iCs/>
              </w:rPr>
            </w:pPr>
            <w:r>
              <w:rPr>
                <w:i/>
                <w:iCs/>
              </w:rPr>
              <w:t>Conditional</w:t>
            </w:r>
          </w:p>
        </w:tc>
      </w:tr>
      <w:tr w:rsidR="00443E24" w:rsidRPr="0044182F" w14:paraId="4F84D7F2" w14:textId="77777777" w:rsidTr="008159DF">
        <w:trPr>
          <w:jc w:val="center"/>
        </w:trPr>
        <w:tc>
          <w:tcPr>
            <w:tcW w:w="3827" w:type="dxa"/>
            <w:vAlign w:val="center"/>
          </w:tcPr>
          <w:p w14:paraId="6AA319E6" w14:textId="77777777" w:rsidR="00443E24" w:rsidRPr="0044182F" w:rsidRDefault="00443E24" w:rsidP="008159DF">
            <w:pPr>
              <w:rPr>
                <w:b/>
              </w:rPr>
            </w:pPr>
            <w:r w:rsidRPr="0044182F">
              <w:rPr>
                <w:b/>
              </w:rPr>
              <w:t>Triggers</w:t>
            </w:r>
          </w:p>
        </w:tc>
        <w:tc>
          <w:tcPr>
            <w:tcW w:w="3964" w:type="dxa"/>
            <w:vAlign w:val="center"/>
          </w:tcPr>
          <w:p w14:paraId="0E257EF9" w14:textId="77777777" w:rsidR="00443E24" w:rsidRPr="0044182F" w:rsidRDefault="00443E24" w:rsidP="008159DF">
            <w:r>
              <w:t>-</w:t>
            </w:r>
          </w:p>
        </w:tc>
      </w:tr>
      <w:tr w:rsidR="00443E24" w:rsidRPr="0081005E" w14:paraId="2E437B30" w14:textId="77777777" w:rsidTr="008159DF">
        <w:trPr>
          <w:jc w:val="center"/>
        </w:trPr>
        <w:tc>
          <w:tcPr>
            <w:tcW w:w="3827" w:type="dxa"/>
            <w:vAlign w:val="center"/>
          </w:tcPr>
          <w:p w14:paraId="365D2F50" w14:textId="77777777" w:rsidR="00443E24" w:rsidRPr="0044182F" w:rsidRDefault="00443E24" w:rsidP="008159DF">
            <w:pPr>
              <w:rPr>
                <w:b/>
              </w:rPr>
            </w:pPr>
            <w:r w:rsidRPr="0044182F">
              <w:rPr>
                <w:b/>
              </w:rPr>
              <w:t>Pre-Conditions</w:t>
            </w:r>
          </w:p>
        </w:tc>
        <w:tc>
          <w:tcPr>
            <w:tcW w:w="3964" w:type="dxa"/>
            <w:vAlign w:val="center"/>
          </w:tcPr>
          <w:p w14:paraId="2FECE615" w14:textId="202C74D3" w:rsidR="00443E24" w:rsidRPr="0081005E" w:rsidRDefault="00443E24" w:rsidP="008159DF">
            <w:pPr>
              <w:rPr>
                <w:i/>
                <w:iCs/>
              </w:rPr>
            </w:pPr>
            <w:del w:id="1781" w:author="Rafi Aziizi" w:date="2021-11-12T14:48:00Z">
              <w:r w:rsidDel="00522ADB">
                <w:delText>Data tetap pada kondisi biasa</w:delText>
              </w:r>
            </w:del>
            <w:ins w:id="1782" w:author="Rafi Aziizi" w:date="2021-11-12T14:48:00Z">
              <w:r w:rsidR="00522ADB">
                <w:t>null</w:t>
              </w:r>
            </w:ins>
          </w:p>
        </w:tc>
      </w:tr>
      <w:tr w:rsidR="00443E24" w:rsidRPr="0048762E" w14:paraId="19304D8C" w14:textId="77777777" w:rsidTr="008159DF">
        <w:trPr>
          <w:jc w:val="center"/>
        </w:trPr>
        <w:tc>
          <w:tcPr>
            <w:tcW w:w="3827" w:type="dxa"/>
            <w:vAlign w:val="center"/>
          </w:tcPr>
          <w:p w14:paraId="6DD9A5D2" w14:textId="77777777" w:rsidR="00443E24" w:rsidRPr="0044182F" w:rsidRDefault="00443E24" w:rsidP="008159DF">
            <w:pPr>
              <w:rPr>
                <w:b/>
              </w:rPr>
            </w:pPr>
            <w:r w:rsidRPr="0044182F">
              <w:rPr>
                <w:b/>
              </w:rPr>
              <w:t>Post-Conditions</w:t>
            </w:r>
          </w:p>
        </w:tc>
        <w:tc>
          <w:tcPr>
            <w:tcW w:w="3964" w:type="dxa"/>
            <w:vAlign w:val="center"/>
          </w:tcPr>
          <w:p w14:paraId="51BB4AC5" w14:textId="58B1A90A" w:rsidR="00443E24" w:rsidRPr="0048762E" w:rsidRDefault="00443E24" w:rsidP="008159DF">
            <w:del w:id="1783" w:author="Rafi Aziizi" w:date="2021-11-12T14:48:00Z">
              <w:r w:rsidDel="00522ADB">
                <w:delText>Data telah dikelola atau diedit</w:delText>
              </w:r>
            </w:del>
            <w:ins w:id="1784" w:author="Rafi Aziizi" w:date="2021-11-12T14:48:00Z">
              <w:r w:rsidR="00522ADB">
                <w:t>Data walikelas ditampilkan</w:t>
              </w:r>
            </w:ins>
          </w:p>
        </w:tc>
      </w:tr>
      <w:tr w:rsidR="00443E24" w:rsidRPr="0044182F" w14:paraId="5A28B1D1" w14:textId="77777777" w:rsidTr="008159DF">
        <w:trPr>
          <w:jc w:val="center"/>
        </w:trPr>
        <w:tc>
          <w:tcPr>
            <w:tcW w:w="7791" w:type="dxa"/>
            <w:gridSpan w:val="2"/>
            <w:shd w:val="clear" w:color="auto" w:fill="F2EE98"/>
            <w:vAlign w:val="center"/>
          </w:tcPr>
          <w:p w14:paraId="6D1BAF80" w14:textId="77777777" w:rsidR="00443E24" w:rsidRPr="0044182F" w:rsidRDefault="00443E24" w:rsidP="008159DF">
            <w:pPr>
              <w:jc w:val="center"/>
              <w:rPr>
                <w:b/>
              </w:rPr>
            </w:pPr>
            <w:r w:rsidRPr="0044182F">
              <w:rPr>
                <w:b/>
              </w:rPr>
              <w:t>Main Course</w:t>
            </w:r>
          </w:p>
        </w:tc>
      </w:tr>
      <w:tr w:rsidR="00443E24" w:rsidRPr="0044182F" w14:paraId="3ABDA305" w14:textId="77777777" w:rsidTr="008159DF">
        <w:trPr>
          <w:jc w:val="center"/>
        </w:trPr>
        <w:tc>
          <w:tcPr>
            <w:tcW w:w="3827" w:type="dxa"/>
            <w:shd w:val="clear" w:color="auto" w:fill="F2EE98"/>
            <w:vAlign w:val="center"/>
          </w:tcPr>
          <w:p w14:paraId="663A838D" w14:textId="77777777" w:rsidR="00443E24" w:rsidRPr="0044182F" w:rsidRDefault="00443E24" w:rsidP="008159DF">
            <w:pPr>
              <w:jc w:val="center"/>
              <w:rPr>
                <w:b/>
              </w:rPr>
            </w:pPr>
            <w:r w:rsidRPr="0044182F">
              <w:rPr>
                <w:b/>
              </w:rPr>
              <w:t>Aksi Aktor</w:t>
            </w:r>
          </w:p>
        </w:tc>
        <w:tc>
          <w:tcPr>
            <w:tcW w:w="3964" w:type="dxa"/>
            <w:shd w:val="clear" w:color="auto" w:fill="F2EE98"/>
            <w:vAlign w:val="center"/>
          </w:tcPr>
          <w:p w14:paraId="6DD5B640" w14:textId="77777777" w:rsidR="00443E24" w:rsidRPr="0044182F" w:rsidRDefault="00443E24" w:rsidP="008159DF">
            <w:pPr>
              <w:jc w:val="center"/>
              <w:rPr>
                <w:b/>
              </w:rPr>
            </w:pPr>
            <w:r w:rsidRPr="0044182F">
              <w:rPr>
                <w:b/>
              </w:rPr>
              <w:t>Reaksi Sistem</w:t>
            </w:r>
          </w:p>
        </w:tc>
      </w:tr>
      <w:tr w:rsidR="00443E24" w:rsidRPr="0044182F" w14:paraId="7331BEE0" w14:textId="77777777" w:rsidTr="008159DF">
        <w:trPr>
          <w:jc w:val="center"/>
        </w:trPr>
        <w:tc>
          <w:tcPr>
            <w:tcW w:w="3827" w:type="dxa"/>
            <w:vAlign w:val="center"/>
          </w:tcPr>
          <w:p w14:paraId="1823D4B4" w14:textId="691DE2C2" w:rsidR="00443E24" w:rsidRPr="0044182F" w:rsidRDefault="00443E24" w:rsidP="00443E24">
            <w:pPr>
              <w:numPr>
                <w:ilvl w:val="0"/>
                <w:numId w:val="73"/>
              </w:numPr>
              <w:spacing w:after="160"/>
            </w:pPr>
            <w:del w:id="1785" w:author="Rafi Aziizi" w:date="2021-11-12T10:47:00Z">
              <w:r w:rsidDel="007C5FA9">
                <w:delText>Aktor masuk kedalam</w:delText>
              </w:r>
            </w:del>
            <w:ins w:id="1786" w:author="Rafi Aziizi" w:date="2021-11-12T10:47:00Z">
              <w:r w:rsidR="007C5FA9">
                <w:t>memasuki</w:t>
              </w:r>
            </w:ins>
            <w:r>
              <w:t xml:space="preserve"> menu “Data Walikelas”</w:t>
            </w:r>
          </w:p>
        </w:tc>
        <w:tc>
          <w:tcPr>
            <w:tcW w:w="3964" w:type="dxa"/>
            <w:vAlign w:val="center"/>
          </w:tcPr>
          <w:p w14:paraId="31A3C7B8" w14:textId="77777777" w:rsidR="00443E24" w:rsidRPr="0044182F" w:rsidRDefault="00443E24" w:rsidP="008159DF">
            <w:pPr>
              <w:ind w:left="511"/>
            </w:pPr>
          </w:p>
        </w:tc>
      </w:tr>
      <w:tr w:rsidR="00443E24" w:rsidRPr="0044182F" w14:paraId="43875D3A" w14:textId="77777777" w:rsidTr="008159DF">
        <w:trPr>
          <w:jc w:val="center"/>
        </w:trPr>
        <w:tc>
          <w:tcPr>
            <w:tcW w:w="3827" w:type="dxa"/>
            <w:vAlign w:val="center"/>
          </w:tcPr>
          <w:p w14:paraId="567479D4" w14:textId="77777777" w:rsidR="00443E24" w:rsidRPr="0044182F" w:rsidRDefault="00443E24" w:rsidP="008159DF">
            <w:pPr>
              <w:ind w:left="510"/>
            </w:pPr>
          </w:p>
        </w:tc>
        <w:tc>
          <w:tcPr>
            <w:tcW w:w="3964" w:type="dxa"/>
            <w:vAlign w:val="center"/>
          </w:tcPr>
          <w:p w14:paraId="4D72ADEE" w14:textId="6AFB476A" w:rsidR="00443E24" w:rsidRPr="0044182F" w:rsidRDefault="00443E24" w:rsidP="00443E24">
            <w:pPr>
              <w:numPr>
                <w:ilvl w:val="0"/>
                <w:numId w:val="73"/>
              </w:numPr>
              <w:spacing w:after="160"/>
              <w:ind w:left="511"/>
            </w:pPr>
            <w:r>
              <w:t>Menampilkan seluruh data walikelas</w:t>
            </w:r>
          </w:p>
        </w:tc>
      </w:tr>
      <w:tr w:rsidR="00443E24" w:rsidRPr="001B1AF9" w14:paraId="4DF13B4B" w14:textId="77777777" w:rsidTr="008159DF">
        <w:trPr>
          <w:jc w:val="center"/>
        </w:trPr>
        <w:tc>
          <w:tcPr>
            <w:tcW w:w="7791" w:type="dxa"/>
            <w:gridSpan w:val="2"/>
            <w:shd w:val="clear" w:color="auto" w:fill="F2EE98"/>
            <w:vAlign w:val="center"/>
          </w:tcPr>
          <w:p w14:paraId="5D923B13" w14:textId="77777777" w:rsidR="00443E24" w:rsidRPr="001B1AF9" w:rsidRDefault="00443E24" w:rsidP="008159DF">
            <w:pPr>
              <w:pStyle w:val="ListParagraph"/>
              <w:spacing w:after="160"/>
              <w:ind w:left="468"/>
              <w:jc w:val="center"/>
              <w:rPr>
                <w:b/>
                <w:bCs/>
              </w:rPr>
            </w:pPr>
            <w:r w:rsidRPr="001B1AF9">
              <w:rPr>
                <w:b/>
                <w:bCs/>
              </w:rPr>
              <w:t>Skenario Eksepsi (Optional)</w:t>
            </w:r>
          </w:p>
        </w:tc>
      </w:tr>
      <w:tr w:rsidR="00443E24" w:rsidRPr="001B1AF9" w14:paraId="5A802974" w14:textId="77777777" w:rsidTr="008159DF">
        <w:trPr>
          <w:jc w:val="center"/>
        </w:trPr>
        <w:tc>
          <w:tcPr>
            <w:tcW w:w="3827" w:type="dxa"/>
            <w:shd w:val="clear" w:color="auto" w:fill="F2EE98"/>
            <w:vAlign w:val="center"/>
          </w:tcPr>
          <w:p w14:paraId="3A7C7B99" w14:textId="77777777" w:rsidR="00443E24" w:rsidRPr="001B1AF9" w:rsidRDefault="00443E24" w:rsidP="008159DF">
            <w:pPr>
              <w:pStyle w:val="ListParagraph"/>
              <w:ind w:left="450"/>
              <w:jc w:val="center"/>
              <w:rPr>
                <w:b/>
                <w:bCs/>
              </w:rPr>
            </w:pPr>
            <w:r w:rsidRPr="001B1AF9">
              <w:rPr>
                <w:b/>
                <w:bCs/>
              </w:rPr>
              <w:t>Aksi Aktor</w:t>
            </w:r>
          </w:p>
        </w:tc>
        <w:tc>
          <w:tcPr>
            <w:tcW w:w="3964" w:type="dxa"/>
            <w:shd w:val="clear" w:color="auto" w:fill="F2EE98"/>
            <w:vAlign w:val="center"/>
          </w:tcPr>
          <w:p w14:paraId="549E5DC5" w14:textId="77777777" w:rsidR="00443E24" w:rsidRPr="001B1AF9" w:rsidRDefault="00443E24" w:rsidP="008159DF">
            <w:pPr>
              <w:pStyle w:val="ListParagraph"/>
              <w:spacing w:after="160"/>
              <w:ind w:left="468"/>
              <w:jc w:val="center"/>
              <w:rPr>
                <w:b/>
                <w:bCs/>
              </w:rPr>
            </w:pPr>
            <w:r w:rsidRPr="001B1AF9">
              <w:rPr>
                <w:b/>
                <w:bCs/>
              </w:rPr>
              <w:t>Reaksi Sistem</w:t>
            </w:r>
          </w:p>
        </w:tc>
      </w:tr>
      <w:tr w:rsidR="00522ADB" w14:paraId="1623A87A" w14:textId="77777777" w:rsidTr="008159DF">
        <w:trPr>
          <w:jc w:val="center"/>
        </w:trPr>
        <w:tc>
          <w:tcPr>
            <w:tcW w:w="3827" w:type="dxa"/>
            <w:vAlign w:val="center"/>
          </w:tcPr>
          <w:p w14:paraId="01C32DA6" w14:textId="0D0409E6" w:rsidR="00522ADB" w:rsidRDefault="00522ADB" w:rsidP="00522ADB">
            <w:pPr>
              <w:pStyle w:val="ListParagraph"/>
              <w:ind w:left="455"/>
            </w:pPr>
            <w:ins w:id="1787" w:author="Rafi Aziizi" w:date="2021-11-12T14:48:00Z">
              <w:r>
                <w:t>2a. Memasukan data guru yang tidak ada didalam sistem</w:t>
              </w:r>
            </w:ins>
            <w:del w:id="1788" w:author="Rafi Aziizi" w:date="2021-11-12T14:48:00Z">
              <w:r w:rsidDel="003B2590">
                <w:delText>3a. Tidak memenuhi persyaratan untuk melakukan pengelolaan baik itu hapus, edit, tambah maupun lihat data walikelas</w:delText>
              </w:r>
            </w:del>
          </w:p>
        </w:tc>
        <w:tc>
          <w:tcPr>
            <w:tcW w:w="3964" w:type="dxa"/>
            <w:vAlign w:val="center"/>
          </w:tcPr>
          <w:p w14:paraId="37BAD900" w14:textId="77777777" w:rsidR="00522ADB" w:rsidRDefault="00522ADB" w:rsidP="00522ADB">
            <w:pPr>
              <w:pStyle w:val="ListParagraph"/>
              <w:spacing w:after="160"/>
              <w:ind w:left="468"/>
            </w:pPr>
          </w:p>
        </w:tc>
      </w:tr>
      <w:tr w:rsidR="00522ADB" w14:paraId="7AC6F912" w14:textId="77777777" w:rsidTr="008159DF">
        <w:trPr>
          <w:jc w:val="center"/>
        </w:trPr>
        <w:tc>
          <w:tcPr>
            <w:tcW w:w="3827" w:type="dxa"/>
            <w:vAlign w:val="center"/>
          </w:tcPr>
          <w:p w14:paraId="710301C5" w14:textId="77777777" w:rsidR="00522ADB" w:rsidRDefault="00522ADB" w:rsidP="00522ADB">
            <w:pPr>
              <w:pStyle w:val="ListParagraph"/>
              <w:ind w:left="450"/>
            </w:pPr>
          </w:p>
        </w:tc>
        <w:tc>
          <w:tcPr>
            <w:tcW w:w="3964" w:type="dxa"/>
            <w:vAlign w:val="center"/>
          </w:tcPr>
          <w:p w14:paraId="1B67DE47" w14:textId="1DBE00A5" w:rsidR="00522ADB" w:rsidRDefault="00522ADB" w:rsidP="00522ADB">
            <w:pPr>
              <w:pStyle w:val="ListParagraph"/>
              <w:spacing w:after="160"/>
              <w:ind w:left="468"/>
            </w:pPr>
            <w:ins w:id="1789" w:author="Rafi Aziizi" w:date="2021-11-12T14:48:00Z">
              <w:r>
                <w:t>2b. Menampilkan pemberitahuan melalui notifikasi bahwa data guru tidak ditemukan</w:t>
              </w:r>
            </w:ins>
            <w:del w:id="1790" w:author="Rafi Aziizi" w:date="2021-11-12T14:48:00Z">
              <w:r w:rsidDel="003B2590">
                <w:delText xml:space="preserve">3b. Menampilkan pemberitahuan melalui notifikasi bahwa terdapat kendala apabila melakukan kesalahan dalam pengelolaan data walikelas </w:delText>
              </w:r>
            </w:del>
          </w:p>
        </w:tc>
      </w:tr>
    </w:tbl>
    <w:p w14:paraId="41DFEFB7" w14:textId="77777777" w:rsidR="00443E24" w:rsidRDefault="00443E24" w:rsidP="00443E24"/>
    <w:p w14:paraId="2389E14C" w14:textId="2902AC28" w:rsidR="00270503" w:rsidRDefault="00270503" w:rsidP="00FF2590">
      <w:pPr>
        <w:pStyle w:val="ListParagraph"/>
        <w:numPr>
          <w:ilvl w:val="0"/>
          <w:numId w:val="25"/>
        </w:numPr>
        <w:ind w:left="426"/>
        <w:rPr>
          <w:ins w:id="1791" w:author="Rafi Aziizi" w:date="2021-11-12T14:56:00Z"/>
        </w:rPr>
      </w:pPr>
      <w:r>
        <w:t>Skenario Kelola Kelas</w:t>
      </w:r>
    </w:p>
    <w:p w14:paraId="669338DF" w14:textId="7990E324" w:rsidR="005D5AD6" w:rsidRDefault="005D5AD6" w:rsidP="005D5AD6">
      <w:pPr>
        <w:ind w:firstLine="426"/>
        <w:rPr>
          <w:ins w:id="1792" w:author="Rafi Aziizi" w:date="2021-11-12T14:54:00Z"/>
        </w:rPr>
        <w:pPrChange w:id="1793" w:author="Rafi Aziizi" w:date="2021-11-12T14:56:00Z">
          <w:pPr>
            <w:pStyle w:val="ListParagraph"/>
            <w:numPr>
              <w:numId w:val="25"/>
            </w:numPr>
            <w:ind w:left="426" w:hanging="360"/>
          </w:pPr>
        </w:pPrChange>
      </w:pPr>
      <w:ins w:id="1794" w:author="Rafi Aziizi" w:date="2021-11-12T14:56:00Z">
        <w:r>
          <w:t xml:space="preserve">Pada skenario kelola </w:t>
        </w:r>
      </w:ins>
      <w:ins w:id="1795" w:author="Rafi Aziizi" w:date="2021-11-12T14:57:00Z">
        <w:r>
          <w:t>kelas</w:t>
        </w:r>
      </w:ins>
      <w:ins w:id="1796" w:author="Rafi Aziizi" w:date="2021-11-12T14:56:00Z">
        <w:r>
          <w:t xml:space="preserve"> terdapat 4 generalisasi data yaitu tambah </w:t>
        </w:r>
        <w:r>
          <w:t>kelas</w:t>
        </w:r>
        <w:r>
          <w:t xml:space="preserve">, hapus </w:t>
        </w:r>
        <w:r>
          <w:t>kelas</w:t>
        </w:r>
        <w:r>
          <w:t xml:space="preserve">, edit </w:t>
        </w:r>
      </w:ins>
      <w:ins w:id="1797" w:author="Rafi Aziizi" w:date="2021-11-12T14:57:00Z">
        <w:r>
          <w:t>kelas</w:t>
        </w:r>
      </w:ins>
      <w:ins w:id="1798" w:author="Rafi Aziizi" w:date="2021-11-12T14:56:00Z">
        <w:r>
          <w:t xml:space="preserve"> dan lihat </w:t>
        </w:r>
      </w:ins>
      <w:ins w:id="1799" w:author="Rafi Aziizi" w:date="2021-11-12T14:57:00Z">
        <w:r>
          <w:t>kelas</w:t>
        </w:r>
      </w:ins>
      <w:ins w:id="1800" w:author="Rafi Aziizi" w:date="2021-11-12T14:56:00Z">
        <w:r>
          <w:t>. Hal tersebut dijelaskan pada poin-poin dibawah ini :</w:t>
        </w:r>
      </w:ins>
    </w:p>
    <w:p w14:paraId="2C7D1D91" w14:textId="0B8313EB" w:rsidR="005D5AD6" w:rsidRDefault="005D5AD6" w:rsidP="005D5AD6">
      <w:pPr>
        <w:ind w:left="66"/>
        <w:rPr>
          <w:ins w:id="1801" w:author="Rafi Aziizi" w:date="2021-11-12T14:55:00Z"/>
        </w:rPr>
      </w:pPr>
      <w:ins w:id="1802" w:author="Rafi Aziizi" w:date="2021-11-12T14:55:00Z">
        <w:r>
          <w:t xml:space="preserve">a. Skenario Tambah </w:t>
        </w:r>
        <w:r>
          <w:t>Kelas</w:t>
        </w:r>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5D5AD6" w:rsidRPr="00A46E0B" w14:paraId="5B7FDE71" w14:textId="77777777" w:rsidTr="00C70CAF">
        <w:trPr>
          <w:jc w:val="center"/>
          <w:ins w:id="1803" w:author="Rafi Aziizi" w:date="2021-11-12T14:55:00Z"/>
        </w:trPr>
        <w:tc>
          <w:tcPr>
            <w:tcW w:w="3827" w:type="dxa"/>
            <w:shd w:val="clear" w:color="auto" w:fill="F2EE98"/>
            <w:vAlign w:val="center"/>
          </w:tcPr>
          <w:p w14:paraId="56E40C6E" w14:textId="77777777" w:rsidR="005D5AD6" w:rsidRPr="0044182F" w:rsidRDefault="005D5AD6" w:rsidP="00C70CAF">
            <w:pPr>
              <w:rPr>
                <w:ins w:id="1804" w:author="Rafi Aziizi" w:date="2021-11-12T14:55:00Z"/>
                <w:b/>
              </w:rPr>
            </w:pPr>
            <w:ins w:id="1805" w:author="Rafi Aziizi" w:date="2021-11-12T14:55:00Z">
              <w:r w:rsidRPr="0044182F">
                <w:rPr>
                  <w:b/>
                </w:rPr>
                <w:t>Name</w:t>
              </w:r>
            </w:ins>
          </w:p>
        </w:tc>
        <w:tc>
          <w:tcPr>
            <w:tcW w:w="3964" w:type="dxa"/>
            <w:shd w:val="clear" w:color="auto" w:fill="F2EE98"/>
            <w:vAlign w:val="center"/>
          </w:tcPr>
          <w:p w14:paraId="05BDC01D" w14:textId="0505E7B8" w:rsidR="005D5AD6" w:rsidRPr="00A46E0B" w:rsidRDefault="005D5AD6" w:rsidP="00C70CAF">
            <w:pPr>
              <w:rPr>
                <w:ins w:id="1806" w:author="Rafi Aziizi" w:date="2021-11-12T14:55:00Z"/>
              </w:rPr>
            </w:pPr>
            <w:ins w:id="1807" w:author="Rafi Aziizi" w:date="2021-11-12T14:55:00Z">
              <w:r>
                <w:t xml:space="preserve">Tambah </w:t>
              </w:r>
              <w:r>
                <w:t>Kelas</w:t>
              </w:r>
            </w:ins>
          </w:p>
        </w:tc>
      </w:tr>
      <w:tr w:rsidR="005D5AD6" w:rsidRPr="002F6C1D" w14:paraId="6CDCA189" w14:textId="77777777" w:rsidTr="00C70CAF">
        <w:trPr>
          <w:jc w:val="center"/>
          <w:ins w:id="1808" w:author="Rafi Aziizi" w:date="2021-11-12T14:55:00Z"/>
        </w:trPr>
        <w:tc>
          <w:tcPr>
            <w:tcW w:w="3827" w:type="dxa"/>
            <w:vAlign w:val="center"/>
          </w:tcPr>
          <w:p w14:paraId="538580F2" w14:textId="77777777" w:rsidR="005D5AD6" w:rsidRPr="0044182F" w:rsidRDefault="005D5AD6" w:rsidP="00C70CAF">
            <w:pPr>
              <w:rPr>
                <w:ins w:id="1809" w:author="Rafi Aziizi" w:date="2021-11-12T14:55:00Z"/>
                <w:b/>
              </w:rPr>
            </w:pPr>
            <w:ins w:id="1810" w:author="Rafi Aziizi" w:date="2021-11-12T14:55:00Z">
              <w:r w:rsidRPr="0044182F">
                <w:rPr>
                  <w:b/>
                </w:rPr>
                <w:lastRenderedPageBreak/>
                <w:t>ID</w:t>
              </w:r>
            </w:ins>
          </w:p>
        </w:tc>
        <w:tc>
          <w:tcPr>
            <w:tcW w:w="3964" w:type="dxa"/>
            <w:vAlign w:val="center"/>
          </w:tcPr>
          <w:p w14:paraId="43B0B355" w14:textId="796549B8" w:rsidR="005D5AD6" w:rsidRPr="002F6C1D" w:rsidRDefault="005D5AD6" w:rsidP="00C70CAF">
            <w:pPr>
              <w:rPr>
                <w:ins w:id="1811" w:author="Rafi Aziizi" w:date="2021-11-12T14:55:00Z"/>
              </w:rPr>
            </w:pPr>
            <w:ins w:id="1812" w:author="Rafi Aziizi" w:date="2021-11-12T14:55:00Z">
              <w:r>
                <w:t>RC1</w:t>
              </w:r>
              <w:r>
                <w:t>5</w:t>
              </w:r>
            </w:ins>
          </w:p>
        </w:tc>
      </w:tr>
      <w:tr w:rsidR="005D5AD6" w:rsidRPr="000C722D" w14:paraId="1892EA69" w14:textId="77777777" w:rsidTr="00C70CAF">
        <w:trPr>
          <w:jc w:val="center"/>
          <w:ins w:id="1813" w:author="Rafi Aziizi" w:date="2021-11-12T14:55:00Z"/>
        </w:trPr>
        <w:tc>
          <w:tcPr>
            <w:tcW w:w="3827" w:type="dxa"/>
            <w:vAlign w:val="center"/>
          </w:tcPr>
          <w:p w14:paraId="672E06EB" w14:textId="77777777" w:rsidR="005D5AD6" w:rsidRPr="0044182F" w:rsidRDefault="005D5AD6" w:rsidP="00C70CAF">
            <w:pPr>
              <w:rPr>
                <w:ins w:id="1814" w:author="Rafi Aziizi" w:date="2021-11-12T14:55:00Z"/>
                <w:b/>
              </w:rPr>
            </w:pPr>
            <w:ins w:id="1815" w:author="Rafi Aziizi" w:date="2021-11-12T14:55:00Z">
              <w:r w:rsidRPr="0044182F">
                <w:rPr>
                  <w:b/>
                </w:rPr>
                <w:t>Description</w:t>
              </w:r>
            </w:ins>
          </w:p>
        </w:tc>
        <w:tc>
          <w:tcPr>
            <w:tcW w:w="3964" w:type="dxa"/>
          </w:tcPr>
          <w:p w14:paraId="6BCC52D7" w14:textId="251368E7" w:rsidR="005D5AD6" w:rsidRPr="000C722D" w:rsidRDefault="005D5AD6" w:rsidP="00C70CAF">
            <w:pPr>
              <w:rPr>
                <w:ins w:id="1816" w:author="Rafi Aziizi" w:date="2021-11-12T14:55:00Z"/>
              </w:rPr>
            </w:pPr>
            <w:ins w:id="1817" w:author="Rafi Aziizi" w:date="2021-11-12T14:55:00Z">
              <w:r>
                <w:t xml:space="preserve">Use case ini merupakan use case generalisasi dari kelola </w:t>
              </w:r>
              <w:r>
                <w:t>kelas</w:t>
              </w:r>
              <w:r>
                <w:t xml:space="preserve"> untuk menambah data kelas.</w:t>
              </w:r>
            </w:ins>
          </w:p>
        </w:tc>
      </w:tr>
      <w:tr w:rsidR="005D5AD6" w:rsidRPr="002F6C1D" w14:paraId="29DF0E76" w14:textId="77777777" w:rsidTr="00C70CAF">
        <w:trPr>
          <w:jc w:val="center"/>
          <w:ins w:id="1818" w:author="Rafi Aziizi" w:date="2021-11-12T14:55:00Z"/>
        </w:trPr>
        <w:tc>
          <w:tcPr>
            <w:tcW w:w="3827" w:type="dxa"/>
            <w:vAlign w:val="center"/>
          </w:tcPr>
          <w:p w14:paraId="57376BA0" w14:textId="77777777" w:rsidR="005D5AD6" w:rsidRPr="0044182F" w:rsidRDefault="005D5AD6" w:rsidP="00C70CAF">
            <w:pPr>
              <w:rPr>
                <w:ins w:id="1819" w:author="Rafi Aziizi" w:date="2021-11-12T14:55:00Z"/>
                <w:b/>
              </w:rPr>
            </w:pPr>
            <w:ins w:id="1820" w:author="Rafi Aziizi" w:date="2021-11-12T14:55:00Z">
              <w:r w:rsidRPr="0044182F">
                <w:rPr>
                  <w:b/>
                </w:rPr>
                <w:t>Actors</w:t>
              </w:r>
            </w:ins>
          </w:p>
        </w:tc>
        <w:tc>
          <w:tcPr>
            <w:tcW w:w="3964" w:type="dxa"/>
            <w:vAlign w:val="center"/>
          </w:tcPr>
          <w:p w14:paraId="0428BCC9" w14:textId="77777777" w:rsidR="005D5AD6" w:rsidRPr="002F6C1D" w:rsidRDefault="005D5AD6" w:rsidP="00C70CAF">
            <w:pPr>
              <w:rPr>
                <w:ins w:id="1821" w:author="Rafi Aziizi" w:date="2021-11-12T14:55:00Z"/>
              </w:rPr>
            </w:pPr>
            <w:ins w:id="1822" w:author="Rafi Aziizi" w:date="2021-11-12T14:55:00Z">
              <w:r>
                <w:t>Bag.IT, Guru BK.</w:t>
              </w:r>
            </w:ins>
          </w:p>
        </w:tc>
      </w:tr>
      <w:tr w:rsidR="005D5AD6" w:rsidRPr="0044182F" w14:paraId="4C3E00C3" w14:textId="77777777" w:rsidTr="00C70CAF">
        <w:trPr>
          <w:jc w:val="center"/>
          <w:ins w:id="1823" w:author="Rafi Aziizi" w:date="2021-11-12T14:55:00Z"/>
        </w:trPr>
        <w:tc>
          <w:tcPr>
            <w:tcW w:w="3827" w:type="dxa"/>
            <w:vAlign w:val="center"/>
          </w:tcPr>
          <w:p w14:paraId="6D3A9B7B" w14:textId="77777777" w:rsidR="005D5AD6" w:rsidRPr="0044182F" w:rsidRDefault="005D5AD6" w:rsidP="00C70CAF">
            <w:pPr>
              <w:rPr>
                <w:ins w:id="1824" w:author="Rafi Aziizi" w:date="2021-11-12T14:55:00Z"/>
                <w:b/>
              </w:rPr>
            </w:pPr>
            <w:ins w:id="1825" w:author="Rafi Aziizi" w:date="2021-11-12T14:55:00Z">
              <w:r w:rsidRPr="0044182F">
                <w:rPr>
                  <w:b/>
                </w:rPr>
                <w:t>Frequency of Use</w:t>
              </w:r>
            </w:ins>
          </w:p>
        </w:tc>
        <w:tc>
          <w:tcPr>
            <w:tcW w:w="3964" w:type="dxa"/>
            <w:vAlign w:val="center"/>
          </w:tcPr>
          <w:p w14:paraId="7C6BBCFC" w14:textId="77777777" w:rsidR="005D5AD6" w:rsidRPr="007B7AB3" w:rsidRDefault="005D5AD6" w:rsidP="00C70CAF">
            <w:pPr>
              <w:rPr>
                <w:ins w:id="1826" w:author="Rafi Aziizi" w:date="2021-11-12T14:55:00Z"/>
                <w:i/>
                <w:iCs/>
              </w:rPr>
            </w:pPr>
            <w:ins w:id="1827" w:author="Rafi Aziizi" w:date="2021-11-12T14:55:00Z">
              <w:r>
                <w:rPr>
                  <w:i/>
                  <w:iCs/>
                </w:rPr>
                <w:t>Conditional</w:t>
              </w:r>
            </w:ins>
          </w:p>
        </w:tc>
      </w:tr>
      <w:tr w:rsidR="005D5AD6" w:rsidRPr="0044182F" w14:paraId="25994BB1" w14:textId="77777777" w:rsidTr="00C70CAF">
        <w:trPr>
          <w:jc w:val="center"/>
          <w:ins w:id="1828" w:author="Rafi Aziizi" w:date="2021-11-12T14:55:00Z"/>
        </w:trPr>
        <w:tc>
          <w:tcPr>
            <w:tcW w:w="3827" w:type="dxa"/>
            <w:vAlign w:val="center"/>
          </w:tcPr>
          <w:p w14:paraId="01B0245E" w14:textId="77777777" w:rsidR="005D5AD6" w:rsidRPr="0044182F" w:rsidRDefault="005D5AD6" w:rsidP="00C70CAF">
            <w:pPr>
              <w:rPr>
                <w:ins w:id="1829" w:author="Rafi Aziizi" w:date="2021-11-12T14:55:00Z"/>
                <w:b/>
              </w:rPr>
            </w:pPr>
            <w:ins w:id="1830" w:author="Rafi Aziizi" w:date="2021-11-12T14:55:00Z">
              <w:r w:rsidRPr="0044182F">
                <w:rPr>
                  <w:b/>
                </w:rPr>
                <w:t>Triggers</w:t>
              </w:r>
            </w:ins>
          </w:p>
        </w:tc>
        <w:tc>
          <w:tcPr>
            <w:tcW w:w="3964" w:type="dxa"/>
            <w:vAlign w:val="center"/>
          </w:tcPr>
          <w:p w14:paraId="5D6FD05C" w14:textId="77777777" w:rsidR="005D5AD6" w:rsidRPr="0044182F" w:rsidRDefault="005D5AD6" w:rsidP="00C70CAF">
            <w:pPr>
              <w:rPr>
                <w:ins w:id="1831" w:author="Rafi Aziizi" w:date="2021-11-12T14:55:00Z"/>
              </w:rPr>
            </w:pPr>
            <w:ins w:id="1832" w:author="Rafi Aziizi" w:date="2021-11-12T14:55:00Z">
              <w:r>
                <w:t>-</w:t>
              </w:r>
            </w:ins>
          </w:p>
        </w:tc>
      </w:tr>
      <w:tr w:rsidR="005D5AD6" w:rsidRPr="0081005E" w14:paraId="180FB272" w14:textId="77777777" w:rsidTr="00C70CAF">
        <w:trPr>
          <w:jc w:val="center"/>
          <w:ins w:id="1833" w:author="Rafi Aziizi" w:date="2021-11-12T14:55:00Z"/>
        </w:trPr>
        <w:tc>
          <w:tcPr>
            <w:tcW w:w="3827" w:type="dxa"/>
            <w:vAlign w:val="center"/>
          </w:tcPr>
          <w:p w14:paraId="04F98FDC" w14:textId="77777777" w:rsidR="005D5AD6" w:rsidRPr="0044182F" w:rsidRDefault="005D5AD6" w:rsidP="00C70CAF">
            <w:pPr>
              <w:rPr>
                <w:ins w:id="1834" w:author="Rafi Aziizi" w:date="2021-11-12T14:55:00Z"/>
                <w:b/>
              </w:rPr>
            </w:pPr>
            <w:ins w:id="1835" w:author="Rafi Aziizi" w:date="2021-11-12T14:55:00Z">
              <w:r w:rsidRPr="0044182F">
                <w:rPr>
                  <w:b/>
                </w:rPr>
                <w:t>Pre-Conditions</w:t>
              </w:r>
            </w:ins>
          </w:p>
        </w:tc>
        <w:tc>
          <w:tcPr>
            <w:tcW w:w="3964" w:type="dxa"/>
            <w:vAlign w:val="center"/>
          </w:tcPr>
          <w:p w14:paraId="75109421" w14:textId="505E2775" w:rsidR="005D5AD6" w:rsidRPr="0081005E" w:rsidRDefault="005D5AD6" w:rsidP="00C70CAF">
            <w:pPr>
              <w:rPr>
                <w:ins w:id="1836" w:author="Rafi Aziizi" w:date="2021-11-12T14:55:00Z"/>
                <w:i/>
                <w:iCs/>
              </w:rPr>
            </w:pPr>
            <w:ins w:id="1837" w:author="Rafi Aziizi" w:date="2021-11-12T14:55:00Z">
              <w:r>
                <w:t xml:space="preserve">Data </w:t>
              </w:r>
            </w:ins>
            <w:ins w:id="1838" w:author="Rafi Aziizi" w:date="2021-11-12T14:56:00Z">
              <w:r>
                <w:t>kelas</w:t>
              </w:r>
              <w:r>
                <w:t xml:space="preserve"> </w:t>
              </w:r>
            </w:ins>
            <w:ins w:id="1839" w:author="Rafi Aziizi" w:date="2021-11-12T14:55:00Z">
              <w:r>
                <w:t>tidak ada</w:t>
              </w:r>
            </w:ins>
          </w:p>
        </w:tc>
      </w:tr>
      <w:tr w:rsidR="005D5AD6" w:rsidRPr="0048762E" w14:paraId="5493D24F" w14:textId="77777777" w:rsidTr="00C70CAF">
        <w:trPr>
          <w:jc w:val="center"/>
          <w:ins w:id="1840" w:author="Rafi Aziizi" w:date="2021-11-12T14:55:00Z"/>
        </w:trPr>
        <w:tc>
          <w:tcPr>
            <w:tcW w:w="3827" w:type="dxa"/>
            <w:vAlign w:val="center"/>
          </w:tcPr>
          <w:p w14:paraId="2D3D8E04" w14:textId="77777777" w:rsidR="005D5AD6" w:rsidRPr="0044182F" w:rsidRDefault="005D5AD6" w:rsidP="00C70CAF">
            <w:pPr>
              <w:rPr>
                <w:ins w:id="1841" w:author="Rafi Aziizi" w:date="2021-11-12T14:55:00Z"/>
                <w:b/>
              </w:rPr>
            </w:pPr>
            <w:ins w:id="1842" w:author="Rafi Aziizi" w:date="2021-11-12T14:55:00Z">
              <w:r w:rsidRPr="0044182F">
                <w:rPr>
                  <w:b/>
                </w:rPr>
                <w:t>Post-Conditions</w:t>
              </w:r>
            </w:ins>
          </w:p>
        </w:tc>
        <w:tc>
          <w:tcPr>
            <w:tcW w:w="3964" w:type="dxa"/>
            <w:vAlign w:val="center"/>
          </w:tcPr>
          <w:p w14:paraId="2D7DF7AF" w14:textId="7D70E396" w:rsidR="005D5AD6" w:rsidRPr="0048762E" w:rsidRDefault="005D5AD6" w:rsidP="00C70CAF">
            <w:pPr>
              <w:rPr>
                <w:ins w:id="1843" w:author="Rafi Aziizi" w:date="2021-11-12T14:55:00Z"/>
              </w:rPr>
            </w:pPr>
            <w:ins w:id="1844" w:author="Rafi Aziizi" w:date="2021-11-12T14:55:00Z">
              <w:r>
                <w:t xml:space="preserve">Data </w:t>
              </w:r>
            </w:ins>
            <w:ins w:id="1845" w:author="Rafi Aziizi" w:date="2021-11-12T14:56:00Z">
              <w:r>
                <w:t>kelas</w:t>
              </w:r>
              <w:r>
                <w:t xml:space="preserve"> </w:t>
              </w:r>
            </w:ins>
            <w:ins w:id="1846" w:author="Rafi Aziizi" w:date="2021-11-12T14:55:00Z">
              <w:r>
                <w:t>baru ditampilkan</w:t>
              </w:r>
            </w:ins>
          </w:p>
        </w:tc>
      </w:tr>
      <w:tr w:rsidR="005D5AD6" w:rsidRPr="0044182F" w14:paraId="56A9626A" w14:textId="77777777" w:rsidTr="00C70CAF">
        <w:trPr>
          <w:jc w:val="center"/>
          <w:ins w:id="1847" w:author="Rafi Aziizi" w:date="2021-11-12T14:55:00Z"/>
        </w:trPr>
        <w:tc>
          <w:tcPr>
            <w:tcW w:w="7791" w:type="dxa"/>
            <w:gridSpan w:val="2"/>
            <w:shd w:val="clear" w:color="auto" w:fill="F2EE98"/>
            <w:vAlign w:val="center"/>
          </w:tcPr>
          <w:p w14:paraId="45F80374" w14:textId="77777777" w:rsidR="005D5AD6" w:rsidRPr="0044182F" w:rsidRDefault="005D5AD6" w:rsidP="00C70CAF">
            <w:pPr>
              <w:jc w:val="center"/>
              <w:rPr>
                <w:ins w:id="1848" w:author="Rafi Aziizi" w:date="2021-11-12T14:55:00Z"/>
                <w:b/>
              </w:rPr>
            </w:pPr>
            <w:ins w:id="1849" w:author="Rafi Aziizi" w:date="2021-11-12T14:55:00Z">
              <w:r w:rsidRPr="0044182F">
                <w:rPr>
                  <w:b/>
                </w:rPr>
                <w:t>Main Course</w:t>
              </w:r>
            </w:ins>
          </w:p>
        </w:tc>
      </w:tr>
      <w:tr w:rsidR="005D5AD6" w:rsidRPr="0044182F" w14:paraId="20997C46" w14:textId="77777777" w:rsidTr="00C70CAF">
        <w:trPr>
          <w:jc w:val="center"/>
          <w:ins w:id="1850" w:author="Rafi Aziizi" w:date="2021-11-12T14:55:00Z"/>
        </w:trPr>
        <w:tc>
          <w:tcPr>
            <w:tcW w:w="3827" w:type="dxa"/>
            <w:shd w:val="clear" w:color="auto" w:fill="F2EE98"/>
            <w:vAlign w:val="center"/>
          </w:tcPr>
          <w:p w14:paraId="3B315E37" w14:textId="77777777" w:rsidR="005D5AD6" w:rsidRPr="0044182F" w:rsidRDefault="005D5AD6" w:rsidP="00C70CAF">
            <w:pPr>
              <w:jc w:val="center"/>
              <w:rPr>
                <w:ins w:id="1851" w:author="Rafi Aziizi" w:date="2021-11-12T14:55:00Z"/>
                <w:b/>
              </w:rPr>
            </w:pPr>
            <w:ins w:id="1852" w:author="Rafi Aziizi" w:date="2021-11-12T14:55:00Z">
              <w:r w:rsidRPr="0044182F">
                <w:rPr>
                  <w:b/>
                </w:rPr>
                <w:t>Aksi Aktor</w:t>
              </w:r>
            </w:ins>
          </w:p>
        </w:tc>
        <w:tc>
          <w:tcPr>
            <w:tcW w:w="3964" w:type="dxa"/>
            <w:shd w:val="clear" w:color="auto" w:fill="F2EE98"/>
            <w:vAlign w:val="center"/>
          </w:tcPr>
          <w:p w14:paraId="6FF8386C" w14:textId="77777777" w:rsidR="005D5AD6" w:rsidRPr="0044182F" w:rsidRDefault="005D5AD6" w:rsidP="00C70CAF">
            <w:pPr>
              <w:jc w:val="center"/>
              <w:rPr>
                <w:ins w:id="1853" w:author="Rafi Aziizi" w:date="2021-11-12T14:55:00Z"/>
                <w:b/>
              </w:rPr>
            </w:pPr>
            <w:ins w:id="1854" w:author="Rafi Aziizi" w:date="2021-11-12T14:55:00Z">
              <w:r w:rsidRPr="0044182F">
                <w:rPr>
                  <w:b/>
                </w:rPr>
                <w:t>Reaksi Sistem</w:t>
              </w:r>
            </w:ins>
          </w:p>
        </w:tc>
      </w:tr>
      <w:tr w:rsidR="005D5AD6" w:rsidRPr="0044182F" w14:paraId="3D6E865B" w14:textId="77777777" w:rsidTr="00C70CAF">
        <w:trPr>
          <w:jc w:val="center"/>
          <w:ins w:id="1855" w:author="Rafi Aziizi" w:date="2021-11-12T14:55:00Z"/>
        </w:trPr>
        <w:tc>
          <w:tcPr>
            <w:tcW w:w="3827" w:type="dxa"/>
            <w:vAlign w:val="center"/>
          </w:tcPr>
          <w:p w14:paraId="3B4158C8" w14:textId="113BDF69" w:rsidR="005D5AD6" w:rsidRPr="0044182F" w:rsidRDefault="005D5AD6" w:rsidP="00C70CAF">
            <w:pPr>
              <w:numPr>
                <w:ilvl w:val="0"/>
                <w:numId w:val="85"/>
              </w:numPr>
              <w:spacing w:after="160"/>
              <w:rPr>
                <w:ins w:id="1856" w:author="Rafi Aziizi" w:date="2021-11-12T14:55:00Z"/>
              </w:rPr>
            </w:pPr>
            <w:ins w:id="1857" w:author="Rafi Aziizi" w:date="2021-11-12T14:55:00Z">
              <w:r>
                <w:t xml:space="preserve">Memasuki menu “Tambah </w:t>
              </w:r>
            </w:ins>
            <w:ins w:id="1858" w:author="Rafi Aziizi" w:date="2021-11-12T14:56:00Z">
              <w:r>
                <w:t>Kelas</w:t>
              </w:r>
            </w:ins>
            <w:ins w:id="1859" w:author="Rafi Aziizi" w:date="2021-11-12T14:55:00Z">
              <w:r>
                <w:t>”</w:t>
              </w:r>
            </w:ins>
          </w:p>
        </w:tc>
        <w:tc>
          <w:tcPr>
            <w:tcW w:w="3964" w:type="dxa"/>
            <w:vAlign w:val="center"/>
          </w:tcPr>
          <w:p w14:paraId="54F7B1D8" w14:textId="77777777" w:rsidR="005D5AD6" w:rsidRPr="0044182F" w:rsidRDefault="005D5AD6" w:rsidP="00C70CAF">
            <w:pPr>
              <w:ind w:left="511"/>
              <w:rPr>
                <w:ins w:id="1860" w:author="Rafi Aziizi" w:date="2021-11-12T14:55:00Z"/>
              </w:rPr>
            </w:pPr>
          </w:p>
        </w:tc>
      </w:tr>
      <w:tr w:rsidR="005D5AD6" w:rsidRPr="0044182F" w14:paraId="23C4F0FC" w14:textId="77777777" w:rsidTr="00C70CAF">
        <w:trPr>
          <w:jc w:val="center"/>
          <w:ins w:id="1861" w:author="Rafi Aziizi" w:date="2021-11-12T14:55:00Z"/>
        </w:trPr>
        <w:tc>
          <w:tcPr>
            <w:tcW w:w="3827" w:type="dxa"/>
            <w:vAlign w:val="center"/>
          </w:tcPr>
          <w:p w14:paraId="5425378F" w14:textId="77777777" w:rsidR="005D5AD6" w:rsidRPr="0044182F" w:rsidRDefault="005D5AD6" w:rsidP="00C70CAF">
            <w:pPr>
              <w:ind w:left="510"/>
              <w:rPr>
                <w:ins w:id="1862" w:author="Rafi Aziizi" w:date="2021-11-12T14:55:00Z"/>
              </w:rPr>
            </w:pPr>
          </w:p>
        </w:tc>
        <w:tc>
          <w:tcPr>
            <w:tcW w:w="3964" w:type="dxa"/>
            <w:vAlign w:val="center"/>
          </w:tcPr>
          <w:p w14:paraId="32D1555F" w14:textId="6ECA3B1D" w:rsidR="005D5AD6" w:rsidRPr="0044182F" w:rsidRDefault="005D5AD6" w:rsidP="00C70CAF">
            <w:pPr>
              <w:numPr>
                <w:ilvl w:val="0"/>
                <w:numId w:val="85"/>
              </w:numPr>
              <w:spacing w:after="160"/>
              <w:ind w:left="511"/>
              <w:rPr>
                <w:ins w:id="1863" w:author="Rafi Aziizi" w:date="2021-11-12T14:55:00Z"/>
              </w:rPr>
            </w:pPr>
            <w:ins w:id="1864" w:author="Rafi Aziizi" w:date="2021-11-12T14:55:00Z">
              <w:r>
                <w:t xml:space="preserve">Menampilkan form tambah data </w:t>
              </w:r>
            </w:ins>
            <w:ins w:id="1865" w:author="Rafi Aziizi" w:date="2021-11-12T14:56:00Z">
              <w:r>
                <w:t>kelas</w:t>
              </w:r>
            </w:ins>
          </w:p>
        </w:tc>
      </w:tr>
      <w:tr w:rsidR="005D5AD6" w:rsidRPr="0044182F" w14:paraId="691BBF1F" w14:textId="77777777" w:rsidTr="00C70CAF">
        <w:trPr>
          <w:jc w:val="center"/>
          <w:ins w:id="1866" w:author="Rafi Aziizi" w:date="2021-11-12T14:55:00Z"/>
        </w:trPr>
        <w:tc>
          <w:tcPr>
            <w:tcW w:w="3827" w:type="dxa"/>
            <w:vAlign w:val="center"/>
          </w:tcPr>
          <w:p w14:paraId="555DB45C" w14:textId="50C6C776" w:rsidR="005D5AD6" w:rsidRPr="0044182F" w:rsidRDefault="005D5AD6" w:rsidP="00C70CAF">
            <w:pPr>
              <w:pStyle w:val="ListParagraph"/>
              <w:numPr>
                <w:ilvl w:val="0"/>
                <w:numId w:val="85"/>
              </w:numPr>
              <w:rPr>
                <w:ins w:id="1867" w:author="Rafi Aziizi" w:date="2021-11-12T14:55:00Z"/>
              </w:rPr>
            </w:pPr>
            <w:ins w:id="1868" w:author="Rafi Aziizi" w:date="2021-11-12T14:55:00Z">
              <w:r>
                <w:t xml:space="preserve">Mengisi form tambah data </w:t>
              </w:r>
            </w:ins>
            <w:ins w:id="1869" w:author="Rafi Aziizi" w:date="2021-11-12T14:56:00Z">
              <w:r>
                <w:t>kelas</w:t>
              </w:r>
            </w:ins>
          </w:p>
        </w:tc>
        <w:tc>
          <w:tcPr>
            <w:tcW w:w="3964" w:type="dxa"/>
            <w:vAlign w:val="center"/>
          </w:tcPr>
          <w:p w14:paraId="06DD0BD6" w14:textId="77777777" w:rsidR="005D5AD6" w:rsidRDefault="005D5AD6" w:rsidP="00C70CAF">
            <w:pPr>
              <w:spacing w:after="160"/>
              <w:ind w:left="511"/>
              <w:rPr>
                <w:ins w:id="1870" w:author="Rafi Aziizi" w:date="2021-11-12T14:55:00Z"/>
              </w:rPr>
            </w:pPr>
          </w:p>
        </w:tc>
      </w:tr>
      <w:tr w:rsidR="005D5AD6" w:rsidRPr="0044182F" w14:paraId="0EE682E9" w14:textId="77777777" w:rsidTr="00C70CAF">
        <w:trPr>
          <w:jc w:val="center"/>
          <w:ins w:id="1871" w:author="Rafi Aziizi" w:date="2021-11-12T14:55:00Z"/>
        </w:trPr>
        <w:tc>
          <w:tcPr>
            <w:tcW w:w="3827" w:type="dxa"/>
            <w:vAlign w:val="center"/>
          </w:tcPr>
          <w:p w14:paraId="687FF2CF" w14:textId="77777777" w:rsidR="005D5AD6" w:rsidRDefault="005D5AD6" w:rsidP="00C70CAF">
            <w:pPr>
              <w:pStyle w:val="ListParagraph"/>
              <w:rPr>
                <w:ins w:id="1872" w:author="Rafi Aziizi" w:date="2021-11-12T14:55:00Z"/>
              </w:rPr>
            </w:pPr>
          </w:p>
        </w:tc>
        <w:tc>
          <w:tcPr>
            <w:tcW w:w="3964" w:type="dxa"/>
            <w:vAlign w:val="center"/>
          </w:tcPr>
          <w:p w14:paraId="0F92D448" w14:textId="59FA5C80" w:rsidR="005D5AD6" w:rsidRDefault="005D5AD6" w:rsidP="00C70CAF">
            <w:pPr>
              <w:pStyle w:val="ListParagraph"/>
              <w:numPr>
                <w:ilvl w:val="0"/>
                <w:numId w:val="85"/>
              </w:numPr>
              <w:spacing w:after="160"/>
              <w:rPr>
                <w:ins w:id="1873" w:author="Rafi Aziizi" w:date="2021-11-12T14:55:00Z"/>
              </w:rPr>
            </w:pPr>
            <w:ins w:id="1874" w:author="Rafi Aziizi" w:date="2021-11-12T14:55:00Z">
              <w:r>
                <w:t xml:space="preserve">Menyimpan data </w:t>
              </w:r>
            </w:ins>
            <w:ins w:id="1875" w:author="Rafi Aziizi" w:date="2021-11-12T14:56:00Z">
              <w:r>
                <w:t>kelas</w:t>
              </w:r>
              <w:r>
                <w:t xml:space="preserve"> </w:t>
              </w:r>
            </w:ins>
            <w:ins w:id="1876" w:author="Rafi Aziizi" w:date="2021-11-12T14:55:00Z">
              <w:r>
                <w:t xml:space="preserve">baru pada </w:t>
              </w:r>
              <w:r w:rsidRPr="00C70CAF">
                <w:rPr>
                  <w:i/>
                  <w:iCs/>
                </w:rPr>
                <w:t>database</w:t>
              </w:r>
            </w:ins>
          </w:p>
        </w:tc>
      </w:tr>
      <w:tr w:rsidR="005D5AD6" w:rsidRPr="001B1AF9" w14:paraId="6B0FF735" w14:textId="77777777" w:rsidTr="00C70CAF">
        <w:trPr>
          <w:jc w:val="center"/>
          <w:ins w:id="1877" w:author="Rafi Aziizi" w:date="2021-11-12T14:55:00Z"/>
        </w:trPr>
        <w:tc>
          <w:tcPr>
            <w:tcW w:w="7791" w:type="dxa"/>
            <w:gridSpan w:val="2"/>
            <w:shd w:val="clear" w:color="auto" w:fill="F2EE98"/>
            <w:vAlign w:val="center"/>
          </w:tcPr>
          <w:p w14:paraId="3C38D353" w14:textId="77777777" w:rsidR="005D5AD6" w:rsidRPr="001B1AF9" w:rsidRDefault="005D5AD6" w:rsidP="00C70CAF">
            <w:pPr>
              <w:pStyle w:val="ListParagraph"/>
              <w:spacing w:after="160"/>
              <w:ind w:left="468"/>
              <w:jc w:val="center"/>
              <w:rPr>
                <w:ins w:id="1878" w:author="Rafi Aziizi" w:date="2021-11-12T14:55:00Z"/>
                <w:b/>
                <w:bCs/>
              </w:rPr>
            </w:pPr>
            <w:ins w:id="1879" w:author="Rafi Aziizi" w:date="2021-11-12T14:55:00Z">
              <w:r w:rsidRPr="001B1AF9">
                <w:rPr>
                  <w:b/>
                  <w:bCs/>
                </w:rPr>
                <w:t>Skenario Eksepsi (Optional)</w:t>
              </w:r>
            </w:ins>
          </w:p>
        </w:tc>
      </w:tr>
      <w:tr w:rsidR="005D5AD6" w:rsidRPr="001B1AF9" w14:paraId="7CDE4142" w14:textId="77777777" w:rsidTr="00C70CAF">
        <w:trPr>
          <w:jc w:val="center"/>
          <w:ins w:id="1880" w:author="Rafi Aziizi" w:date="2021-11-12T14:55:00Z"/>
        </w:trPr>
        <w:tc>
          <w:tcPr>
            <w:tcW w:w="3827" w:type="dxa"/>
            <w:shd w:val="clear" w:color="auto" w:fill="F2EE98"/>
            <w:vAlign w:val="center"/>
          </w:tcPr>
          <w:p w14:paraId="5E8BA736" w14:textId="77777777" w:rsidR="005D5AD6" w:rsidRPr="001B1AF9" w:rsidRDefault="005D5AD6" w:rsidP="00C70CAF">
            <w:pPr>
              <w:pStyle w:val="ListParagraph"/>
              <w:ind w:left="450"/>
              <w:jc w:val="center"/>
              <w:rPr>
                <w:ins w:id="1881" w:author="Rafi Aziizi" w:date="2021-11-12T14:55:00Z"/>
                <w:b/>
                <w:bCs/>
              </w:rPr>
            </w:pPr>
            <w:ins w:id="1882" w:author="Rafi Aziizi" w:date="2021-11-12T14:55:00Z">
              <w:r w:rsidRPr="001B1AF9">
                <w:rPr>
                  <w:b/>
                  <w:bCs/>
                </w:rPr>
                <w:t>Aksi Aktor</w:t>
              </w:r>
            </w:ins>
          </w:p>
        </w:tc>
        <w:tc>
          <w:tcPr>
            <w:tcW w:w="3964" w:type="dxa"/>
            <w:shd w:val="clear" w:color="auto" w:fill="F2EE98"/>
            <w:vAlign w:val="center"/>
          </w:tcPr>
          <w:p w14:paraId="2E9A9F4E" w14:textId="77777777" w:rsidR="005D5AD6" w:rsidRPr="001B1AF9" w:rsidRDefault="005D5AD6" w:rsidP="00C70CAF">
            <w:pPr>
              <w:pStyle w:val="ListParagraph"/>
              <w:spacing w:after="160"/>
              <w:ind w:left="468"/>
              <w:jc w:val="center"/>
              <w:rPr>
                <w:ins w:id="1883" w:author="Rafi Aziizi" w:date="2021-11-12T14:55:00Z"/>
                <w:b/>
                <w:bCs/>
              </w:rPr>
            </w:pPr>
            <w:ins w:id="1884" w:author="Rafi Aziizi" w:date="2021-11-12T14:55:00Z">
              <w:r w:rsidRPr="001B1AF9">
                <w:rPr>
                  <w:b/>
                  <w:bCs/>
                </w:rPr>
                <w:t>Reaksi Sistem</w:t>
              </w:r>
            </w:ins>
          </w:p>
        </w:tc>
      </w:tr>
      <w:tr w:rsidR="005D5AD6" w14:paraId="1E83F530" w14:textId="77777777" w:rsidTr="00C70CAF">
        <w:trPr>
          <w:jc w:val="center"/>
          <w:ins w:id="1885" w:author="Rafi Aziizi" w:date="2021-11-12T14:55:00Z"/>
        </w:trPr>
        <w:tc>
          <w:tcPr>
            <w:tcW w:w="3827" w:type="dxa"/>
            <w:vAlign w:val="center"/>
          </w:tcPr>
          <w:p w14:paraId="757A7D94" w14:textId="5B0B49FE" w:rsidR="005D5AD6" w:rsidRDefault="005D5AD6" w:rsidP="00C70CAF">
            <w:pPr>
              <w:ind w:left="360"/>
              <w:rPr>
                <w:ins w:id="1886" w:author="Rafi Aziizi" w:date="2021-11-12T14:55:00Z"/>
              </w:rPr>
            </w:pPr>
            <w:ins w:id="1887" w:author="Rafi Aziizi" w:date="2021-11-12T14:55:00Z">
              <w:r>
                <w:t xml:space="preserve">3a. Tidak memasukan data secara lengkap pada form tambah data </w:t>
              </w:r>
            </w:ins>
            <w:ins w:id="1888" w:author="Rafi Aziizi" w:date="2021-11-12T14:56:00Z">
              <w:r>
                <w:t>kelas</w:t>
              </w:r>
            </w:ins>
          </w:p>
        </w:tc>
        <w:tc>
          <w:tcPr>
            <w:tcW w:w="3964" w:type="dxa"/>
            <w:vAlign w:val="center"/>
          </w:tcPr>
          <w:p w14:paraId="773099AA" w14:textId="77777777" w:rsidR="005D5AD6" w:rsidRDefault="005D5AD6" w:rsidP="00C70CAF">
            <w:pPr>
              <w:pStyle w:val="ListParagraph"/>
              <w:spacing w:after="160"/>
              <w:ind w:left="468"/>
              <w:rPr>
                <w:ins w:id="1889" w:author="Rafi Aziizi" w:date="2021-11-12T14:55:00Z"/>
              </w:rPr>
            </w:pPr>
          </w:p>
        </w:tc>
      </w:tr>
      <w:tr w:rsidR="005D5AD6" w14:paraId="76EE5A8A" w14:textId="77777777" w:rsidTr="00C70CAF">
        <w:trPr>
          <w:jc w:val="center"/>
          <w:ins w:id="1890" w:author="Rafi Aziizi" w:date="2021-11-12T14:55:00Z"/>
        </w:trPr>
        <w:tc>
          <w:tcPr>
            <w:tcW w:w="3827" w:type="dxa"/>
            <w:vAlign w:val="center"/>
          </w:tcPr>
          <w:p w14:paraId="4761F19A" w14:textId="77777777" w:rsidR="005D5AD6" w:rsidRDefault="005D5AD6" w:rsidP="00C70CAF">
            <w:pPr>
              <w:pStyle w:val="ListParagraph"/>
              <w:ind w:left="450"/>
              <w:rPr>
                <w:ins w:id="1891" w:author="Rafi Aziizi" w:date="2021-11-12T14:55:00Z"/>
              </w:rPr>
            </w:pPr>
          </w:p>
        </w:tc>
        <w:tc>
          <w:tcPr>
            <w:tcW w:w="3964" w:type="dxa"/>
            <w:vAlign w:val="center"/>
          </w:tcPr>
          <w:p w14:paraId="137E7F82" w14:textId="4DA4DB68" w:rsidR="005D5AD6" w:rsidRDefault="005D5AD6" w:rsidP="00C70CAF">
            <w:pPr>
              <w:spacing w:after="160"/>
              <w:ind w:left="360"/>
              <w:rPr>
                <w:ins w:id="1892" w:author="Rafi Aziizi" w:date="2021-11-12T14:55:00Z"/>
              </w:rPr>
            </w:pPr>
            <w:ins w:id="1893" w:author="Rafi Aziizi" w:date="2021-11-12T14:55:00Z">
              <w:r>
                <w:t xml:space="preserve">3b. Menampilkan pemberitahuan melalui notifikasi bahwa data </w:t>
              </w:r>
            </w:ins>
            <w:ins w:id="1894" w:author="Rafi Aziizi" w:date="2021-11-12T14:56:00Z">
              <w:r>
                <w:t>kelas</w:t>
              </w:r>
              <w:r>
                <w:t xml:space="preserve"> </w:t>
              </w:r>
            </w:ins>
            <w:ins w:id="1895" w:author="Rafi Aziizi" w:date="2021-11-12T14:55:00Z">
              <w:r>
                <w:t>tidak memenuhi persyaratan dan gagal ditambahkan</w:t>
              </w:r>
            </w:ins>
          </w:p>
        </w:tc>
      </w:tr>
    </w:tbl>
    <w:p w14:paraId="311468CE" w14:textId="77777777" w:rsidR="005D5AD6" w:rsidRDefault="005D5AD6" w:rsidP="005D5AD6">
      <w:pPr>
        <w:ind w:left="66"/>
        <w:rPr>
          <w:ins w:id="1896" w:author="Rafi Aziizi" w:date="2021-11-12T14:55:00Z"/>
        </w:rPr>
      </w:pPr>
    </w:p>
    <w:p w14:paraId="7705664C" w14:textId="772E7393" w:rsidR="005D5AD6" w:rsidRDefault="005D5AD6" w:rsidP="005D5AD6">
      <w:pPr>
        <w:ind w:left="66"/>
        <w:rPr>
          <w:ins w:id="1897" w:author="Rafi Aziizi" w:date="2021-11-12T14:55:00Z"/>
        </w:rPr>
      </w:pPr>
      <w:ins w:id="1898" w:author="Rafi Aziizi" w:date="2021-11-12T14:55:00Z">
        <w:r>
          <w:lastRenderedPageBreak/>
          <w:t xml:space="preserve">b. Skenario Hapus </w:t>
        </w:r>
      </w:ins>
      <w:ins w:id="1899" w:author="Rafi Aziizi" w:date="2021-11-12T14:57:00Z">
        <w:r>
          <w:t>Kelas</w:t>
        </w:r>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5D5AD6" w:rsidRPr="00A46E0B" w14:paraId="177E5F59" w14:textId="77777777" w:rsidTr="00C70CAF">
        <w:trPr>
          <w:jc w:val="center"/>
          <w:ins w:id="1900" w:author="Rafi Aziizi" w:date="2021-11-12T14:55:00Z"/>
        </w:trPr>
        <w:tc>
          <w:tcPr>
            <w:tcW w:w="3827" w:type="dxa"/>
            <w:shd w:val="clear" w:color="auto" w:fill="F2EE98"/>
            <w:vAlign w:val="center"/>
          </w:tcPr>
          <w:p w14:paraId="25326C0B" w14:textId="77777777" w:rsidR="005D5AD6" w:rsidRPr="0044182F" w:rsidRDefault="005D5AD6" w:rsidP="00C70CAF">
            <w:pPr>
              <w:rPr>
                <w:ins w:id="1901" w:author="Rafi Aziizi" w:date="2021-11-12T14:55:00Z"/>
                <w:b/>
              </w:rPr>
            </w:pPr>
            <w:ins w:id="1902" w:author="Rafi Aziizi" w:date="2021-11-12T14:55:00Z">
              <w:r w:rsidRPr="0044182F">
                <w:rPr>
                  <w:b/>
                </w:rPr>
                <w:t>Name</w:t>
              </w:r>
            </w:ins>
          </w:p>
        </w:tc>
        <w:tc>
          <w:tcPr>
            <w:tcW w:w="3964" w:type="dxa"/>
            <w:shd w:val="clear" w:color="auto" w:fill="F2EE98"/>
            <w:vAlign w:val="center"/>
          </w:tcPr>
          <w:p w14:paraId="1A67B458" w14:textId="669C2C17" w:rsidR="005D5AD6" w:rsidRPr="00A46E0B" w:rsidRDefault="005D5AD6" w:rsidP="00C70CAF">
            <w:pPr>
              <w:rPr>
                <w:ins w:id="1903" w:author="Rafi Aziizi" w:date="2021-11-12T14:55:00Z"/>
              </w:rPr>
            </w:pPr>
            <w:ins w:id="1904" w:author="Rafi Aziizi" w:date="2021-11-12T14:55:00Z">
              <w:r>
                <w:t xml:space="preserve">Hapus </w:t>
              </w:r>
            </w:ins>
            <w:ins w:id="1905" w:author="Rafi Aziizi" w:date="2021-11-12T14:57:00Z">
              <w:r>
                <w:t>Kelas</w:t>
              </w:r>
            </w:ins>
          </w:p>
        </w:tc>
      </w:tr>
      <w:tr w:rsidR="005D5AD6" w:rsidRPr="002F6C1D" w14:paraId="4A83A182" w14:textId="77777777" w:rsidTr="00C70CAF">
        <w:trPr>
          <w:jc w:val="center"/>
          <w:ins w:id="1906" w:author="Rafi Aziizi" w:date="2021-11-12T14:55:00Z"/>
        </w:trPr>
        <w:tc>
          <w:tcPr>
            <w:tcW w:w="3827" w:type="dxa"/>
            <w:vAlign w:val="center"/>
          </w:tcPr>
          <w:p w14:paraId="661CA8D4" w14:textId="77777777" w:rsidR="005D5AD6" w:rsidRPr="0044182F" w:rsidRDefault="005D5AD6" w:rsidP="00C70CAF">
            <w:pPr>
              <w:rPr>
                <w:ins w:id="1907" w:author="Rafi Aziizi" w:date="2021-11-12T14:55:00Z"/>
                <w:b/>
              </w:rPr>
            </w:pPr>
            <w:ins w:id="1908" w:author="Rafi Aziizi" w:date="2021-11-12T14:55:00Z">
              <w:r w:rsidRPr="0044182F">
                <w:rPr>
                  <w:b/>
                </w:rPr>
                <w:t>ID</w:t>
              </w:r>
            </w:ins>
          </w:p>
        </w:tc>
        <w:tc>
          <w:tcPr>
            <w:tcW w:w="3964" w:type="dxa"/>
            <w:vAlign w:val="center"/>
          </w:tcPr>
          <w:p w14:paraId="7485C280" w14:textId="0DAD08F8" w:rsidR="005D5AD6" w:rsidRPr="002F6C1D" w:rsidRDefault="005D5AD6" w:rsidP="00C70CAF">
            <w:pPr>
              <w:rPr>
                <w:ins w:id="1909" w:author="Rafi Aziizi" w:date="2021-11-12T14:55:00Z"/>
              </w:rPr>
            </w:pPr>
            <w:ins w:id="1910" w:author="Rafi Aziizi" w:date="2021-11-12T14:55:00Z">
              <w:r>
                <w:t>RC1</w:t>
              </w:r>
            </w:ins>
            <w:ins w:id="1911" w:author="Rafi Aziizi" w:date="2021-11-12T14:57:00Z">
              <w:r>
                <w:t>5</w:t>
              </w:r>
            </w:ins>
          </w:p>
        </w:tc>
      </w:tr>
      <w:tr w:rsidR="005D5AD6" w:rsidRPr="000C722D" w14:paraId="54907D8A" w14:textId="77777777" w:rsidTr="00C70CAF">
        <w:trPr>
          <w:jc w:val="center"/>
          <w:ins w:id="1912" w:author="Rafi Aziizi" w:date="2021-11-12T14:55:00Z"/>
        </w:trPr>
        <w:tc>
          <w:tcPr>
            <w:tcW w:w="3827" w:type="dxa"/>
            <w:vAlign w:val="center"/>
          </w:tcPr>
          <w:p w14:paraId="36D7DF8E" w14:textId="77777777" w:rsidR="005D5AD6" w:rsidRPr="0044182F" w:rsidRDefault="005D5AD6" w:rsidP="00C70CAF">
            <w:pPr>
              <w:rPr>
                <w:ins w:id="1913" w:author="Rafi Aziizi" w:date="2021-11-12T14:55:00Z"/>
                <w:b/>
              </w:rPr>
            </w:pPr>
            <w:ins w:id="1914" w:author="Rafi Aziizi" w:date="2021-11-12T14:55:00Z">
              <w:r w:rsidRPr="0044182F">
                <w:rPr>
                  <w:b/>
                </w:rPr>
                <w:t>Description</w:t>
              </w:r>
            </w:ins>
          </w:p>
        </w:tc>
        <w:tc>
          <w:tcPr>
            <w:tcW w:w="3964" w:type="dxa"/>
          </w:tcPr>
          <w:p w14:paraId="12A81092" w14:textId="2ECE2011" w:rsidR="005D5AD6" w:rsidRPr="000C722D" w:rsidRDefault="005D5AD6" w:rsidP="00C70CAF">
            <w:pPr>
              <w:rPr>
                <w:ins w:id="1915" w:author="Rafi Aziizi" w:date="2021-11-12T14:55:00Z"/>
              </w:rPr>
            </w:pPr>
            <w:ins w:id="1916" w:author="Rafi Aziizi" w:date="2021-11-12T14:55:00Z">
              <w:r>
                <w:t xml:space="preserve">Use case ini merupakan use case generalisasi dari kelola </w:t>
              </w:r>
            </w:ins>
            <w:ins w:id="1917" w:author="Rafi Aziizi" w:date="2021-11-12T14:57:00Z">
              <w:r>
                <w:t>kelas</w:t>
              </w:r>
            </w:ins>
            <w:ins w:id="1918" w:author="Rafi Aziizi" w:date="2021-11-12T14:55:00Z">
              <w:r>
                <w:t xml:space="preserve"> untuk menghapus data </w:t>
              </w:r>
            </w:ins>
            <w:ins w:id="1919" w:author="Rafi Aziizi" w:date="2021-11-12T14:57:00Z">
              <w:r>
                <w:t>kelas</w:t>
              </w:r>
            </w:ins>
            <w:ins w:id="1920" w:author="Rafi Aziizi" w:date="2021-11-12T14:55:00Z">
              <w:r>
                <w:t>.</w:t>
              </w:r>
            </w:ins>
          </w:p>
        </w:tc>
      </w:tr>
      <w:tr w:rsidR="005D5AD6" w:rsidRPr="002F6C1D" w14:paraId="21E2F5E8" w14:textId="77777777" w:rsidTr="00C70CAF">
        <w:trPr>
          <w:jc w:val="center"/>
          <w:ins w:id="1921" w:author="Rafi Aziizi" w:date="2021-11-12T14:55:00Z"/>
        </w:trPr>
        <w:tc>
          <w:tcPr>
            <w:tcW w:w="3827" w:type="dxa"/>
            <w:vAlign w:val="center"/>
          </w:tcPr>
          <w:p w14:paraId="462D026E" w14:textId="77777777" w:rsidR="005D5AD6" w:rsidRPr="0044182F" w:rsidRDefault="005D5AD6" w:rsidP="00C70CAF">
            <w:pPr>
              <w:rPr>
                <w:ins w:id="1922" w:author="Rafi Aziizi" w:date="2021-11-12T14:55:00Z"/>
                <w:b/>
              </w:rPr>
            </w:pPr>
            <w:ins w:id="1923" w:author="Rafi Aziizi" w:date="2021-11-12T14:55:00Z">
              <w:r w:rsidRPr="0044182F">
                <w:rPr>
                  <w:b/>
                </w:rPr>
                <w:t>Actors</w:t>
              </w:r>
            </w:ins>
          </w:p>
        </w:tc>
        <w:tc>
          <w:tcPr>
            <w:tcW w:w="3964" w:type="dxa"/>
            <w:vAlign w:val="center"/>
          </w:tcPr>
          <w:p w14:paraId="47C313FF" w14:textId="77777777" w:rsidR="005D5AD6" w:rsidRPr="002F6C1D" w:rsidRDefault="005D5AD6" w:rsidP="00C70CAF">
            <w:pPr>
              <w:rPr>
                <w:ins w:id="1924" w:author="Rafi Aziizi" w:date="2021-11-12T14:55:00Z"/>
              </w:rPr>
            </w:pPr>
            <w:ins w:id="1925" w:author="Rafi Aziizi" w:date="2021-11-12T14:55:00Z">
              <w:r>
                <w:t>Bag.IT, Guru BK.</w:t>
              </w:r>
            </w:ins>
          </w:p>
        </w:tc>
      </w:tr>
      <w:tr w:rsidR="005D5AD6" w:rsidRPr="0044182F" w14:paraId="3D3ECCBA" w14:textId="77777777" w:rsidTr="00C70CAF">
        <w:trPr>
          <w:jc w:val="center"/>
          <w:ins w:id="1926" w:author="Rafi Aziizi" w:date="2021-11-12T14:55:00Z"/>
        </w:trPr>
        <w:tc>
          <w:tcPr>
            <w:tcW w:w="3827" w:type="dxa"/>
            <w:vAlign w:val="center"/>
          </w:tcPr>
          <w:p w14:paraId="1B0077B6" w14:textId="77777777" w:rsidR="005D5AD6" w:rsidRPr="0044182F" w:rsidRDefault="005D5AD6" w:rsidP="00C70CAF">
            <w:pPr>
              <w:rPr>
                <w:ins w:id="1927" w:author="Rafi Aziizi" w:date="2021-11-12T14:55:00Z"/>
                <w:b/>
              </w:rPr>
            </w:pPr>
            <w:ins w:id="1928" w:author="Rafi Aziizi" w:date="2021-11-12T14:55:00Z">
              <w:r w:rsidRPr="0044182F">
                <w:rPr>
                  <w:b/>
                </w:rPr>
                <w:t>Frequency of Use</w:t>
              </w:r>
            </w:ins>
          </w:p>
        </w:tc>
        <w:tc>
          <w:tcPr>
            <w:tcW w:w="3964" w:type="dxa"/>
            <w:vAlign w:val="center"/>
          </w:tcPr>
          <w:p w14:paraId="7BFD3DF5" w14:textId="77777777" w:rsidR="005D5AD6" w:rsidRPr="007B7AB3" w:rsidRDefault="005D5AD6" w:rsidP="00C70CAF">
            <w:pPr>
              <w:rPr>
                <w:ins w:id="1929" w:author="Rafi Aziizi" w:date="2021-11-12T14:55:00Z"/>
                <w:i/>
                <w:iCs/>
              </w:rPr>
            </w:pPr>
            <w:ins w:id="1930" w:author="Rafi Aziizi" w:date="2021-11-12T14:55:00Z">
              <w:r>
                <w:rPr>
                  <w:i/>
                  <w:iCs/>
                </w:rPr>
                <w:t>Conditional</w:t>
              </w:r>
            </w:ins>
          </w:p>
        </w:tc>
      </w:tr>
      <w:tr w:rsidR="005D5AD6" w:rsidRPr="0044182F" w14:paraId="0404F9D0" w14:textId="77777777" w:rsidTr="00C70CAF">
        <w:trPr>
          <w:jc w:val="center"/>
          <w:ins w:id="1931" w:author="Rafi Aziizi" w:date="2021-11-12T14:55:00Z"/>
        </w:trPr>
        <w:tc>
          <w:tcPr>
            <w:tcW w:w="3827" w:type="dxa"/>
            <w:vAlign w:val="center"/>
          </w:tcPr>
          <w:p w14:paraId="2D40C4A0" w14:textId="77777777" w:rsidR="005D5AD6" w:rsidRPr="0044182F" w:rsidRDefault="005D5AD6" w:rsidP="00C70CAF">
            <w:pPr>
              <w:rPr>
                <w:ins w:id="1932" w:author="Rafi Aziizi" w:date="2021-11-12T14:55:00Z"/>
                <w:b/>
              </w:rPr>
            </w:pPr>
            <w:ins w:id="1933" w:author="Rafi Aziizi" w:date="2021-11-12T14:55:00Z">
              <w:r w:rsidRPr="0044182F">
                <w:rPr>
                  <w:b/>
                </w:rPr>
                <w:t>Triggers</w:t>
              </w:r>
            </w:ins>
          </w:p>
        </w:tc>
        <w:tc>
          <w:tcPr>
            <w:tcW w:w="3964" w:type="dxa"/>
            <w:vAlign w:val="center"/>
          </w:tcPr>
          <w:p w14:paraId="28C40BC9" w14:textId="77777777" w:rsidR="005D5AD6" w:rsidRPr="0044182F" w:rsidRDefault="005D5AD6" w:rsidP="00C70CAF">
            <w:pPr>
              <w:rPr>
                <w:ins w:id="1934" w:author="Rafi Aziizi" w:date="2021-11-12T14:55:00Z"/>
              </w:rPr>
            </w:pPr>
            <w:ins w:id="1935" w:author="Rafi Aziizi" w:date="2021-11-12T14:55:00Z">
              <w:r>
                <w:t>-</w:t>
              </w:r>
            </w:ins>
          </w:p>
        </w:tc>
      </w:tr>
      <w:tr w:rsidR="005D5AD6" w:rsidRPr="0081005E" w14:paraId="3BFE182B" w14:textId="77777777" w:rsidTr="00C70CAF">
        <w:trPr>
          <w:jc w:val="center"/>
          <w:ins w:id="1936" w:author="Rafi Aziizi" w:date="2021-11-12T14:55:00Z"/>
        </w:trPr>
        <w:tc>
          <w:tcPr>
            <w:tcW w:w="3827" w:type="dxa"/>
            <w:vAlign w:val="center"/>
          </w:tcPr>
          <w:p w14:paraId="4DF0413B" w14:textId="77777777" w:rsidR="005D5AD6" w:rsidRPr="0044182F" w:rsidRDefault="005D5AD6" w:rsidP="00C70CAF">
            <w:pPr>
              <w:rPr>
                <w:ins w:id="1937" w:author="Rafi Aziizi" w:date="2021-11-12T14:55:00Z"/>
                <w:b/>
              </w:rPr>
            </w:pPr>
            <w:ins w:id="1938" w:author="Rafi Aziizi" w:date="2021-11-12T14:55:00Z">
              <w:r w:rsidRPr="0044182F">
                <w:rPr>
                  <w:b/>
                </w:rPr>
                <w:t>Pre-Conditions</w:t>
              </w:r>
            </w:ins>
          </w:p>
        </w:tc>
        <w:tc>
          <w:tcPr>
            <w:tcW w:w="3964" w:type="dxa"/>
            <w:vAlign w:val="center"/>
          </w:tcPr>
          <w:p w14:paraId="150355C5" w14:textId="72261F5B" w:rsidR="005D5AD6" w:rsidRPr="0081005E" w:rsidRDefault="005D5AD6" w:rsidP="00C70CAF">
            <w:pPr>
              <w:rPr>
                <w:ins w:id="1939" w:author="Rafi Aziizi" w:date="2021-11-12T14:55:00Z"/>
                <w:i/>
                <w:iCs/>
              </w:rPr>
            </w:pPr>
            <w:ins w:id="1940" w:author="Rafi Aziizi" w:date="2021-11-12T14:55:00Z">
              <w:r>
                <w:t xml:space="preserve">Data </w:t>
              </w:r>
            </w:ins>
            <w:ins w:id="1941" w:author="Rafi Aziizi" w:date="2021-11-12T14:57:00Z">
              <w:r>
                <w:t xml:space="preserve">kelas </w:t>
              </w:r>
            </w:ins>
            <w:ins w:id="1942" w:author="Rafi Aziizi" w:date="2021-11-12T14:55:00Z">
              <w:r>
                <w:t>aktif</w:t>
              </w:r>
            </w:ins>
          </w:p>
        </w:tc>
      </w:tr>
      <w:tr w:rsidR="005D5AD6" w:rsidRPr="0048762E" w14:paraId="2F1980BF" w14:textId="77777777" w:rsidTr="00C70CAF">
        <w:trPr>
          <w:jc w:val="center"/>
          <w:ins w:id="1943" w:author="Rafi Aziizi" w:date="2021-11-12T14:55:00Z"/>
        </w:trPr>
        <w:tc>
          <w:tcPr>
            <w:tcW w:w="3827" w:type="dxa"/>
            <w:vAlign w:val="center"/>
          </w:tcPr>
          <w:p w14:paraId="1DF20CE7" w14:textId="77777777" w:rsidR="005D5AD6" w:rsidRPr="0044182F" w:rsidRDefault="005D5AD6" w:rsidP="00C70CAF">
            <w:pPr>
              <w:rPr>
                <w:ins w:id="1944" w:author="Rafi Aziizi" w:date="2021-11-12T14:55:00Z"/>
                <w:b/>
              </w:rPr>
            </w:pPr>
            <w:ins w:id="1945" w:author="Rafi Aziizi" w:date="2021-11-12T14:55:00Z">
              <w:r w:rsidRPr="0044182F">
                <w:rPr>
                  <w:b/>
                </w:rPr>
                <w:t>Post-Conditions</w:t>
              </w:r>
            </w:ins>
          </w:p>
        </w:tc>
        <w:tc>
          <w:tcPr>
            <w:tcW w:w="3964" w:type="dxa"/>
            <w:vAlign w:val="center"/>
          </w:tcPr>
          <w:p w14:paraId="69E5C73E" w14:textId="24636C91" w:rsidR="005D5AD6" w:rsidRPr="0048762E" w:rsidRDefault="005D5AD6" w:rsidP="00C70CAF">
            <w:pPr>
              <w:rPr>
                <w:ins w:id="1946" w:author="Rafi Aziizi" w:date="2021-11-12T14:55:00Z"/>
              </w:rPr>
            </w:pPr>
            <w:ins w:id="1947" w:author="Rafi Aziizi" w:date="2021-11-12T15:00:00Z">
              <w:r>
                <w:t>Data kelas terhapus</w:t>
              </w:r>
            </w:ins>
          </w:p>
        </w:tc>
      </w:tr>
      <w:tr w:rsidR="005D5AD6" w:rsidRPr="0044182F" w14:paraId="6F379C86" w14:textId="77777777" w:rsidTr="00C70CAF">
        <w:trPr>
          <w:jc w:val="center"/>
          <w:ins w:id="1948" w:author="Rafi Aziizi" w:date="2021-11-12T14:55:00Z"/>
        </w:trPr>
        <w:tc>
          <w:tcPr>
            <w:tcW w:w="7791" w:type="dxa"/>
            <w:gridSpan w:val="2"/>
            <w:shd w:val="clear" w:color="auto" w:fill="F2EE98"/>
            <w:vAlign w:val="center"/>
          </w:tcPr>
          <w:p w14:paraId="006CF675" w14:textId="77777777" w:rsidR="005D5AD6" w:rsidRPr="0044182F" w:rsidRDefault="005D5AD6" w:rsidP="00C70CAF">
            <w:pPr>
              <w:jc w:val="center"/>
              <w:rPr>
                <w:ins w:id="1949" w:author="Rafi Aziizi" w:date="2021-11-12T14:55:00Z"/>
                <w:b/>
              </w:rPr>
            </w:pPr>
            <w:ins w:id="1950" w:author="Rafi Aziizi" w:date="2021-11-12T14:55:00Z">
              <w:r w:rsidRPr="0044182F">
                <w:rPr>
                  <w:b/>
                </w:rPr>
                <w:t>Main Course</w:t>
              </w:r>
            </w:ins>
          </w:p>
        </w:tc>
      </w:tr>
      <w:tr w:rsidR="005D5AD6" w:rsidRPr="0044182F" w14:paraId="124DA87C" w14:textId="77777777" w:rsidTr="00C70CAF">
        <w:trPr>
          <w:jc w:val="center"/>
          <w:ins w:id="1951" w:author="Rafi Aziizi" w:date="2021-11-12T14:55:00Z"/>
        </w:trPr>
        <w:tc>
          <w:tcPr>
            <w:tcW w:w="3827" w:type="dxa"/>
            <w:shd w:val="clear" w:color="auto" w:fill="F2EE98"/>
            <w:vAlign w:val="center"/>
          </w:tcPr>
          <w:p w14:paraId="437CBF76" w14:textId="77777777" w:rsidR="005D5AD6" w:rsidRPr="0044182F" w:rsidRDefault="005D5AD6" w:rsidP="00C70CAF">
            <w:pPr>
              <w:jc w:val="center"/>
              <w:rPr>
                <w:ins w:id="1952" w:author="Rafi Aziizi" w:date="2021-11-12T14:55:00Z"/>
                <w:b/>
              </w:rPr>
            </w:pPr>
            <w:ins w:id="1953" w:author="Rafi Aziizi" w:date="2021-11-12T14:55:00Z">
              <w:r w:rsidRPr="0044182F">
                <w:rPr>
                  <w:b/>
                </w:rPr>
                <w:t>Aksi Aktor</w:t>
              </w:r>
            </w:ins>
          </w:p>
        </w:tc>
        <w:tc>
          <w:tcPr>
            <w:tcW w:w="3964" w:type="dxa"/>
            <w:shd w:val="clear" w:color="auto" w:fill="F2EE98"/>
            <w:vAlign w:val="center"/>
          </w:tcPr>
          <w:p w14:paraId="23C9DDC6" w14:textId="77777777" w:rsidR="005D5AD6" w:rsidRPr="0044182F" w:rsidRDefault="005D5AD6" w:rsidP="00C70CAF">
            <w:pPr>
              <w:jc w:val="center"/>
              <w:rPr>
                <w:ins w:id="1954" w:author="Rafi Aziizi" w:date="2021-11-12T14:55:00Z"/>
                <w:b/>
              </w:rPr>
            </w:pPr>
            <w:ins w:id="1955" w:author="Rafi Aziizi" w:date="2021-11-12T14:55:00Z">
              <w:r w:rsidRPr="0044182F">
                <w:rPr>
                  <w:b/>
                </w:rPr>
                <w:t>Reaksi Sistem</w:t>
              </w:r>
            </w:ins>
          </w:p>
        </w:tc>
      </w:tr>
      <w:tr w:rsidR="005D5AD6" w:rsidRPr="0044182F" w14:paraId="0E4715D6" w14:textId="77777777" w:rsidTr="00C70CAF">
        <w:trPr>
          <w:jc w:val="center"/>
          <w:ins w:id="1956" w:author="Rafi Aziizi" w:date="2021-11-12T14:55:00Z"/>
        </w:trPr>
        <w:tc>
          <w:tcPr>
            <w:tcW w:w="3827" w:type="dxa"/>
            <w:vAlign w:val="center"/>
          </w:tcPr>
          <w:p w14:paraId="48454F53" w14:textId="03383034" w:rsidR="005D5AD6" w:rsidRPr="0044182F" w:rsidRDefault="005D5AD6" w:rsidP="00C70CAF">
            <w:pPr>
              <w:numPr>
                <w:ilvl w:val="0"/>
                <w:numId w:val="84"/>
              </w:numPr>
              <w:spacing w:after="160"/>
              <w:rPr>
                <w:ins w:id="1957" w:author="Rafi Aziizi" w:date="2021-11-12T14:55:00Z"/>
              </w:rPr>
            </w:pPr>
            <w:ins w:id="1958" w:author="Rafi Aziizi" w:date="2021-11-12T14:55:00Z">
              <w:r>
                <w:t xml:space="preserve">Memasuki menu “Data </w:t>
              </w:r>
            </w:ins>
            <w:ins w:id="1959" w:author="Rafi Aziizi" w:date="2021-11-12T15:00:00Z">
              <w:r>
                <w:t>Kelas</w:t>
              </w:r>
            </w:ins>
            <w:ins w:id="1960" w:author="Rafi Aziizi" w:date="2021-11-12T14:55:00Z">
              <w:r>
                <w:t>”</w:t>
              </w:r>
            </w:ins>
          </w:p>
        </w:tc>
        <w:tc>
          <w:tcPr>
            <w:tcW w:w="3964" w:type="dxa"/>
            <w:vAlign w:val="center"/>
          </w:tcPr>
          <w:p w14:paraId="2600F86C" w14:textId="77777777" w:rsidR="005D5AD6" w:rsidRPr="0044182F" w:rsidRDefault="005D5AD6" w:rsidP="00C70CAF">
            <w:pPr>
              <w:ind w:left="511"/>
              <w:rPr>
                <w:ins w:id="1961" w:author="Rafi Aziizi" w:date="2021-11-12T14:55:00Z"/>
              </w:rPr>
            </w:pPr>
          </w:p>
        </w:tc>
      </w:tr>
      <w:tr w:rsidR="005D5AD6" w:rsidRPr="0044182F" w14:paraId="6759BA8E" w14:textId="77777777" w:rsidTr="00C70CAF">
        <w:trPr>
          <w:jc w:val="center"/>
          <w:ins w:id="1962" w:author="Rafi Aziizi" w:date="2021-11-12T14:55:00Z"/>
        </w:trPr>
        <w:tc>
          <w:tcPr>
            <w:tcW w:w="3827" w:type="dxa"/>
            <w:vAlign w:val="center"/>
          </w:tcPr>
          <w:p w14:paraId="581D7AF9" w14:textId="77777777" w:rsidR="005D5AD6" w:rsidRPr="0044182F" w:rsidRDefault="005D5AD6" w:rsidP="00C70CAF">
            <w:pPr>
              <w:ind w:left="510"/>
              <w:rPr>
                <w:ins w:id="1963" w:author="Rafi Aziizi" w:date="2021-11-12T14:55:00Z"/>
              </w:rPr>
            </w:pPr>
          </w:p>
        </w:tc>
        <w:tc>
          <w:tcPr>
            <w:tcW w:w="3964" w:type="dxa"/>
            <w:vAlign w:val="center"/>
          </w:tcPr>
          <w:p w14:paraId="7E038030" w14:textId="7D01FB75" w:rsidR="005D5AD6" w:rsidRPr="0044182F" w:rsidRDefault="005D5AD6" w:rsidP="00C70CAF">
            <w:pPr>
              <w:numPr>
                <w:ilvl w:val="0"/>
                <w:numId w:val="84"/>
              </w:numPr>
              <w:spacing w:after="160"/>
              <w:ind w:left="511"/>
              <w:rPr>
                <w:ins w:id="1964" w:author="Rafi Aziizi" w:date="2021-11-12T14:55:00Z"/>
              </w:rPr>
            </w:pPr>
            <w:ins w:id="1965" w:author="Rafi Aziizi" w:date="2021-11-12T14:55:00Z">
              <w:r>
                <w:t xml:space="preserve">Menampilkan seluruh data </w:t>
              </w:r>
            </w:ins>
            <w:ins w:id="1966" w:author="Rafi Aziizi" w:date="2021-11-12T14:58:00Z">
              <w:r>
                <w:t>kelas</w:t>
              </w:r>
            </w:ins>
          </w:p>
        </w:tc>
      </w:tr>
      <w:tr w:rsidR="005D5AD6" w:rsidRPr="0044182F" w14:paraId="6CE7EFDC" w14:textId="77777777" w:rsidTr="00C70CAF">
        <w:trPr>
          <w:jc w:val="center"/>
          <w:ins w:id="1967" w:author="Rafi Aziizi" w:date="2021-11-12T14:55:00Z"/>
        </w:trPr>
        <w:tc>
          <w:tcPr>
            <w:tcW w:w="3827" w:type="dxa"/>
            <w:vAlign w:val="center"/>
          </w:tcPr>
          <w:p w14:paraId="7856C302" w14:textId="280E3AA2" w:rsidR="005D5AD6" w:rsidRPr="0044182F" w:rsidRDefault="005D5AD6" w:rsidP="00C70CAF">
            <w:pPr>
              <w:pStyle w:val="ListParagraph"/>
              <w:numPr>
                <w:ilvl w:val="0"/>
                <w:numId w:val="84"/>
              </w:numPr>
              <w:rPr>
                <w:ins w:id="1968" w:author="Rafi Aziizi" w:date="2021-11-12T14:55:00Z"/>
              </w:rPr>
            </w:pPr>
            <w:ins w:id="1969" w:author="Rafi Aziizi" w:date="2021-11-12T14:55:00Z">
              <w:r>
                <w:t xml:space="preserve">Menghapus data </w:t>
              </w:r>
            </w:ins>
            <w:ins w:id="1970" w:author="Rafi Aziizi" w:date="2021-11-12T14:58:00Z">
              <w:r>
                <w:t xml:space="preserve">kelas </w:t>
              </w:r>
            </w:ins>
            <w:ins w:id="1971" w:author="Rafi Aziizi" w:date="2021-11-12T14:55:00Z">
              <w:r>
                <w:t>tertentu</w:t>
              </w:r>
            </w:ins>
          </w:p>
        </w:tc>
        <w:tc>
          <w:tcPr>
            <w:tcW w:w="3964" w:type="dxa"/>
            <w:vAlign w:val="center"/>
          </w:tcPr>
          <w:p w14:paraId="3384135F" w14:textId="77777777" w:rsidR="005D5AD6" w:rsidRDefault="005D5AD6" w:rsidP="00C70CAF">
            <w:pPr>
              <w:spacing w:after="160"/>
              <w:ind w:left="511"/>
              <w:rPr>
                <w:ins w:id="1972" w:author="Rafi Aziizi" w:date="2021-11-12T14:55:00Z"/>
              </w:rPr>
            </w:pPr>
          </w:p>
        </w:tc>
      </w:tr>
      <w:tr w:rsidR="005D5AD6" w:rsidRPr="0044182F" w14:paraId="6C2ED999" w14:textId="77777777" w:rsidTr="00C70CAF">
        <w:trPr>
          <w:jc w:val="center"/>
          <w:ins w:id="1973" w:author="Rafi Aziizi" w:date="2021-11-12T14:55:00Z"/>
        </w:trPr>
        <w:tc>
          <w:tcPr>
            <w:tcW w:w="3827" w:type="dxa"/>
            <w:vAlign w:val="center"/>
          </w:tcPr>
          <w:p w14:paraId="18E9CEA6" w14:textId="77777777" w:rsidR="005D5AD6" w:rsidRDefault="005D5AD6" w:rsidP="00C70CAF">
            <w:pPr>
              <w:pStyle w:val="ListParagraph"/>
              <w:rPr>
                <w:ins w:id="1974" w:author="Rafi Aziizi" w:date="2021-11-12T14:55:00Z"/>
              </w:rPr>
            </w:pPr>
          </w:p>
        </w:tc>
        <w:tc>
          <w:tcPr>
            <w:tcW w:w="3964" w:type="dxa"/>
            <w:vAlign w:val="center"/>
          </w:tcPr>
          <w:p w14:paraId="5CA9765E" w14:textId="73A9B422" w:rsidR="005D5AD6" w:rsidRDefault="005D5AD6" w:rsidP="00C70CAF">
            <w:pPr>
              <w:pStyle w:val="ListParagraph"/>
              <w:numPr>
                <w:ilvl w:val="0"/>
                <w:numId w:val="84"/>
              </w:numPr>
              <w:spacing w:after="160"/>
              <w:rPr>
                <w:ins w:id="1975" w:author="Rafi Aziizi" w:date="2021-11-12T14:55:00Z"/>
              </w:rPr>
            </w:pPr>
            <w:ins w:id="1976" w:author="Rafi Aziizi" w:date="2021-11-12T14:55:00Z">
              <w:r>
                <w:t xml:space="preserve">Melakukan </w:t>
              </w:r>
            </w:ins>
            <w:ins w:id="1977" w:author="Rafi Aziizi" w:date="2021-11-12T14:58:00Z">
              <w:r>
                <w:t>penghapusan</w:t>
              </w:r>
            </w:ins>
            <w:ins w:id="1978" w:author="Rafi Aziizi" w:date="2021-11-12T14:55:00Z">
              <w:r>
                <w:t xml:space="preserve"> data </w:t>
              </w:r>
            </w:ins>
            <w:ins w:id="1979" w:author="Rafi Aziizi" w:date="2021-11-12T14:58:00Z">
              <w:r>
                <w:t>kelas</w:t>
              </w:r>
            </w:ins>
            <w:ins w:id="1980" w:author="Rafi Aziizi" w:date="2021-11-12T14:55:00Z">
              <w:r>
                <w:t xml:space="preserve"> pada </w:t>
              </w:r>
              <w:r w:rsidRPr="00C70CAF">
                <w:rPr>
                  <w:i/>
                  <w:iCs/>
                </w:rPr>
                <w:t>database</w:t>
              </w:r>
            </w:ins>
          </w:p>
        </w:tc>
      </w:tr>
      <w:tr w:rsidR="005D5AD6" w:rsidRPr="001B1AF9" w14:paraId="3A0D2EA6" w14:textId="77777777" w:rsidTr="00C70CAF">
        <w:trPr>
          <w:jc w:val="center"/>
          <w:ins w:id="1981" w:author="Rafi Aziizi" w:date="2021-11-12T14:55:00Z"/>
        </w:trPr>
        <w:tc>
          <w:tcPr>
            <w:tcW w:w="7791" w:type="dxa"/>
            <w:gridSpan w:val="2"/>
            <w:shd w:val="clear" w:color="auto" w:fill="F2EE98"/>
            <w:vAlign w:val="center"/>
          </w:tcPr>
          <w:p w14:paraId="5C5EC089" w14:textId="77777777" w:rsidR="005D5AD6" w:rsidRPr="001B1AF9" w:rsidRDefault="005D5AD6" w:rsidP="00C70CAF">
            <w:pPr>
              <w:pStyle w:val="ListParagraph"/>
              <w:spacing w:after="160"/>
              <w:ind w:left="468"/>
              <w:jc w:val="center"/>
              <w:rPr>
                <w:ins w:id="1982" w:author="Rafi Aziizi" w:date="2021-11-12T14:55:00Z"/>
                <w:b/>
                <w:bCs/>
              </w:rPr>
            </w:pPr>
            <w:ins w:id="1983" w:author="Rafi Aziizi" w:date="2021-11-12T14:55:00Z">
              <w:r w:rsidRPr="001B1AF9">
                <w:rPr>
                  <w:b/>
                  <w:bCs/>
                </w:rPr>
                <w:t>Skenario Eksepsi (Optional)</w:t>
              </w:r>
            </w:ins>
          </w:p>
        </w:tc>
      </w:tr>
      <w:tr w:rsidR="005D5AD6" w:rsidRPr="001B1AF9" w14:paraId="7C2346ED" w14:textId="77777777" w:rsidTr="00C70CAF">
        <w:trPr>
          <w:jc w:val="center"/>
          <w:ins w:id="1984" w:author="Rafi Aziizi" w:date="2021-11-12T14:55:00Z"/>
        </w:trPr>
        <w:tc>
          <w:tcPr>
            <w:tcW w:w="3827" w:type="dxa"/>
            <w:shd w:val="clear" w:color="auto" w:fill="F2EE98"/>
            <w:vAlign w:val="center"/>
          </w:tcPr>
          <w:p w14:paraId="26C358D8" w14:textId="77777777" w:rsidR="005D5AD6" w:rsidRPr="001B1AF9" w:rsidRDefault="005D5AD6" w:rsidP="00C70CAF">
            <w:pPr>
              <w:pStyle w:val="ListParagraph"/>
              <w:ind w:left="450"/>
              <w:jc w:val="center"/>
              <w:rPr>
                <w:ins w:id="1985" w:author="Rafi Aziizi" w:date="2021-11-12T14:55:00Z"/>
                <w:b/>
                <w:bCs/>
              </w:rPr>
            </w:pPr>
            <w:ins w:id="1986" w:author="Rafi Aziizi" w:date="2021-11-12T14:55:00Z">
              <w:r w:rsidRPr="001B1AF9">
                <w:rPr>
                  <w:b/>
                  <w:bCs/>
                </w:rPr>
                <w:t>Aksi Aktor</w:t>
              </w:r>
            </w:ins>
          </w:p>
        </w:tc>
        <w:tc>
          <w:tcPr>
            <w:tcW w:w="3964" w:type="dxa"/>
            <w:shd w:val="clear" w:color="auto" w:fill="F2EE98"/>
            <w:vAlign w:val="center"/>
          </w:tcPr>
          <w:p w14:paraId="2F341556" w14:textId="77777777" w:rsidR="005D5AD6" w:rsidRPr="001B1AF9" w:rsidRDefault="005D5AD6" w:rsidP="00C70CAF">
            <w:pPr>
              <w:pStyle w:val="ListParagraph"/>
              <w:spacing w:after="160"/>
              <w:ind w:left="468"/>
              <w:jc w:val="center"/>
              <w:rPr>
                <w:ins w:id="1987" w:author="Rafi Aziizi" w:date="2021-11-12T14:55:00Z"/>
                <w:b/>
                <w:bCs/>
              </w:rPr>
            </w:pPr>
            <w:ins w:id="1988" w:author="Rafi Aziizi" w:date="2021-11-12T14:55:00Z">
              <w:r w:rsidRPr="001B1AF9">
                <w:rPr>
                  <w:b/>
                  <w:bCs/>
                </w:rPr>
                <w:t>Reaksi Sistem</w:t>
              </w:r>
            </w:ins>
          </w:p>
        </w:tc>
      </w:tr>
      <w:tr w:rsidR="005D5AD6" w14:paraId="70938B4C" w14:textId="77777777" w:rsidTr="00C70CAF">
        <w:trPr>
          <w:jc w:val="center"/>
          <w:ins w:id="1989" w:author="Rafi Aziizi" w:date="2021-11-12T14:55:00Z"/>
        </w:trPr>
        <w:tc>
          <w:tcPr>
            <w:tcW w:w="3827" w:type="dxa"/>
            <w:vAlign w:val="center"/>
          </w:tcPr>
          <w:p w14:paraId="7064E543" w14:textId="0280EC7B" w:rsidR="005D5AD6" w:rsidRDefault="005D5AD6" w:rsidP="00C70CAF">
            <w:pPr>
              <w:ind w:left="360"/>
              <w:rPr>
                <w:ins w:id="1990" w:author="Rafi Aziizi" w:date="2021-11-12T14:55:00Z"/>
              </w:rPr>
            </w:pPr>
            <w:ins w:id="1991" w:author="Rafi Aziizi" w:date="2021-11-12T14:55:00Z">
              <w:r>
                <w:t xml:space="preserve">3a. Tidak memasukan secara benar data </w:t>
              </w:r>
            </w:ins>
            <w:ins w:id="1992" w:author="Rafi Aziizi" w:date="2021-11-12T15:01:00Z">
              <w:r>
                <w:t>kelas</w:t>
              </w:r>
            </w:ins>
            <w:ins w:id="1993" w:author="Rafi Aziizi" w:date="2021-11-12T14:55:00Z">
              <w:r>
                <w:t xml:space="preserve"> yang akan dihapus</w:t>
              </w:r>
            </w:ins>
          </w:p>
        </w:tc>
        <w:tc>
          <w:tcPr>
            <w:tcW w:w="3964" w:type="dxa"/>
            <w:vAlign w:val="center"/>
          </w:tcPr>
          <w:p w14:paraId="69BC1C38" w14:textId="77777777" w:rsidR="005D5AD6" w:rsidRDefault="005D5AD6" w:rsidP="00C70CAF">
            <w:pPr>
              <w:pStyle w:val="ListParagraph"/>
              <w:spacing w:after="160"/>
              <w:ind w:left="468"/>
              <w:rPr>
                <w:ins w:id="1994" w:author="Rafi Aziizi" w:date="2021-11-12T14:55:00Z"/>
              </w:rPr>
            </w:pPr>
          </w:p>
        </w:tc>
      </w:tr>
      <w:tr w:rsidR="005D5AD6" w14:paraId="1E828025" w14:textId="77777777" w:rsidTr="00C70CAF">
        <w:trPr>
          <w:jc w:val="center"/>
          <w:ins w:id="1995" w:author="Rafi Aziizi" w:date="2021-11-12T14:55:00Z"/>
        </w:trPr>
        <w:tc>
          <w:tcPr>
            <w:tcW w:w="3827" w:type="dxa"/>
            <w:vAlign w:val="center"/>
          </w:tcPr>
          <w:p w14:paraId="6753E595" w14:textId="77777777" w:rsidR="005D5AD6" w:rsidRDefault="005D5AD6" w:rsidP="00C70CAF">
            <w:pPr>
              <w:pStyle w:val="ListParagraph"/>
              <w:ind w:left="450"/>
              <w:rPr>
                <w:ins w:id="1996" w:author="Rafi Aziizi" w:date="2021-11-12T14:55:00Z"/>
              </w:rPr>
            </w:pPr>
          </w:p>
        </w:tc>
        <w:tc>
          <w:tcPr>
            <w:tcW w:w="3964" w:type="dxa"/>
            <w:vAlign w:val="center"/>
          </w:tcPr>
          <w:p w14:paraId="189B7274" w14:textId="0C469F83" w:rsidR="005D5AD6" w:rsidRDefault="005D5AD6" w:rsidP="00C70CAF">
            <w:pPr>
              <w:spacing w:after="160"/>
              <w:ind w:left="360"/>
              <w:rPr>
                <w:ins w:id="1997" w:author="Rafi Aziizi" w:date="2021-11-12T14:55:00Z"/>
              </w:rPr>
            </w:pPr>
            <w:ins w:id="1998" w:author="Rafi Aziizi" w:date="2021-11-12T14:55:00Z">
              <w:r>
                <w:t xml:space="preserve">3b. Menampilkan pemberitahuan melalui notifikasi bahwa data </w:t>
              </w:r>
            </w:ins>
            <w:ins w:id="1999" w:author="Rafi Aziizi" w:date="2021-11-12T15:01:00Z">
              <w:r>
                <w:t xml:space="preserve">kelas </w:t>
              </w:r>
            </w:ins>
            <w:ins w:id="2000" w:author="Rafi Aziizi" w:date="2021-11-12T14:55:00Z">
              <w:r>
                <w:t>tidak memenuhi persyaratan dan gagal dihapuskan</w:t>
              </w:r>
            </w:ins>
          </w:p>
        </w:tc>
      </w:tr>
    </w:tbl>
    <w:p w14:paraId="0F7AC12B" w14:textId="77777777" w:rsidR="005D5AD6" w:rsidRDefault="005D5AD6" w:rsidP="005D5AD6">
      <w:pPr>
        <w:ind w:left="66"/>
        <w:rPr>
          <w:ins w:id="2001" w:author="Rafi Aziizi" w:date="2021-11-12T14:55:00Z"/>
        </w:rPr>
      </w:pPr>
    </w:p>
    <w:p w14:paraId="73514B29" w14:textId="5CDF0ED4" w:rsidR="005D5AD6" w:rsidRDefault="005D5AD6" w:rsidP="005D5AD6">
      <w:pPr>
        <w:ind w:left="66"/>
        <w:rPr>
          <w:ins w:id="2002" w:author="Rafi Aziizi" w:date="2021-11-12T14:55:00Z"/>
        </w:rPr>
      </w:pPr>
      <w:ins w:id="2003" w:author="Rafi Aziizi" w:date="2021-11-12T14:55:00Z">
        <w:r>
          <w:t xml:space="preserve">c. Skenario Edit </w:t>
        </w:r>
      </w:ins>
      <w:ins w:id="2004" w:author="Rafi Aziizi" w:date="2021-11-12T15:02:00Z">
        <w:r>
          <w:t>Kelas</w:t>
        </w:r>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5D5AD6" w:rsidRPr="00A46E0B" w14:paraId="4816D67E" w14:textId="77777777" w:rsidTr="00C70CAF">
        <w:trPr>
          <w:jc w:val="center"/>
          <w:ins w:id="2005" w:author="Rafi Aziizi" w:date="2021-11-12T14:55:00Z"/>
        </w:trPr>
        <w:tc>
          <w:tcPr>
            <w:tcW w:w="3827" w:type="dxa"/>
            <w:shd w:val="clear" w:color="auto" w:fill="F2EE98"/>
            <w:vAlign w:val="center"/>
          </w:tcPr>
          <w:p w14:paraId="10BD5B1C" w14:textId="77777777" w:rsidR="005D5AD6" w:rsidRPr="0044182F" w:rsidRDefault="005D5AD6" w:rsidP="00C70CAF">
            <w:pPr>
              <w:rPr>
                <w:ins w:id="2006" w:author="Rafi Aziizi" w:date="2021-11-12T14:55:00Z"/>
                <w:b/>
              </w:rPr>
            </w:pPr>
            <w:ins w:id="2007" w:author="Rafi Aziizi" w:date="2021-11-12T14:55:00Z">
              <w:r w:rsidRPr="0044182F">
                <w:rPr>
                  <w:b/>
                </w:rPr>
                <w:t>Name</w:t>
              </w:r>
            </w:ins>
          </w:p>
        </w:tc>
        <w:tc>
          <w:tcPr>
            <w:tcW w:w="3964" w:type="dxa"/>
            <w:shd w:val="clear" w:color="auto" w:fill="F2EE98"/>
            <w:vAlign w:val="center"/>
          </w:tcPr>
          <w:p w14:paraId="4B5CF459" w14:textId="433078AF" w:rsidR="005D5AD6" w:rsidRPr="00A46E0B" w:rsidRDefault="005D5AD6" w:rsidP="00C70CAF">
            <w:pPr>
              <w:rPr>
                <w:ins w:id="2008" w:author="Rafi Aziizi" w:date="2021-11-12T14:55:00Z"/>
              </w:rPr>
            </w:pPr>
            <w:ins w:id="2009" w:author="Rafi Aziizi" w:date="2021-11-12T14:55:00Z">
              <w:r>
                <w:t xml:space="preserve">Edit </w:t>
              </w:r>
            </w:ins>
            <w:ins w:id="2010" w:author="Rafi Aziizi" w:date="2021-11-12T15:01:00Z">
              <w:r>
                <w:t>Kelas</w:t>
              </w:r>
            </w:ins>
          </w:p>
        </w:tc>
      </w:tr>
      <w:tr w:rsidR="005D5AD6" w:rsidRPr="002F6C1D" w14:paraId="6AE376BE" w14:textId="77777777" w:rsidTr="00C70CAF">
        <w:trPr>
          <w:jc w:val="center"/>
          <w:ins w:id="2011" w:author="Rafi Aziizi" w:date="2021-11-12T14:55:00Z"/>
        </w:trPr>
        <w:tc>
          <w:tcPr>
            <w:tcW w:w="3827" w:type="dxa"/>
            <w:vAlign w:val="center"/>
          </w:tcPr>
          <w:p w14:paraId="2F2F89A6" w14:textId="77777777" w:rsidR="005D5AD6" w:rsidRPr="0044182F" w:rsidRDefault="005D5AD6" w:rsidP="00C70CAF">
            <w:pPr>
              <w:rPr>
                <w:ins w:id="2012" w:author="Rafi Aziizi" w:date="2021-11-12T14:55:00Z"/>
                <w:b/>
              </w:rPr>
            </w:pPr>
            <w:ins w:id="2013" w:author="Rafi Aziizi" w:date="2021-11-12T14:55:00Z">
              <w:r w:rsidRPr="0044182F">
                <w:rPr>
                  <w:b/>
                </w:rPr>
                <w:t>ID</w:t>
              </w:r>
            </w:ins>
          </w:p>
        </w:tc>
        <w:tc>
          <w:tcPr>
            <w:tcW w:w="3964" w:type="dxa"/>
            <w:vAlign w:val="center"/>
          </w:tcPr>
          <w:p w14:paraId="4DC07208" w14:textId="5842421C" w:rsidR="005D5AD6" w:rsidRPr="002F6C1D" w:rsidRDefault="005D5AD6" w:rsidP="00C70CAF">
            <w:pPr>
              <w:rPr>
                <w:ins w:id="2014" w:author="Rafi Aziizi" w:date="2021-11-12T14:55:00Z"/>
              </w:rPr>
            </w:pPr>
            <w:ins w:id="2015" w:author="Rafi Aziizi" w:date="2021-11-12T14:55:00Z">
              <w:r>
                <w:t>RC1</w:t>
              </w:r>
            </w:ins>
            <w:ins w:id="2016" w:author="Rafi Aziizi" w:date="2021-11-12T15:02:00Z">
              <w:r>
                <w:t>5</w:t>
              </w:r>
            </w:ins>
          </w:p>
        </w:tc>
      </w:tr>
      <w:tr w:rsidR="005D5AD6" w:rsidRPr="000C722D" w14:paraId="74D68512" w14:textId="77777777" w:rsidTr="00C70CAF">
        <w:trPr>
          <w:jc w:val="center"/>
          <w:ins w:id="2017" w:author="Rafi Aziizi" w:date="2021-11-12T14:55:00Z"/>
        </w:trPr>
        <w:tc>
          <w:tcPr>
            <w:tcW w:w="3827" w:type="dxa"/>
            <w:vAlign w:val="center"/>
          </w:tcPr>
          <w:p w14:paraId="334F4F0F" w14:textId="77777777" w:rsidR="005D5AD6" w:rsidRPr="0044182F" w:rsidRDefault="005D5AD6" w:rsidP="00C70CAF">
            <w:pPr>
              <w:rPr>
                <w:ins w:id="2018" w:author="Rafi Aziizi" w:date="2021-11-12T14:55:00Z"/>
                <w:b/>
              </w:rPr>
            </w:pPr>
            <w:ins w:id="2019" w:author="Rafi Aziizi" w:date="2021-11-12T14:55:00Z">
              <w:r w:rsidRPr="0044182F">
                <w:rPr>
                  <w:b/>
                </w:rPr>
                <w:t>Description</w:t>
              </w:r>
            </w:ins>
          </w:p>
        </w:tc>
        <w:tc>
          <w:tcPr>
            <w:tcW w:w="3964" w:type="dxa"/>
          </w:tcPr>
          <w:p w14:paraId="0498CBFE" w14:textId="6570C93A" w:rsidR="005D5AD6" w:rsidRPr="000C722D" w:rsidRDefault="005D5AD6" w:rsidP="00C70CAF">
            <w:pPr>
              <w:rPr>
                <w:ins w:id="2020" w:author="Rafi Aziizi" w:date="2021-11-12T14:55:00Z"/>
              </w:rPr>
            </w:pPr>
            <w:ins w:id="2021" w:author="Rafi Aziizi" w:date="2021-11-12T14:55:00Z">
              <w:r>
                <w:t xml:space="preserve">Use case ini merupakan use case generalisasi dari kelola </w:t>
              </w:r>
            </w:ins>
            <w:ins w:id="2022" w:author="Rafi Aziizi" w:date="2021-11-12T15:02:00Z">
              <w:r>
                <w:t>kelas</w:t>
              </w:r>
            </w:ins>
            <w:ins w:id="2023" w:author="Rafi Aziizi" w:date="2021-11-12T14:55:00Z">
              <w:r>
                <w:t xml:space="preserve"> untuk memperbaharui data </w:t>
              </w:r>
            </w:ins>
            <w:ins w:id="2024" w:author="Rafi Aziizi" w:date="2021-11-12T15:02:00Z">
              <w:r>
                <w:t>kelas</w:t>
              </w:r>
            </w:ins>
            <w:ins w:id="2025" w:author="Rafi Aziizi" w:date="2021-11-12T14:55:00Z">
              <w:r>
                <w:t>.</w:t>
              </w:r>
            </w:ins>
          </w:p>
        </w:tc>
      </w:tr>
      <w:tr w:rsidR="005D5AD6" w:rsidRPr="002F6C1D" w14:paraId="5F045F81" w14:textId="77777777" w:rsidTr="00C70CAF">
        <w:trPr>
          <w:jc w:val="center"/>
          <w:ins w:id="2026" w:author="Rafi Aziizi" w:date="2021-11-12T14:55:00Z"/>
        </w:trPr>
        <w:tc>
          <w:tcPr>
            <w:tcW w:w="3827" w:type="dxa"/>
            <w:vAlign w:val="center"/>
          </w:tcPr>
          <w:p w14:paraId="64BBED69" w14:textId="77777777" w:rsidR="005D5AD6" w:rsidRPr="0044182F" w:rsidRDefault="005D5AD6" w:rsidP="00C70CAF">
            <w:pPr>
              <w:rPr>
                <w:ins w:id="2027" w:author="Rafi Aziizi" w:date="2021-11-12T14:55:00Z"/>
                <w:b/>
              </w:rPr>
            </w:pPr>
            <w:ins w:id="2028" w:author="Rafi Aziizi" w:date="2021-11-12T14:55:00Z">
              <w:r w:rsidRPr="0044182F">
                <w:rPr>
                  <w:b/>
                </w:rPr>
                <w:t>Actors</w:t>
              </w:r>
            </w:ins>
          </w:p>
        </w:tc>
        <w:tc>
          <w:tcPr>
            <w:tcW w:w="3964" w:type="dxa"/>
            <w:vAlign w:val="center"/>
          </w:tcPr>
          <w:p w14:paraId="188FC850" w14:textId="77777777" w:rsidR="005D5AD6" w:rsidRPr="002F6C1D" w:rsidRDefault="005D5AD6" w:rsidP="00C70CAF">
            <w:pPr>
              <w:rPr>
                <w:ins w:id="2029" w:author="Rafi Aziizi" w:date="2021-11-12T14:55:00Z"/>
              </w:rPr>
            </w:pPr>
            <w:ins w:id="2030" w:author="Rafi Aziizi" w:date="2021-11-12T14:55:00Z">
              <w:r>
                <w:t>Bag.IT, Guru BK.</w:t>
              </w:r>
            </w:ins>
          </w:p>
        </w:tc>
      </w:tr>
      <w:tr w:rsidR="005D5AD6" w:rsidRPr="0044182F" w14:paraId="3AE5E927" w14:textId="77777777" w:rsidTr="00C70CAF">
        <w:trPr>
          <w:jc w:val="center"/>
          <w:ins w:id="2031" w:author="Rafi Aziizi" w:date="2021-11-12T14:55:00Z"/>
        </w:trPr>
        <w:tc>
          <w:tcPr>
            <w:tcW w:w="3827" w:type="dxa"/>
            <w:vAlign w:val="center"/>
          </w:tcPr>
          <w:p w14:paraId="45D0CBC7" w14:textId="77777777" w:rsidR="005D5AD6" w:rsidRPr="0044182F" w:rsidRDefault="005D5AD6" w:rsidP="00C70CAF">
            <w:pPr>
              <w:rPr>
                <w:ins w:id="2032" w:author="Rafi Aziizi" w:date="2021-11-12T14:55:00Z"/>
                <w:b/>
              </w:rPr>
            </w:pPr>
            <w:ins w:id="2033" w:author="Rafi Aziizi" w:date="2021-11-12T14:55:00Z">
              <w:r w:rsidRPr="0044182F">
                <w:rPr>
                  <w:b/>
                </w:rPr>
                <w:t>Frequency of Use</w:t>
              </w:r>
            </w:ins>
          </w:p>
        </w:tc>
        <w:tc>
          <w:tcPr>
            <w:tcW w:w="3964" w:type="dxa"/>
            <w:vAlign w:val="center"/>
          </w:tcPr>
          <w:p w14:paraId="76266B0E" w14:textId="77777777" w:rsidR="005D5AD6" w:rsidRPr="007B7AB3" w:rsidRDefault="005D5AD6" w:rsidP="00C70CAF">
            <w:pPr>
              <w:rPr>
                <w:ins w:id="2034" w:author="Rafi Aziizi" w:date="2021-11-12T14:55:00Z"/>
                <w:i/>
                <w:iCs/>
              </w:rPr>
            </w:pPr>
            <w:ins w:id="2035" w:author="Rafi Aziizi" w:date="2021-11-12T14:55:00Z">
              <w:r>
                <w:rPr>
                  <w:i/>
                  <w:iCs/>
                </w:rPr>
                <w:t>Conditional</w:t>
              </w:r>
            </w:ins>
          </w:p>
        </w:tc>
      </w:tr>
      <w:tr w:rsidR="005D5AD6" w:rsidRPr="0044182F" w14:paraId="17B205FB" w14:textId="77777777" w:rsidTr="00C70CAF">
        <w:trPr>
          <w:jc w:val="center"/>
          <w:ins w:id="2036" w:author="Rafi Aziizi" w:date="2021-11-12T14:55:00Z"/>
        </w:trPr>
        <w:tc>
          <w:tcPr>
            <w:tcW w:w="3827" w:type="dxa"/>
            <w:vAlign w:val="center"/>
          </w:tcPr>
          <w:p w14:paraId="212E5AC1" w14:textId="77777777" w:rsidR="005D5AD6" w:rsidRPr="0044182F" w:rsidRDefault="005D5AD6" w:rsidP="00C70CAF">
            <w:pPr>
              <w:rPr>
                <w:ins w:id="2037" w:author="Rafi Aziizi" w:date="2021-11-12T14:55:00Z"/>
                <w:b/>
              </w:rPr>
            </w:pPr>
            <w:ins w:id="2038" w:author="Rafi Aziizi" w:date="2021-11-12T14:55:00Z">
              <w:r w:rsidRPr="0044182F">
                <w:rPr>
                  <w:b/>
                </w:rPr>
                <w:t>Triggers</w:t>
              </w:r>
            </w:ins>
          </w:p>
        </w:tc>
        <w:tc>
          <w:tcPr>
            <w:tcW w:w="3964" w:type="dxa"/>
            <w:vAlign w:val="center"/>
          </w:tcPr>
          <w:p w14:paraId="0A5C72F0" w14:textId="77777777" w:rsidR="005D5AD6" w:rsidRPr="0044182F" w:rsidRDefault="005D5AD6" w:rsidP="00C70CAF">
            <w:pPr>
              <w:rPr>
                <w:ins w:id="2039" w:author="Rafi Aziizi" w:date="2021-11-12T14:55:00Z"/>
              </w:rPr>
            </w:pPr>
            <w:ins w:id="2040" w:author="Rafi Aziizi" w:date="2021-11-12T14:55:00Z">
              <w:r>
                <w:t>-</w:t>
              </w:r>
            </w:ins>
          </w:p>
        </w:tc>
      </w:tr>
      <w:tr w:rsidR="005D5AD6" w:rsidRPr="0081005E" w14:paraId="667D0B2D" w14:textId="77777777" w:rsidTr="00C70CAF">
        <w:trPr>
          <w:jc w:val="center"/>
          <w:ins w:id="2041" w:author="Rafi Aziizi" w:date="2021-11-12T14:55:00Z"/>
        </w:trPr>
        <w:tc>
          <w:tcPr>
            <w:tcW w:w="3827" w:type="dxa"/>
            <w:vAlign w:val="center"/>
          </w:tcPr>
          <w:p w14:paraId="239C28C8" w14:textId="77777777" w:rsidR="005D5AD6" w:rsidRPr="0044182F" w:rsidRDefault="005D5AD6" w:rsidP="00C70CAF">
            <w:pPr>
              <w:rPr>
                <w:ins w:id="2042" w:author="Rafi Aziizi" w:date="2021-11-12T14:55:00Z"/>
                <w:b/>
              </w:rPr>
            </w:pPr>
            <w:ins w:id="2043" w:author="Rafi Aziizi" w:date="2021-11-12T14:55:00Z">
              <w:r w:rsidRPr="0044182F">
                <w:rPr>
                  <w:b/>
                </w:rPr>
                <w:t>Pre-Conditions</w:t>
              </w:r>
            </w:ins>
          </w:p>
        </w:tc>
        <w:tc>
          <w:tcPr>
            <w:tcW w:w="3964" w:type="dxa"/>
            <w:vAlign w:val="center"/>
          </w:tcPr>
          <w:p w14:paraId="38D535C8" w14:textId="0AA8B3D8" w:rsidR="005D5AD6" w:rsidRPr="0081005E" w:rsidRDefault="005D5AD6" w:rsidP="00C70CAF">
            <w:pPr>
              <w:rPr>
                <w:ins w:id="2044" w:author="Rafi Aziizi" w:date="2021-11-12T14:55:00Z"/>
                <w:i/>
                <w:iCs/>
              </w:rPr>
            </w:pPr>
            <w:ins w:id="2045" w:author="Rafi Aziizi" w:date="2021-11-12T14:55:00Z">
              <w:r>
                <w:t xml:space="preserve">Data </w:t>
              </w:r>
            </w:ins>
            <w:ins w:id="2046" w:author="Rafi Aziizi" w:date="2021-11-12T15:02:00Z">
              <w:r>
                <w:t xml:space="preserve">kelas </w:t>
              </w:r>
            </w:ins>
            <w:ins w:id="2047" w:author="Rafi Aziizi" w:date="2021-11-12T14:55:00Z">
              <w:r>
                <w:t>belum diperbaharui</w:t>
              </w:r>
            </w:ins>
          </w:p>
        </w:tc>
      </w:tr>
      <w:tr w:rsidR="005D5AD6" w:rsidRPr="0048762E" w14:paraId="25700E93" w14:textId="77777777" w:rsidTr="00C70CAF">
        <w:trPr>
          <w:jc w:val="center"/>
          <w:ins w:id="2048" w:author="Rafi Aziizi" w:date="2021-11-12T14:55:00Z"/>
        </w:trPr>
        <w:tc>
          <w:tcPr>
            <w:tcW w:w="3827" w:type="dxa"/>
            <w:vAlign w:val="center"/>
          </w:tcPr>
          <w:p w14:paraId="6622AF29" w14:textId="77777777" w:rsidR="005D5AD6" w:rsidRPr="0044182F" w:rsidRDefault="005D5AD6" w:rsidP="00C70CAF">
            <w:pPr>
              <w:rPr>
                <w:ins w:id="2049" w:author="Rafi Aziizi" w:date="2021-11-12T14:55:00Z"/>
                <w:b/>
              </w:rPr>
            </w:pPr>
            <w:ins w:id="2050" w:author="Rafi Aziizi" w:date="2021-11-12T14:55:00Z">
              <w:r w:rsidRPr="0044182F">
                <w:rPr>
                  <w:b/>
                </w:rPr>
                <w:t>Post-Conditions</w:t>
              </w:r>
            </w:ins>
          </w:p>
        </w:tc>
        <w:tc>
          <w:tcPr>
            <w:tcW w:w="3964" w:type="dxa"/>
            <w:vAlign w:val="center"/>
          </w:tcPr>
          <w:p w14:paraId="5BA6B4B9" w14:textId="20BDA417" w:rsidR="005D5AD6" w:rsidRPr="0048762E" w:rsidRDefault="005D5AD6" w:rsidP="00C70CAF">
            <w:pPr>
              <w:rPr>
                <w:ins w:id="2051" w:author="Rafi Aziizi" w:date="2021-11-12T14:55:00Z"/>
              </w:rPr>
            </w:pPr>
            <w:ins w:id="2052" w:author="Rafi Aziizi" w:date="2021-11-12T14:55:00Z">
              <w:r>
                <w:t xml:space="preserve">Perubahan data identitas </w:t>
              </w:r>
            </w:ins>
            <w:ins w:id="2053" w:author="Rafi Aziizi" w:date="2021-11-12T15:02:00Z">
              <w:r>
                <w:t>kelas</w:t>
              </w:r>
            </w:ins>
          </w:p>
        </w:tc>
      </w:tr>
      <w:tr w:rsidR="005D5AD6" w:rsidRPr="0044182F" w14:paraId="347342F7" w14:textId="77777777" w:rsidTr="00C70CAF">
        <w:trPr>
          <w:jc w:val="center"/>
          <w:ins w:id="2054" w:author="Rafi Aziizi" w:date="2021-11-12T14:55:00Z"/>
        </w:trPr>
        <w:tc>
          <w:tcPr>
            <w:tcW w:w="7791" w:type="dxa"/>
            <w:gridSpan w:val="2"/>
            <w:shd w:val="clear" w:color="auto" w:fill="F2EE98"/>
            <w:vAlign w:val="center"/>
          </w:tcPr>
          <w:p w14:paraId="56EBF06C" w14:textId="77777777" w:rsidR="005D5AD6" w:rsidRPr="0044182F" w:rsidRDefault="005D5AD6" w:rsidP="00C70CAF">
            <w:pPr>
              <w:jc w:val="center"/>
              <w:rPr>
                <w:ins w:id="2055" w:author="Rafi Aziizi" w:date="2021-11-12T14:55:00Z"/>
                <w:b/>
              </w:rPr>
            </w:pPr>
            <w:ins w:id="2056" w:author="Rafi Aziizi" w:date="2021-11-12T14:55:00Z">
              <w:r w:rsidRPr="0044182F">
                <w:rPr>
                  <w:b/>
                </w:rPr>
                <w:t>Main Course</w:t>
              </w:r>
            </w:ins>
          </w:p>
        </w:tc>
      </w:tr>
      <w:tr w:rsidR="005D5AD6" w:rsidRPr="0044182F" w14:paraId="03068BBE" w14:textId="77777777" w:rsidTr="00C70CAF">
        <w:trPr>
          <w:jc w:val="center"/>
          <w:ins w:id="2057" w:author="Rafi Aziizi" w:date="2021-11-12T14:55:00Z"/>
        </w:trPr>
        <w:tc>
          <w:tcPr>
            <w:tcW w:w="3827" w:type="dxa"/>
            <w:shd w:val="clear" w:color="auto" w:fill="F2EE98"/>
            <w:vAlign w:val="center"/>
          </w:tcPr>
          <w:p w14:paraId="44DCCE81" w14:textId="77777777" w:rsidR="005D5AD6" w:rsidRPr="0044182F" w:rsidRDefault="005D5AD6" w:rsidP="00C70CAF">
            <w:pPr>
              <w:jc w:val="center"/>
              <w:rPr>
                <w:ins w:id="2058" w:author="Rafi Aziizi" w:date="2021-11-12T14:55:00Z"/>
                <w:b/>
              </w:rPr>
            </w:pPr>
            <w:ins w:id="2059" w:author="Rafi Aziizi" w:date="2021-11-12T14:55:00Z">
              <w:r w:rsidRPr="0044182F">
                <w:rPr>
                  <w:b/>
                </w:rPr>
                <w:t>Aksi Aktor</w:t>
              </w:r>
            </w:ins>
          </w:p>
        </w:tc>
        <w:tc>
          <w:tcPr>
            <w:tcW w:w="3964" w:type="dxa"/>
            <w:shd w:val="clear" w:color="auto" w:fill="F2EE98"/>
            <w:vAlign w:val="center"/>
          </w:tcPr>
          <w:p w14:paraId="65EAFD5B" w14:textId="77777777" w:rsidR="005D5AD6" w:rsidRPr="0044182F" w:rsidRDefault="005D5AD6" w:rsidP="00C70CAF">
            <w:pPr>
              <w:jc w:val="center"/>
              <w:rPr>
                <w:ins w:id="2060" w:author="Rafi Aziizi" w:date="2021-11-12T14:55:00Z"/>
                <w:b/>
              </w:rPr>
            </w:pPr>
            <w:ins w:id="2061" w:author="Rafi Aziizi" w:date="2021-11-12T14:55:00Z">
              <w:r w:rsidRPr="0044182F">
                <w:rPr>
                  <w:b/>
                </w:rPr>
                <w:t>Reaksi Sistem</w:t>
              </w:r>
            </w:ins>
          </w:p>
        </w:tc>
      </w:tr>
      <w:tr w:rsidR="005D5AD6" w:rsidRPr="0044182F" w14:paraId="2B05367E" w14:textId="77777777" w:rsidTr="00C70CAF">
        <w:trPr>
          <w:jc w:val="center"/>
          <w:ins w:id="2062" w:author="Rafi Aziizi" w:date="2021-11-12T14:55:00Z"/>
        </w:trPr>
        <w:tc>
          <w:tcPr>
            <w:tcW w:w="3827" w:type="dxa"/>
            <w:vAlign w:val="center"/>
          </w:tcPr>
          <w:p w14:paraId="2D2B98EB" w14:textId="4860B6E0" w:rsidR="005D5AD6" w:rsidRPr="0044182F" w:rsidRDefault="005D5AD6" w:rsidP="00C70CAF">
            <w:pPr>
              <w:numPr>
                <w:ilvl w:val="0"/>
                <w:numId w:val="83"/>
              </w:numPr>
              <w:spacing w:after="160"/>
              <w:rPr>
                <w:ins w:id="2063" w:author="Rafi Aziizi" w:date="2021-11-12T14:55:00Z"/>
              </w:rPr>
            </w:pPr>
            <w:ins w:id="2064" w:author="Rafi Aziizi" w:date="2021-11-12T14:55:00Z">
              <w:r>
                <w:t xml:space="preserve">Memasuki menu “Data </w:t>
              </w:r>
            </w:ins>
            <w:ins w:id="2065" w:author="Rafi Aziizi" w:date="2021-11-12T15:02:00Z">
              <w:r>
                <w:t>Kelas</w:t>
              </w:r>
            </w:ins>
            <w:ins w:id="2066" w:author="Rafi Aziizi" w:date="2021-11-12T14:55:00Z">
              <w:r>
                <w:t>”</w:t>
              </w:r>
            </w:ins>
          </w:p>
        </w:tc>
        <w:tc>
          <w:tcPr>
            <w:tcW w:w="3964" w:type="dxa"/>
            <w:vAlign w:val="center"/>
          </w:tcPr>
          <w:p w14:paraId="7C963F3E" w14:textId="77777777" w:rsidR="005D5AD6" w:rsidRPr="0044182F" w:rsidRDefault="005D5AD6" w:rsidP="00C70CAF">
            <w:pPr>
              <w:ind w:left="511"/>
              <w:rPr>
                <w:ins w:id="2067" w:author="Rafi Aziizi" w:date="2021-11-12T14:55:00Z"/>
              </w:rPr>
            </w:pPr>
          </w:p>
        </w:tc>
      </w:tr>
      <w:tr w:rsidR="005D5AD6" w:rsidRPr="0044182F" w14:paraId="232F17F6" w14:textId="77777777" w:rsidTr="00C70CAF">
        <w:trPr>
          <w:jc w:val="center"/>
          <w:ins w:id="2068" w:author="Rafi Aziizi" w:date="2021-11-12T14:55:00Z"/>
        </w:trPr>
        <w:tc>
          <w:tcPr>
            <w:tcW w:w="3827" w:type="dxa"/>
            <w:vAlign w:val="center"/>
          </w:tcPr>
          <w:p w14:paraId="02085B1D" w14:textId="77777777" w:rsidR="005D5AD6" w:rsidRPr="0044182F" w:rsidRDefault="005D5AD6" w:rsidP="00C70CAF">
            <w:pPr>
              <w:ind w:left="510"/>
              <w:rPr>
                <w:ins w:id="2069" w:author="Rafi Aziizi" w:date="2021-11-12T14:55:00Z"/>
              </w:rPr>
            </w:pPr>
          </w:p>
        </w:tc>
        <w:tc>
          <w:tcPr>
            <w:tcW w:w="3964" w:type="dxa"/>
            <w:vAlign w:val="center"/>
          </w:tcPr>
          <w:p w14:paraId="159C2B20" w14:textId="6C6A450B" w:rsidR="005D5AD6" w:rsidRPr="0044182F" w:rsidRDefault="005D5AD6" w:rsidP="00C70CAF">
            <w:pPr>
              <w:numPr>
                <w:ilvl w:val="0"/>
                <w:numId w:val="83"/>
              </w:numPr>
              <w:spacing w:after="160"/>
              <w:ind w:left="511"/>
              <w:rPr>
                <w:ins w:id="2070" w:author="Rafi Aziizi" w:date="2021-11-12T14:55:00Z"/>
              </w:rPr>
            </w:pPr>
            <w:ins w:id="2071" w:author="Rafi Aziizi" w:date="2021-11-12T14:55:00Z">
              <w:r>
                <w:t xml:space="preserve">Menampilkan seluruh data </w:t>
              </w:r>
            </w:ins>
            <w:ins w:id="2072" w:author="Rafi Aziizi" w:date="2021-11-12T15:02:00Z">
              <w:r>
                <w:t>kelas</w:t>
              </w:r>
            </w:ins>
          </w:p>
        </w:tc>
      </w:tr>
      <w:tr w:rsidR="005D5AD6" w:rsidRPr="0044182F" w14:paraId="0D0A6DEB" w14:textId="77777777" w:rsidTr="00C70CAF">
        <w:trPr>
          <w:jc w:val="center"/>
          <w:ins w:id="2073" w:author="Rafi Aziizi" w:date="2021-11-12T14:55:00Z"/>
        </w:trPr>
        <w:tc>
          <w:tcPr>
            <w:tcW w:w="3827" w:type="dxa"/>
            <w:vAlign w:val="center"/>
          </w:tcPr>
          <w:p w14:paraId="60B6FEB9" w14:textId="4D7DD701" w:rsidR="005D5AD6" w:rsidRPr="0044182F" w:rsidRDefault="005D5AD6" w:rsidP="00C70CAF">
            <w:pPr>
              <w:pStyle w:val="ListParagraph"/>
              <w:numPr>
                <w:ilvl w:val="0"/>
                <w:numId w:val="83"/>
              </w:numPr>
              <w:rPr>
                <w:ins w:id="2074" w:author="Rafi Aziizi" w:date="2021-11-12T14:55:00Z"/>
              </w:rPr>
            </w:pPr>
            <w:ins w:id="2075" w:author="Rafi Aziizi" w:date="2021-11-12T14:55:00Z">
              <w:r>
                <w:t xml:space="preserve">Menekan tombol “Profile </w:t>
              </w:r>
            </w:ins>
            <w:ins w:id="2076" w:author="Rafi Aziizi" w:date="2021-11-12T15:02:00Z">
              <w:r>
                <w:t>Kelas</w:t>
              </w:r>
            </w:ins>
            <w:ins w:id="2077" w:author="Rafi Aziizi" w:date="2021-11-12T14:55:00Z">
              <w:r>
                <w:t>”</w:t>
              </w:r>
            </w:ins>
          </w:p>
        </w:tc>
        <w:tc>
          <w:tcPr>
            <w:tcW w:w="3964" w:type="dxa"/>
            <w:vAlign w:val="center"/>
          </w:tcPr>
          <w:p w14:paraId="6756EE8C" w14:textId="77777777" w:rsidR="005D5AD6" w:rsidRDefault="005D5AD6" w:rsidP="00C70CAF">
            <w:pPr>
              <w:spacing w:after="160"/>
              <w:ind w:left="511"/>
              <w:rPr>
                <w:ins w:id="2078" w:author="Rafi Aziizi" w:date="2021-11-12T14:55:00Z"/>
              </w:rPr>
            </w:pPr>
          </w:p>
        </w:tc>
      </w:tr>
      <w:tr w:rsidR="005D5AD6" w:rsidRPr="0044182F" w14:paraId="2560C866" w14:textId="77777777" w:rsidTr="00C70CAF">
        <w:trPr>
          <w:jc w:val="center"/>
          <w:ins w:id="2079" w:author="Rafi Aziizi" w:date="2021-11-12T14:55:00Z"/>
        </w:trPr>
        <w:tc>
          <w:tcPr>
            <w:tcW w:w="3827" w:type="dxa"/>
            <w:vAlign w:val="center"/>
          </w:tcPr>
          <w:p w14:paraId="642789EA" w14:textId="77777777" w:rsidR="005D5AD6" w:rsidRDefault="005D5AD6" w:rsidP="00C70CAF">
            <w:pPr>
              <w:pStyle w:val="ListParagraph"/>
              <w:rPr>
                <w:ins w:id="2080" w:author="Rafi Aziizi" w:date="2021-11-12T14:55:00Z"/>
              </w:rPr>
            </w:pPr>
          </w:p>
        </w:tc>
        <w:tc>
          <w:tcPr>
            <w:tcW w:w="3964" w:type="dxa"/>
            <w:vAlign w:val="center"/>
          </w:tcPr>
          <w:p w14:paraId="5BE2C307" w14:textId="63845CDF" w:rsidR="005D5AD6" w:rsidRDefault="005D5AD6" w:rsidP="00C70CAF">
            <w:pPr>
              <w:pStyle w:val="ListParagraph"/>
              <w:numPr>
                <w:ilvl w:val="0"/>
                <w:numId w:val="83"/>
              </w:numPr>
              <w:spacing w:after="160"/>
              <w:rPr>
                <w:ins w:id="2081" w:author="Rafi Aziizi" w:date="2021-11-12T14:55:00Z"/>
              </w:rPr>
            </w:pPr>
            <w:ins w:id="2082" w:author="Rafi Aziizi" w:date="2021-11-12T14:55:00Z">
              <w:r>
                <w:t xml:space="preserve">Menampilkan data identitas </w:t>
              </w:r>
            </w:ins>
            <w:ins w:id="2083" w:author="Rafi Aziizi" w:date="2021-11-12T15:02:00Z">
              <w:r>
                <w:t xml:space="preserve">kelas </w:t>
              </w:r>
            </w:ins>
            <w:ins w:id="2084" w:author="Rafi Aziizi" w:date="2021-11-12T14:55:00Z">
              <w:r>
                <w:t>secara keseluruhan</w:t>
              </w:r>
            </w:ins>
          </w:p>
        </w:tc>
      </w:tr>
      <w:tr w:rsidR="005D5AD6" w:rsidRPr="0044182F" w14:paraId="399D8C52" w14:textId="77777777" w:rsidTr="00C70CAF">
        <w:trPr>
          <w:jc w:val="center"/>
          <w:ins w:id="2085" w:author="Rafi Aziizi" w:date="2021-11-12T14:55:00Z"/>
        </w:trPr>
        <w:tc>
          <w:tcPr>
            <w:tcW w:w="3827" w:type="dxa"/>
            <w:vAlign w:val="center"/>
          </w:tcPr>
          <w:p w14:paraId="0CF4B744" w14:textId="72B13F46" w:rsidR="005D5AD6" w:rsidRDefault="005D5AD6" w:rsidP="00C70CAF">
            <w:pPr>
              <w:pStyle w:val="ListParagraph"/>
              <w:numPr>
                <w:ilvl w:val="0"/>
                <w:numId w:val="83"/>
              </w:numPr>
              <w:rPr>
                <w:ins w:id="2086" w:author="Rafi Aziizi" w:date="2021-11-12T14:55:00Z"/>
              </w:rPr>
            </w:pPr>
            <w:ins w:id="2087" w:author="Rafi Aziizi" w:date="2021-11-12T14:55:00Z">
              <w:r>
                <w:t xml:space="preserve">Melakukan perubahan data </w:t>
              </w:r>
            </w:ins>
            <w:ins w:id="2088" w:author="Rafi Aziizi" w:date="2021-11-12T15:02:00Z">
              <w:r>
                <w:t>kelas</w:t>
              </w:r>
            </w:ins>
          </w:p>
        </w:tc>
        <w:tc>
          <w:tcPr>
            <w:tcW w:w="3964" w:type="dxa"/>
            <w:vAlign w:val="center"/>
          </w:tcPr>
          <w:p w14:paraId="232766C0" w14:textId="77777777" w:rsidR="005D5AD6" w:rsidRDefault="005D5AD6" w:rsidP="00C70CAF">
            <w:pPr>
              <w:spacing w:after="160"/>
              <w:rPr>
                <w:ins w:id="2089" w:author="Rafi Aziizi" w:date="2021-11-12T14:55:00Z"/>
              </w:rPr>
            </w:pPr>
          </w:p>
        </w:tc>
      </w:tr>
      <w:tr w:rsidR="005D5AD6" w:rsidRPr="0044182F" w14:paraId="14F97D99" w14:textId="77777777" w:rsidTr="00C70CAF">
        <w:trPr>
          <w:jc w:val="center"/>
          <w:ins w:id="2090" w:author="Rafi Aziizi" w:date="2021-11-12T14:55:00Z"/>
        </w:trPr>
        <w:tc>
          <w:tcPr>
            <w:tcW w:w="3827" w:type="dxa"/>
            <w:vAlign w:val="center"/>
          </w:tcPr>
          <w:p w14:paraId="6C1D04F2" w14:textId="77777777" w:rsidR="005D5AD6" w:rsidRDefault="005D5AD6" w:rsidP="00C70CAF">
            <w:pPr>
              <w:rPr>
                <w:ins w:id="2091" w:author="Rafi Aziizi" w:date="2021-11-12T14:55:00Z"/>
              </w:rPr>
            </w:pPr>
          </w:p>
        </w:tc>
        <w:tc>
          <w:tcPr>
            <w:tcW w:w="3964" w:type="dxa"/>
            <w:vAlign w:val="center"/>
          </w:tcPr>
          <w:p w14:paraId="3053ABFB" w14:textId="43040F7D" w:rsidR="005D5AD6" w:rsidRDefault="005D5AD6" w:rsidP="00C70CAF">
            <w:pPr>
              <w:pStyle w:val="ListParagraph"/>
              <w:numPr>
                <w:ilvl w:val="0"/>
                <w:numId w:val="83"/>
              </w:numPr>
              <w:spacing w:after="160"/>
              <w:rPr>
                <w:ins w:id="2092" w:author="Rafi Aziizi" w:date="2021-11-12T14:55:00Z"/>
              </w:rPr>
            </w:pPr>
            <w:ins w:id="2093" w:author="Rafi Aziizi" w:date="2021-11-12T14:55:00Z">
              <w:r>
                <w:t xml:space="preserve">Menyimpan data </w:t>
              </w:r>
            </w:ins>
            <w:ins w:id="2094" w:author="Rafi Aziizi" w:date="2021-11-12T15:02:00Z">
              <w:r>
                <w:t xml:space="preserve">kelas </w:t>
              </w:r>
            </w:ins>
            <w:ins w:id="2095" w:author="Rafi Aziizi" w:date="2021-11-12T14:55:00Z">
              <w:r>
                <w:t xml:space="preserve">terbaru pada </w:t>
              </w:r>
              <w:r w:rsidRPr="00C70CAF">
                <w:rPr>
                  <w:i/>
                  <w:iCs/>
                </w:rPr>
                <w:t>database</w:t>
              </w:r>
            </w:ins>
          </w:p>
        </w:tc>
      </w:tr>
      <w:tr w:rsidR="005D5AD6" w:rsidRPr="001B1AF9" w14:paraId="305CED3B" w14:textId="77777777" w:rsidTr="00C70CAF">
        <w:trPr>
          <w:jc w:val="center"/>
          <w:ins w:id="2096" w:author="Rafi Aziizi" w:date="2021-11-12T14:55:00Z"/>
        </w:trPr>
        <w:tc>
          <w:tcPr>
            <w:tcW w:w="7791" w:type="dxa"/>
            <w:gridSpan w:val="2"/>
            <w:shd w:val="clear" w:color="auto" w:fill="F2EE98"/>
            <w:vAlign w:val="center"/>
          </w:tcPr>
          <w:p w14:paraId="42542003" w14:textId="77777777" w:rsidR="005D5AD6" w:rsidRPr="001B1AF9" w:rsidRDefault="005D5AD6" w:rsidP="00C70CAF">
            <w:pPr>
              <w:pStyle w:val="ListParagraph"/>
              <w:spacing w:after="160"/>
              <w:ind w:left="468"/>
              <w:jc w:val="center"/>
              <w:rPr>
                <w:ins w:id="2097" w:author="Rafi Aziizi" w:date="2021-11-12T14:55:00Z"/>
                <w:b/>
                <w:bCs/>
              </w:rPr>
            </w:pPr>
            <w:ins w:id="2098" w:author="Rafi Aziizi" w:date="2021-11-12T14:55:00Z">
              <w:r w:rsidRPr="001B1AF9">
                <w:rPr>
                  <w:b/>
                  <w:bCs/>
                </w:rPr>
                <w:t>Skenario Eksepsi (Optional)</w:t>
              </w:r>
            </w:ins>
          </w:p>
        </w:tc>
      </w:tr>
      <w:tr w:rsidR="005D5AD6" w:rsidRPr="001B1AF9" w14:paraId="5E730D22" w14:textId="77777777" w:rsidTr="00C70CAF">
        <w:trPr>
          <w:jc w:val="center"/>
          <w:ins w:id="2099" w:author="Rafi Aziizi" w:date="2021-11-12T14:55:00Z"/>
        </w:trPr>
        <w:tc>
          <w:tcPr>
            <w:tcW w:w="3827" w:type="dxa"/>
            <w:shd w:val="clear" w:color="auto" w:fill="F2EE98"/>
            <w:vAlign w:val="center"/>
          </w:tcPr>
          <w:p w14:paraId="7805B79D" w14:textId="77777777" w:rsidR="005D5AD6" w:rsidRPr="001B1AF9" w:rsidRDefault="005D5AD6" w:rsidP="00C70CAF">
            <w:pPr>
              <w:pStyle w:val="ListParagraph"/>
              <w:ind w:left="450"/>
              <w:jc w:val="center"/>
              <w:rPr>
                <w:ins w:id="2100" w:author="Rafi Aziizi" w:date="2021-11-12T14:55:00Z"/>
                <w:b/>
                <w:bCs/>
              </w:rPr>
            </w:pPr>
            <w:ins w:id="2101" w:author="Rafi Aziizi" w:date="2021-11-12T14:55:00Z">
              <w:r w:rsidRPr="001B1AF9">
                <w:rPr>
                  <w:b/>
                  <w:bCs/>
                </w:rPr>
                <w:t>Aksi Aktor</w:t>
              </w:r>
            </w:ins>
          </w:p>
        </w:tc>
        <w:tc>
          <w:tcPr>
            <w:tcW w:w="3964" w:type="dxa"/>
            <w:shd w:val="clear" w:color="auto" w:fill="F2EE98"/>
            <w:vAlign w:val="center"/>
          </w:tcPr>
          <w:p w14:paraId="0E61F14F" w14:textId="77777777" w:rsidR="005D5AD6" w:rsidRPr="001B1AF9" w:rsidRDefault="005D5AD6" w:rsidP="00C70CAF">
            <w:pPr>
              <w:pStyle w:val="ListParagraph"/>
              <w:spacing w:after="160"/>
              <w:ind w:left="468"/>
              <w:jc w:val="center"/>
              <w:rPr>
                <w:ins w:id="2102" w:author="Rafi Aziizi" w:date="2021-11-12T14:55:00Z"/>
                <w:b/>
                <w:bCs/>
              </w:rPr>
            </w:pPr>
            <w:ins w:id="2103" w:author="Rafi Aziizi" w:date="2021-11-12T14:55:00Z">
              <w:r w:rsidRPr="001B1AF9">
                <w:rPr>
                  <w:b/>
                  <w:bCs/>
                </w:rPr>
                <w:t>Reaksi Sistem</w:t>
              </w:r>
            </w:ins>
          </w:p>
        </w:tc>
      </w:tr>
      <w:tr w:rsidR="005D5AD6" w14:paraId="14ACDC63" w14:textId="77777777" w:rsidTr="00C70CAF">
        <w:trPr>
          <w:jc w:val="center"/>
          <w:ins w:id="2104" w:author="Rafi Aziizi" w:date="2021-11-12T14:55:00Z"/>
        </w:trPr>
        <w:tc>
          <w:tcPr>
            <w:tcW w:w="3827" w:type="dxa"/>
            <w:vAlign w:val="center"/>
          </w:tcPr>
          <w:p w14:paraId="7ECBBC58" w14:textId="6F7FF8F7" w:rsidR="005D5AD6" w:rsidRDefault="005D5AD6" w:rsidP="00C70CAF">
            <w:pPr>
              <w:ind w:left="360"/>
              <w:rPr>
                <w:ins w:id="2105" w:author="Rafi Aziizi" w:date="2021-11-12T14:55:00Z"/>
              </w:rPr>
            </w:pPr>
            <w:ins w:id="2106" w:author="Rafi Aziizi" w:date="2021-11-12T14:55:00Z">
              <w:r>
                <w:lastRenderedPageBreak/>
                <w:t xml:space="preserve">5a. Tidak memasukan secara benar data </w:t>
              </w:r>
            </w:ins>
            <w:ins w:id="2107" w:author="Rafi Aziizi" w:date="2021-11-12T15:02:00Z">
              <w:r>
                <w:t xml:space="preserve">kelas </w:t>
              </w:r>
            </w:ins>
            <w:ins w:id="2108" w:author="Rafi Aziizi" w:date="2021-11-12T14:55:00Z">
              <w:r>
                <w:t>yang akan diperbaharui</w:t>
              </w:r>
            </w:ins>
          </w:p>
        </w:tc>
        <w:tc>
          <w:tcPr>
            <w:tcW w:w="3964" w:type="dxa"/>
            <w:vAlign w:val="center"/>
          </w:tcPr>
          <w:p w14:paraId="69058ADB" w14:textId="77777777" w:rsidR="005D5AD6" w:rsidRDefault="005D5AD6" w:rsidP="00C70CAF">
            <w:pPr>
              <w:pStyle w:val="ListParagraph"/>
              <w:spacing w:after="160"/>
              <w:ind w:left="468"/>
              <w:rPr>
                <w:ins w:id="2109" w:author="Rafi Aziizi" w:date="2021-11-12T14:55:00Z"/>
              </w:rPr>
            </w:pPr>
          </w:p>
        </w:tc>
      </w:tr>
      <w:tr w:rsidR="005D5AD6" w14:paraId="64B59725" w14:textId="77777777" w:rsidTr="00C70CAF">
        <w:trPr>
          <w:jc w:val="center"/>
          <w:ins w:id="2110" w:author="Rafi Aziizi" w:date="2021-11-12T14:55:00Z"/>
        </w:trPr>
        <w:tc>
          <w:tcPr>
            <w:tcW w:w="3827" w:type="dxa"/>
            <w:vAlign w:val="center"/>
          </w:tcPr>
          <w:p w14:paraId="468F79DC" w14:textId="77777777" w:rsidR="005D5AD6" w:rsidRDefault="005D5AD6" w:rsidP="00C70CAF">
            <w:pPr>
              <w:pStyle w:val="ListParagraph"/>
              <w:ind w:left="450"/>
              <w:rPr>
                <w:ins w:id="2111" w:author="Rafi Aziizi" w:date="2021-11-12T14:55:00Z"/>
              </w:rPr>
            </w:pPr>
          </w:p>
        </w:tc>
        <w:tc>
          <w:tcPr>
            <w:tcW w:w="3964" w:type="dxa"/>
            <w:vAlign w:val="center"/>
          </w:tcPr>
          <w:p w14:paraId="0942DA19" w14:textId="2EEB31C1" w:rsidR="005D5AD6" w:rsidRDefault="005D5AD6" w:rsidP="00C70CAF">
            <w:pPr>
              <w:spacing w:after="160"/>
              <w:ind w:left="360"/>
              <w:rPr>
                <w:ins w:id="2112" w:author="Rafi Aziizi" w:date="2021-11-12T14:55:00Z"/>
              </w:rPr>
            </w:pPr>
            <w:ins w:id="2113" w:author="Rafi Aziizi" w:date="2021-11-12T14:55:00Z">
              <w:r>
                <w:t xml:space="preserve">3b. Menampilkan pemberitahuan melalui notifikasi bahwa data </w:t>
              </w:r>
            </w:ins>
            <w:ins w:id="2114" w:author="Rafi Aziizi" w:date="2021-11-12T15:02:00Z">
              <w:r>
                <w:t xml:space="preserve">kelas </w:t>
              </w:r>
            </w:ins>
            <w:bookmarkStart w:id="2115" w:name="_GoBack"/>
            <w:bookmarkEnd w:id="2115"/>
            <w:ins w:id="2116" w:author="Rafi Aziizi" w:date="2021-11-12T14:55:00Z">
              <w:r>
                <w:t>tidak memenuhi persyaratan dan gagal diperbaharui</w:t>
              </w:r>
            </w:ins>
          </w:p>
        </w:tc>
      </w:tr>
    </w:tbl>
    <w:p w14:paraId="3B2EA914" w14:textId="78F0103A" w:rsidR="005D5AD6" w:rsidRDefault="005D5AD6" w:rsidP="005D5AD6">
      <w:pPr>
        <w:ind w:left="66"/>
        <w:pPrChange w:id="2117" w:author="Rafi Aziizi" w:date="2021-11-12T14:54:00Z">
          <w:pPr>
            <w:pStyle w:val="ListParagraph"/>
            <w:numPr>
              <w:numId w:val="25"/>
            </w:numPr>
            <w:ind w:left="426" w:hanging="360"/>
          </w:pPr>
        </w:pPrChange>
      </w:pPr>
    </w:p>
    <w:p w14:paraId="7C44A7AC" w14:textId="5BE33979" w:rsidR="00117601" w:rsidRDefault="00117601" w:rsidP="005B790F">
      <w:pPr>
        <w:pStyle w:val="Caption"/>
        <w:keepNext/>
        <w:jc w:val="center"/>
      </w:pPr>
      <w:bookmarkStart w:id="2118" w:name="_Toc83115872"/>
      <w:r>
        <w:t xml:space="preserve">Table 3. </w:t>
      </w:r>
      <w:r w:rsidR="006720D0">
        <w:fldChar w:fldCharType="begin"/>
      </w:r>
      <w:r w:rsidR="006720D0">
        <w:instrText xml:space="preserve"> SEQ Table_3. \* ARABIC </w:instrText>
      </w:r>
      <w:r w:rsidR="006720D0">
        <w:fldChar w:fldCharType="separate"/>
      </w:r>
      <w:r w:rsidR="00A911C8">
        <w:rPr>
          <w:noProof/>
        </w:rPr>
        <w:t>11</w:t>
      </w:r>
      <w:r w:rsidR="006720D0">
        <w:fldChar w:fldCharType="end"/>
      </w:r>
      <w:r>
        <w:t xml:space="preserve"> </w:t>
      </w:r>
      <w:r w:rsidRPr="00C14066">
        <w:t xml:space="preserve">Skenario Use Case Kelola </w:t>
      </w:r>
      <w:r>
        <w:t>Kelas</w:t>
      </w:r>
      <w:bookmarkEnd w:id="2118"/>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FF653C" w:rsidRPr="00A46E0B" w14:paraId="6A7D74E8" w14:textId="77777777" w:rsidTr="003E4796">
        <w:trPr>
          <w:jc w:val="center"/>
        </w:trPr>
        <w:tc>
          <w:tcPr>
            <w:tcW w:w="3827" w:type="dxa"/>
            <w:shd w:val="clear" w:color="auto" w:fill="F2EE98"/>
            <w:vAlign w:val="center"/>
          </w:tcPr>
          <w:p w14:paraId="5C9AA43B" w14:textId="77777777" w:rsidR="00FF653C" w:rsidRPr="0044182F" w:rsidRDefault="00FF653C" w:rsidP="003E4796">
            <w:pPr>
              <w:rPr>
                <w:b/>
              </w:rPr>
            </w:pPr>
            <w:r w:rsidRPr="0044182F">
              <w:rPr>
                <w:b/>
              </w:rPr>
              <w:t>Name</w:t>
            </w:r>
          </w:p>
        </w:tc>
        <w:tc>
          <w:tcPr>
            <w:tcW w:w="3964" w:type="dxa"/>
            <w:shd w:val="clear" w:color="auto" w:fill="F2EE98"/>
            <w:vAlign w:val="center"/>
          </w:tcPr>
          <w:p w14:paraId="339B5E4D" w14:textId="231544D5" w:rsidR="00FF653C" w:rsidRPr="00A46E0B" w:rsidRDefault="00FF653C" w:rsidP="003E4796">
            <w:del w:id="2119" w:author="Rafi Aziizi" w:date="2021-11-12T14:53:00Z">
              <w:r w:rsidDel="005D5AD6">
                <w:delText xml:space="preserve">Kelola </w:delText>
              </w:r>
            </w:del>
            <w:ins w:id="2120" w:author="Rafi Aziizi" w:date="2021-11-12T14:53:00Z">
              <w:r w:rsidR="005D5AD6">
                <w:t>Lihat</w:t>
              </w:r>
              <w:r w:rsidR="005D5AD6">
                <w:t xml:space="preserve"> </w:t>
              </w:r>
            </w:ins>
            <w:r>
              <w:t>Kelas</w:t>
            </w:r>
          </w:p>
        </w:tc>
      </w:tr>
      <w:tr w:rsidR="00FF653C" w:rsidRPr="002F6C1D" w14:paraId="3C900417" w14:textId="77777777" w:rsidTr="003E4796">
        <w:trPr>
          <w:jc w:val="center"/>
        </w:trPr>
        <w:tc>
          <w:tcPr>
            <w:tcW w:w="3827" w:type="dxa"/>
            <w:vAlign w:val="center"/>
          </w:tcPr>
          <w:p w14:paraId="69FAC650" w14:textId="77777777" w:rsidR="00FF653C" w:rsidRPr="0044182F" w:rsidRDefault="00FF653C" w:rsidP="003E4796">
            <w:pPr>
              <w:rPr>
                <w:b/>
              </w:rPr>
            </w:pPr>
            <w:r w:rsidRPr="0044182F">
              <w:rPr>
                <w:b/>
              </w:rPr>
              <w:t>ID</w:t>
            </w:r>
          </w:p>
        </w:tc>
        <w:tc>
          <w:tcPr>
            <w:tcW w:w="3964" w:type="dxa"/>
            <w:vAlign w:val="center"/>
          </w:tcPr>
          <w:p w14:paraId="5496E9B1" w14:textId="31874937" w:rsidR="00FF653C" w:rsidRPr="002F6C1D" w:rsidRDefault="00FF653C" w:rsidP="003E4796">
            <w:r>
              <w:t>RC</w:t>
            </w:r>
            <w:r w:rsidR="00443E24">
              <w:t>15</w:t>
            </w:r>
          </w:p>
        </w:tc>
      </w:tr>
      <w:tr w:rsidR="005D5AD6" w:rsidRPr="000C722D" w14:paraId="4781128A" w14:textId="77777777" w:rsidTr="003E4796">
        <w:trPr>
          <w:jc w:val="center"/>
        </w:trPr>
        <w:tc>
          <w:tcPr>
            <w:tcW w:w="3827" w:type="dxa"/>
            <w:vAlign w:val="center"/>
          </w:tcPr>
          <w:p w14:paraId="7BF9C98F" w14:textId="77777777" w:rsidR="005D5AD6" w:rsidRPr="0044182F" w:rsidRDefault="005D5AD6" w:rsidP="005D5AD6">
            <w:pPr>
              <w:rPr>
                <w:b/>
              </w:rPr>
            </w:pPr>
            <w:r w:rsidRPr="0044182F">
              <w:rPr>
                <w:b/>
              </w:rPr>
              <w:t>Description</w:t>
            </w:r>
          </w:p>
        </w:tc>
        <w:tc>
          <w:tcPr>
            <w:tcW w:w="3964" w:type="dxa"/>
          </w:tcPr>
          <w:p w14:paraId="38B65FAC" w14:textId="02A37626" w:rsidR="005D5AD6" w:rsidRPr="000C722D" w:rsidRDefault="005D5AD6" w:rsidP="005D5AD6">
            <w:ins w:id="2121" w:author="Rafi Aziizi" w:date="2021-11-12T14:54:00Z">
              <w:r>
                <w:t>Use case ini merupakan use case generalisasi dari kelola walikelas untuk melihat data walikelas.</w:t>
              </w:r>
            </w:ins>
            <w:del w:id="2122" w:author="Rafi Aziizi" w:date="2021-11-12T14:54:00Z">
              <w:r w:rsidDel="00FF3DCC">
                <w:delText>Use case ini merupakan use case generalisasi dari menambah, melihat, mengubah dan menghapus data kelas</w:delText>
              </w:r>
            </w:del>
          </w:p>
        </w:tc>
      </w:tr>
      <w:tr w:rsidR="00FF653C" w:rsidRPr="002F6C1D" w14:paraId="3DEE96CD" w14:textId="77777777" w:rsidTr="003E4796">
        <w:trPr>
          <w:jc w:val="center"/>
        </w:trPr>
        <w:tc>
          <w:tcPr>
            <w:tcW w:w="3827" w:type="dxa"/>
            <w:vAlign w:val="center"/>
          </w:tcPr>
          <w:p w14:paraId="3DB115CB" w14:textId="77777777" w:rsidR="00FF653C" w:rsidRPr="0044182F" w:rsidRDefault="00FF653C" w:rsidP="003E4796">
            <w:pPr>
              <w:rPr>
                <w:b/>
              </w:rPr>
            </w:pPr>
            <w:r w:rsidRPr="0044182F">
              <w:rPr>
                <w:b/>
              </w:rPr>
              <w:t>Actors</w:t>
            </w:r>
          </w:p>
        </w:tc>
        <w:tc>
          <w:tcPr>
            <w:tcW w:w="3964" w:type="dxa"/>
            <w:vAlign w:val="center"/>
          </w:tcPr>
          <w:p w14:paraId="4D9DE888" w14:textId="77777777" w:rsidR="00FF653C" w:rsidRPr="002F6C1D" w:rsidRDefault="00FF653C" w:rsidP="003E4796">
            <w:r>
              <w:t>Bag.IT, Guru BK.</w:t>
            </w:r>
          </w:p>
        </w:tc>
      </w:tr>
      <w:tr w:rsidR="00FF653C" w:rsidRPr="007B7AB3" w14:paraId="6019C8C0" w14:textId="77777777" w:rsidTr="003E4796">
        <w:trPr>
          <w:jc w:val="center"/>
        </w:trPr>
        <w:tc>
          <w:tcPr>
            <w:tcW w:w="3827" w:type="dxa"/>
            <w:vAlign w:val="center"/>
          </w:tcPr>
          <w:p w14:paraId="051C17CF" w14:textId="77777777" w:rsidR="00FF653C" w:rsidRPr="0044182F" w:rsidRDefault="00FF653C" w:rsidP="003E4796">
            <w:pPr>
              <w:rPr>
                <w:b/>
              </w:rPr>
            </w:pPr>
            <w:r w:rsidRPr="0044182F">
              <w:rPr>
                <w:b/>
              </w:rPr>
              <w:t>Frequency of Use</w:t>
            </w:r>
          </w:p>
        </w:tc>
        <w:tc>
          <w:tcPr>
            <w:tcW w:w="3964" w:type="dxa"/>
            <w:vAlign w:val="center"/>
          </w:tcPr>
          <w:p w14:paraId="21CA11CE" w14:textId="77777777" w:rsidR="00FF653C" w:rsidRPr="007B7AB3" w:rsidRDefault="00FF653C" w:rsidP="003E4796">
            <w:pPr>
              <w:rPr>
                <w:i/>
                <w:iCs/>
              </w:rPr>
            </w:pPr>
            <w:r>
              <w:rPr>
                <w:i/>
                <w:iCs/>
              </w:rPr>
              <w:t>Conditional</w:t>
            </w:r>
          </w:p>
        </w:tc>
      </w:tr>
      <w:tr w:rsidR="00FF653C" w:rsidRPr="0044182F" w14:paraId="62A3F1B6" w14:textId="77777777" w:rsidTr="003E4796">
        <w:trPr>
          <w:jc w:val="center"/>
        </w:trPr>
        <w:tc>
          <w:tcPr>
            <w:tcW w:w="3827" w:type="dxa"/>
            <w:vAlign w:val="center"/>
          </w:tcPr>
          <w:p w14:paraId="58376170" w14:textId="77777777" w:rsidR="00FF653C" w:rsidRPr="0044182F" w:rsidRDefault="00FF653C" w:rsidP="003E4796">
            <w:pPr>
              <w:rPr>
                <w:b/>
              </w:rPr>
            </w:pPr>
            <w:r w:rsidRPr="0044182F">
              <w:rPr>
                <w:b/>
              </w:rPr>
              <w:t>Triggers</w:t>
            </w:r>
          </w:p>
        </w:tc>
        <w:tc>
          <w:tcPr>
            <w:tcW w:w="3964" w:type="dxa"/>
            <w:vAlign w:val="center"/>
          </w:tcPr>
          <w:p w14:paraId="5FA1F0E9" w14:textId="77777777" w:rsidR="00FF653C" w:rsidRPr="0044182F" w:rsidRDefault="00FF653C" w:rsidP="003E4796">
            <w:r>
              <w:t>-</w:t>
            </w:r>
          </w:p>
        </w:tc>
      </w:tr>
      <w:tr w:rsidR="00FF653C" w:rsidRPr="0081005E" w14:paraId="328E4A85" w14:textId="77777777" w:rsidTr="003E4796">
        <w:trPr>
          <w:jc w:val="center"/>
        </w:trPr>
        <w:tc>
          <w:tcPr>
            <w:tcW w:w="3827" w:type="dxa"/>
            <w:vAlign w:val="center"/>
          </w:tcPr>
          <w:p w14:paraId="467CAF81" w14:textId="77777777" w:rsidR="00FF653C" w:rsidRPr="0044182F" w:rsidRDefault="00FF653C" w:rsidP="003E4796">
            <w:pPr>
              <w:rPr>
                <w:b/>
              </w:rPr>
            </w:pPr>
            <w:r w:rsidRPr="0044182F">
              <w:rPr>
                <w:b/>
              </w:rPr>
              <w:t>Pre-Conditions</w:t>
            </w:r>
          </w:p>
        </w:tc>
        <w:tc>
          <w:tcPr>
            <w:tcW w:w="3964" w:type="dxa"/>
            <w:vAlign w:val="center"/>
          </w:tcPr>
          <w:p w14:paraId="3865C048" w14:textId="4D1BDE19" w:rsidR="00FF653C" w:rsidRPr="0081005E" w:rsidRDefault="00FF653C" w:rsidP="003E4796">
            <w:pPr>
              <w:rPr>
                <w:i/>
                <w:iCs/>
              </w:rPr>
            </w:pPr>
            <w:del w:id="2123" w:author="Rafi Aziizi" w:date="2021-11-12T14:54:00Z">
              <w:r w:rsidDel="005D5AD6">
                <w:delText>Data tetap pada kondisi biasa</w:delText>
              </w:r>
            </w:del>
            <w:ins w:id="2124" w:author="Rafi Aziizi" w:date="2021-11-12T14:54:00Z">
              <w:r w:rsidR="005D5AD6">
                <w:t>null</w:t>
              </w:r>
            </w:ins>
          </w:p>
        </w:tc>
      </w:tr>
      <w:tr w:rsidR="00FF653C" w:rsidRPr="0048762E" w14:paraId="0EE6E2A5" w14:textId="77777777" w:rsidTr="003E4796">
        <w:trPr>
          <w:jc w:val="center"/>
        </w:trPr>
        <w:tc>
          <w:tcPr>
            <w:tcW w:w="3827" w:type="dxa"/>
            <w:vAlign w:val="center"/>
          </w:tcPr>
          <w:p w14:paraId="17CDAB48" w14:textId="77777777" w:rsidR="00FF653C" w:rsidRPr="0044182F" w:rsidRDefault="00FF653C" w:rsidP="003E4796">
            <w:pPr>
              <w:rPr>
                <w:b/>
              </w:rPr>
            </w:pPr>
            <w:r w:rsidRPr="0044182F">
              <w:rPr>
                <w:b/>
              </w:rPr>
              <w:t>Post-Conditions</w:t>
            </w:r>
          </w:p>
        </w:tc>
        <w:tc>
          <w:tcPr>
            <w:tcW w:w="3964" w:type="dxa"/>
            <w:vAlign w:val="center"/>
          </w:tcPr>
          <w:p w14:paraId="4830B043" w14:textId="3772DFE0" w:rsidR="00FF653C" w:rsidRPr="0048762E" w:rsidRDefault="00FF653C" w:rsidP="003E4796">
            <w:r>
              <w:t xml:space="preserve">Data </w:t>
            </w:r>
            <w:del w:id="2125" w:author="Rafi Aziizi" w:date="2021-11-12T14:54:00Z">
              <w:r w:rsidDel="005D5AD6">
                <w:delText>telah dikelola atau diedit</w:delText>
              </w:r>
            </w:del>
            <w:ins w:id="2126" w:author="Rafi Aziizi" w:date="2021-11-12T14:54:00Z">
              <w:r w:rsidR="005D5AD6">
                <w:t>kelas ditampilkan</w:t>
              </w:r>
            </w:ins>
          </w:p>
        </w:tc>
      </w:tr>
      <w:tr w:rsidR="00FF653C" w:rsidRPr="0044182F" w14:paraId="4B1EEFE3" w14:textId="77777777" w:rsidTr="003E4796">
        <w:trPr>
          <w:jc w:val="center"/>
        </w:trPr>
        <w:tc>
          <w:tcPr>
            <w:tcW w:w="7791" w:type="dxa"/>
            <w:gridSpan w:val="2"/>
            <w:shd w:val="clear" w:color="auto" w:fill="F2EE98"/>
            <w:vAlign w:val="center"/>
          </w:tcPr>
          <w:p w14:paraId="4A91816C" w14:textId="77777777" w:rsidR="00FF653C" w:rsidRPr="0044182F" w:rsidRDefault="00FF653C" w:rsidP="003E4796">
            <w:pPr>
              <w:jc w:val="center"/>
              <w:rPr>
                <w:b/>
              </w:rPr>
            </w:pPr>
            <w:r w:rsidRPr="0044182F">
              <w:rPr>
                <w:b/>
              </w:rPr>
              <w:t>Main Course</w:t>
            </w:r>
          </w:p>
        </w:tc>
      </w:tr>
      <w:tr w:rsidR="00FF653C" w:rsidRPr="0044182F" w14:paraId="273C9C89" w14:textId="77777777" w:rsidTr="003E4796">
        <w:trPr>
          <w:jc w:val="center"/>
        </w:trPr>
        <w:tc>
          <w:tcPr>
            <w:tcW w:w="3827" w:type="dxa"/>
            <w:shd w:val="clear" w:color="auto" w:fill="F2EE98"/>
            <w:vAlign w:val="center"/>
          </w:tcPr>
          <w:p w14:paraId="7CE5C7A1" w14:textId="77777777" w:rsidR="00FF653C" w:rsidRPr="0044182F" w:rsidRDefault="00FF653C" w:rsidP="003E4796">
            <w:pPr>
              <w:jc w:val="center"/>
              <w:rPr>
                <w:b/>
              </w:rPr>
            </w:pPr>
            <w:r w:rsidRPr="0044182F">
              <w:rPr>
                <w:b/>
              </w:rPr>
              <w:t>Aksi Aktor</w:t>
            </w:r>
          </w:p>
        </w:tc>
        <w:tc>
          <w:tcPr>
            <w:tcW w:w="3964" w:type="dxa"/>
            <w:shd w:val="clear" w:color="auto" w:fill="F2EE98"/>
            <w:vAlign w:val="center"/>
          </w:tcPr>
          <w:p w14:paraId="16286879" w14:textId="77777777" w:rsidR="00FF653C" w:rsidRPr="0044182F" w:rsidRDefault="00FF653C" w:rsidP="003E4796">
            <w:pPr>
              <w:jc w:val="center"/>
              <w:rPr>
                <w:b/>
              </w:rPr>
            </w:pPr>
            <w:r w:rsidRPr="0044182F">
              <w:rPr>
                <w:b/>
              </w:rPr>
              <w:t>Reaksi Sistem</w:t>
            </w:r>
          </w:p>
        </w:tc>
      </w:tr>
      <w:tr w:rsidR="00FF653C" w:rsidRPr="0044182F" w14:paraId="44444456" w14:textId="77777777" w:rsidTr="003E4796">
        <w:trPr>
          <w:jc w:val="center"/>
        </w:trPr>
        <w:tc>
          <w:tcPr>
            <w:tcW w:w="3827" w:type="dxa"/>
            <w:vAlign w:val="center"/>
          </w:tcPr>
          <w:p w14:paraId="5B4DFE8C" w14:textId="4D0372A2" w:rsidR="00FF653C" w:rsidRPr="0044182F" w:rsidRDefault="00FF653C" w:rsidP="00FF2590">
            <w:pPr>
              <w:numPr>
                <w:ilvl w:val="0"/>
                <w:numId w:val="32"/>
              </w:numPr>
              <w:spacing w:after="160"/>
            </w:pPr>
            <w:del w:id="2127" w:author="Rafi Aziizi" w:date="2021-11-12T10:47:00Z">
              <w:r w:rsidDel="007C5FA9">
                <w:delText>Aktor masuk kedalam</w:delText>
              </w:r>
            </w:del>
            <w:ins w:id="2128" w:author="Rafi Aziizi" w:date="2021-11-12T10:47:00Z">
              <w:r w:rsidR="007C5FA9">
                <w:t>mem</w:t>
              </w:r>
            </w:ins>
            <w:ins w:id="2129" w:author="Rafi Aziizi" w:date="2021-11-12T14:54:00Z">
              <w:r w:rsidR="005D5AD6">
                <w:t>a</w:t>
              </w:r>
            </w:ins>
            <w:ins w:id="2130" w:author="Rafi Aziizi" w:date="2021-11-12T10:47:00Z">
              <w:r w:rsidR="007C5FA9">
                <w:t>suki</w:t>
              </w:r>
            </w:ins>
            <w:r>
              <w:t xml:space="preserve"> menu “Data Kelas”</w:t>
            </w:r>
          </w:p>
        </w:tc>
        <w:tc>
          <w:tcPr>
            <w:tcW w:w="3964" w:type="dxa"/>
            <w:vAlign w:val="center"/>
          </w:tcPr>
          <w:p w14:paraId="5A2B2556" w14:textId="77777777" w:rsidR="00FF653C" w:rsidRPr="0044182F" w:rsidRDefault="00FF653C" w:rsidP="003E4796">
            <w:pPr>
              <w:ind w:left="511"/>
            </w:pPr>
          </w:p>
        </w:tc>
      </w:tr>
      <w:tr w:rsidR="00FF653C" w:rsidRPr="0044182F" w14:paraId="3A5A963C" w14:textId="77777777" w:rsidTr="003E4796">
        <w:trPr>
          <w:jc w:val="center"/>
        </w:trPr>
        <w:tc>
          <w:tcPr>
            <w:tcW w:w="3827" w:type="dxa"/>
            <w:vAlign w:val="center"/>
          </w:tcPr>
          <w:p w14:paraId="09FE66E5" w14:textId="77777777" w:rsidR="00FF653C" w:rsidRPr="0044182F" w:rsidRDefault="00FF653C" w:rsidP="003E4796">
            <w:pPr>
              <w:ind w:left="510"/>
            </w:pPr>
          </w:p>
        </w:tc>
        <w:tc>
          <w:tcPr>
            <w:tcW w:w="3964" w:type="dxa"/>
            <w:vAlign w:val="center"/>
          </w:tcPr>
          <w:p w14:paraId="7FBE15E3" w14:textId="7F13A997" w:rsidR="00FF653C" w:rsidRPr="0044182F" w:rsidRDefault="00FF653C" w:rsidP="00FF2590">
            <w:pPr>
              <w:numPr>
                <w:ilvl w:val="0"/>
                <w:numId w:val="32"/>
              </w:numPr>
              <w:spacing w:after="160"/>
              <w:ind w:left="511"/>
            </w:pPr>
            <w:r>
              <w:t>Menampilkan seluruh data kelas</w:t>
            </w:r>
          </w:p>
        </w:tc>
      </w:tr>
      <w:tr w:rsidR="00FF653C" w:rsidRPr="001B1AF9" w14:paraId="08DD696F" w14:textId="77777777" w:rsidTr="003E4796">
        <w:trPr>
          <w:jc w:val="center"/>
        </w:trPr>
        <w:tc>
          <w:tcPr>
            <w:tcW w:w="7791" w:type="dxa"/>
            <w:gridSpan w:val="2"/>
            <w:shd w:val="clear" w:color="auto" w:fill="F2EE98"/>
            <w:vAlign w:val="center"/>
          </w:tcPr>
          <w:p w14:paraId="697A034C" w14:textId="77777777" w:rsidR="00FF653C" w:rsidRPr="001B1AF9" w:rsidRDefault="00FF653C" w:rsidP="003E4796">
            <w:pPr>
              <w:pStyle w:val="ListParagraph"/>
              <w:spacing w:after="160"/>
              <w:ind w:left="468"/>
              <w:jc w:val="center"/>
              <w:rPr>
                <w:b/>
                <w:bCs/>
              </w:rPr>
            </w:pPr>
            <w:r w:rsidRPr="001B1AF9">
              <w:rPr>
                <w:b/>
                <w:bCs/>
              </w:rPr>
              <w:t>Skenario Eksepsi (Optional)</w:t>
            </w:r>
          </w:p>
        </w:tc>
      </w:tr>
      <w:tr w:rsidR="00FF653C" w:rsidRPr="001B1AF9" w14:paraId="06BA72A0" w14:textId="77777777" w:rsidTr="003E4796">
        <w:trPr>
          <w:jc w:val="center"/>
        </w:trPr>
        <w:tc>
          <w:tcPr>
            <w:tcW w:w="3827" w:type="dxa"/>
            <w:shd w:val="clear" w:color="auto" w:fill="F2EE98"/>
            <w:vAlign w:val="center"/>
          </w:tcPr>
          <w:p w14:paraId="31226D3D" w14:textId="77777777" w:rsidR="00FF653C" w:rsidRPr="001B1AF9" w:rsidRDefault="00FF653C" w:rsidP="003E4796">
            <w:pPr>
              <w:pStyle w:val="ListParagraph"/>
              <w:ind w:left="450"/>
              <w:jc w:val="center"/>
              <w:rPr>
                <w:b/>
                <w:bCs/>
              </w:rPr>
            </w:pPr>
            <w:r w:rsidRPr="001B1AF9">
              <w:rPr>
                <w:b/>
                <w:bCs/>
              </w:rPr>
              <w:t>Aksi Aktor</w:t>
            </w:r>
          </w:p>
        </w:tc>
        <w:tc>
          <w:tcPr>
            <w:tcW w:w="3964" w:type="dxa"/>
            <w:shd w:val="clear" w:color="auto" w:fill="F2EE98"/>
            <w:vAlign w:val="center"/>
          </w:tcPr>
          <w:p w14:paraId="10C5938E" w14:textId="77777777" w:rsidR="00FF653C" w:rsidRPr="001B1AF9" w:rsidRDefault="00FF653C" w:rsidP="003E4796">
            <w:pPr>
              <w:pStyle w:val="ListParagraph"/>
              <w:spacing w:after="160"/>
              <w:ind w:left="468"/>
              <w:jc w:val="center"/>
              <w:rPr>
                <w:b/>
                <w:bCs/>
              </w:rPr>
            </w:pPr>
            <w:r w:rsidRPr="001B1AF9">
              <w:rPr>
                <w:b/>
                <w:bCs/>
              </w:rPr>
              <w:t>Reaksi Sistem</w:t>
            </w:r>
          </w:p>
        </w:tc>
      </w:tr>
      <w:tr w:rsidR="005D5AD6" w14:paraId="007EE2BA" w14:textId="77777777" w:rsidTr="003E4796">
        <w:trPr>
          <w:jc w:val="center"/>
        </w:trPr>
        <w:tc>
          <w:tcPr>
            <w:tcW w:w="3827" w:type="dxa"/>
            <w:vAlign w:val="center"/>
          </w:tcPr>
          <w:p w14:paraId="39CC14E7" w14:textId="249D410E" w:rsidR="005D5AD6" w:rsidRDefault="005D5AD6" w:rsidP="005D5AD6">
            <w:pPr>
              <w:pStyle w:val="ListParagraph"/>
              <w:ind w:left="455"/>
            </w:pPr>
            <w:ins w:id="2131" w:author="Rafi Aziizi" w:date="2021-11-12T14:53:00Z">
              <w:r>
                <w:t xml:space="preserve">2a. Memasukan data </w:t>
              </w:r>
            </w:ins>
            <w:ins w:id="2132" w:author="Rafi Aziizi" w:date="2021-11-12T14:54:00Z">
              <w:r>
                <w:t>kelas</w:t>
              </w:r>
            </w:ins>
            <w:ins w:id="2133" w:author="Rafi Aziizi" w:date="2021-11-12T14:53:00Z">
              <w:r>
                <w:t xml:space="preserve"> yang tidak ada didalam sistem</w:t>
              </w:r>
            </w:ins>
            <w:del w:id="2134" w:author="Rafi Aziizi" w:date="2021-11-12T14:53:00Z">
              <w:r w:rsidDel="00393C0D">
                <w:delText>3a. Tidak memenuhi persyaratan untuk melakukan pengelolaan baik itu hapus, edit, tambah maupun lihat data kelas</w:delText>
              </w:r>
            </w:del>
          </w:p>
        </w:tc>
        <w:tc>
          <w:tcPr>
            <w:tcW w:w="3964" w:type="dxa"/>
            <w:vAlign w:val="center"/>
          </w:tcPr>
          <w:p w14:paraId="654AC545" w14:textId="77777777" w:rsidR="005D5AD6" w:rsidRDefault="005D5AD6" w:rsidP="005D5AD6">
            <w:pPr>
              <w:pStyle w:val="ListParagraph"/>
              <w:spacing w:after="160"/>
              <w:ind w:left="468"/>
            </w:pPr>
          </w:p>
        </w:tc>
      </w:tr>
      <w:tr w:rsidR="005D5AD6" w14:paraId="36ED8972" w14:textId="77777777" w:rsidTr="003E4796">
        <w:trPr>
          <w:jc w:val="center"/>
        </w:trPr>
        <w:tc>
          <w:tcPr>
            <w:tcW w:w="3827" w:type="dxa"/>
            <w:vAlign w:val="center"/>
          </w:tcPr>
          <w:p w14:paraId="1ECCBA50" w14:textId="77777777" w:rsidR="005D5AD6" w:rsidRDefault="005D5AD6" w:rsidP="005D5AD6">
            <w:pPr>
              <w:pStyle w:val="ListParagraph"/>
              <w:ind w:left="450"/>
            </w:pPr>
          </w:p>
        </w:tc>
        <w:tc>
          <w:tcPr>
            <w:tcW w:w="3964" w:type="dxa"/>
            <w:vAlign w:val="center"/>
          </w:tcPr>
          <w:p w14:paraId="2F144025" w14:textId="72E6545A" w:rsidR="005D5AD6" w:rsidRDefault="005D5AD6" w:rsidP="005D5AD6">
            <w:pPr>
              <w:pStyle w:val="ListParagraph"/>
              <w:spacing w:after="160"/>
              <w:ind w:left="468"/>
            </w:pPr>
            <w:ins w:id="2135" w:author="Rafi Aziizi" w:date="2021-11-12T14:53:00Z">
              <w:r>
                <w:t xml:space="preserve">2b. Menampilkan pemberitahuan melalui notifikasi bahwa data </w:t>
              </w:r>
            </w:ins>
            <w:ins w:id="2136" w:author="Rafi Aziizi" w:date="2021-11-12T14:54:00Z">
              <w:r>
                <w:t>kelas</w:t>
              </w:r>
            </w:ins>
            <w:ins w:id="2137" w:author="Rafi Aziizi" w:date="2021-11-12T14:53:00Z">
              <w:r>
                <w:t xml:space="preserve"> tidak ditemukan</w:t>
              </w:r>
            </w:ins>
            <w:del w:id="2138" w:author="Rafi Aziizi" w:date="2021-11-12T14:53:00Z">
              <w:r w:rsidDel="00393C0D">
                <w:delText>3b. Menampilkan pemberitahuan melalui notifikasi bahwa terdapat kendala apabila melakukan kesalahan dalam pengelolaan data kelas</w:delText>
              </w:r>
            </w:del>
          </w:p>
        </w:tc>
      </w:tr>
    </w:tbl>
    <w:p w14:paraId="1B94F349" w14:textId="77777777" w:rsidR="00FF653C" w:rsidRDefault="00FF653C" w:rsidP="00FF653C">
      <w:pPr>
        <w:ind w:left="66"/>
      </w:pPr>
    </w:p>
    <w:p w14:paraId="134AECD0" w14:textId="4DF8A65C" w:rsidR="00270503" w:rsidRDefault="00270503" w:rsidP="00FF2590">
      <w:pPr>
        <w:pStyle w:val="ListParagraph"/>
        <w:numPr>
          <w:ilvl w:val="0"/>
          <w:numId w:val="25"/>
        </w:numPr>
        <w:ind w:left="426"/>
      </w:pPr>
      <w:r>
        <w:t>Skenario Kelola Admin</w:t>
      </w:r>
    </w:p>
    <w:p w14:paraId="7ADA136F" w14:textId="6628B1B9" w:rsidR="00117601" w:rsidRDefault="00117601" w:rsidP="005B790F">
      <w:pPr>
        <w:pStyle w:val="Caption"/>
        <w:keepNext/>
        <w:jc w:val="center"/>
      </w:pPr>
      <w:bookmarkStart w:id="2139" w:name="_Toc83115873"/>
      <w:r>
        <w:t xml:space="preserve">Table 3. </w:t>
      </w:r>
      <w:r w:rsidR="006720D0">
        <w:fldChar w:fldCharType="begin"/>
      </w:r>
      <w:r w:rsidR="006720D0">
        <w:instrText xml:space="preserve"> SEQ Table_3. \* ARABIC </w:instrText>
      </w:r>
      <w:r w:rsidR="006720D0">
        <w:fldChar w:fldCharType="separate"/>
      </w:r>
      <w:r w:rsidR="00A911C8">
        <w:rPr>
          <w:noProof/>
        </w:rPr>
        <w:t>12</w:t>
      </w:r>
      <w:r w:rsidR="006720D0">
        <w:fldChar w:fldCharType="end"/>
      </w:r>
      <w:r>
        <w:t xml:space="preserve"> </w:t>
      </w:r>
      <w:r w:rsidRPr="00F87548">
        <w:t xml:space="preserve">Skenario Use Case Kelola </w:t>
      </w:r>
      <w:r>
        <w:t>Admin</w:t>
      </w:r>
      <w:bookmarkEnd w:id="2139"/>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FF653C" w:rsidRPr="00A46E0B" w14:paraId="2A1325CD" w14:textId="77777777" w:rsidTr="003E4796">
        <w:trPr>
          <w:jc w:val="center"/>
        </w:trPr>
        <w:tc>
          <w:tcPr>
            <w:tcW w:w="3827" w:type="dxa"/>
            <w:shd w:val="clear" w:color="auto" w:fill="F2EE98"/>
            <w:vAlign w:val="center"/>
          </w:tcPr>
          <w:p w14:paraId="1223019C" w14:textId="77777777" w:rsidR="00FF653C" w:rsidRPr="0044182F" w:rsidRDefault="00FF653C" w:rsidP="003E4796">
            <w:pPr>
              <w:rPr>
                <w:b/>
              </w:rPr>
            </w:pPr>
            <w:r w:rsidRPr="0044182F">
              <w:rPr>
                <w:b/>
              </w:rPr>
              <w:t>Name</w:t>
            </w:r>
          </w:p>
        </w:tc>
        <w:tc>
          <w:tcPr>
            <w:tcW w:w="3964" w:type="dxa"/>
            <w:shd w:val="clear" w:color="auto" w:fill="F2EE98"/>
            <w:vAlign w:val="center"/>
          </w:tcPr>
          <w:p w14:paraId="640189DF" w14:textId="46A9AAE4" w:rsidR="00FF653C" w:rsidRPr="00A46E0B" w:rsidRDefault="00FF653C" w:rsidP="003E4796">
            <w:r>
              <w:t>Kelola Admin</w:t>
            </w:r>
          </w:p>
        </w:tc>
      </w:tr>
      <w:tr w:rsidR="00FF653C" w:rsidRPr="002F6C1D" w14:paraId="2D1D987E" w14:textId="77777777" w:rsidTr="003E4796">
        <w:trPr>
          <w:jc w:val="center"/>
        </w:trPr>
        <w:tc>
          <w:tcPr>
            <w:tcW w:w="3827" w:type="dxa"/>
            <w:vAlign w:val="center"/>
          </w:tcPr>
          <w:p w14:paraId="3B9DF1A1" w14:textId="77777777" w:rsidR="00FF653C" w:rsidRPr="0044182F" w:rsidRDefault="00FF653C" w:rsidP="003E4796">
            <w:pPr>
              <w:rPr>
                <w:b/>
              </w:rPr>
            </w:pPr>
            <w:r w:rsidRPr="0044182F">
              <w:rPr>
                <w:b/>
              </w:rPr>
              <w:t>ID</w:t>
            </w:r>
          </w:p>
        </w:tc>
        <w:tc>
          <w:tcPr>
            <w:tcW w:w="3964" w:type="dxa"/>
            <w:vAlign w:val="center"/>
          </w:tcPr>
          <w:p w14:paraId="354B8442" w14:textId="21C805AB" w:rsidR="00FF653C" w:rsidRPr="002F6C1D" w:rsidRDefault="00FF653C" w:rsidP="003E4796">
            <w:r>
              <w:t>RC</w:t>
            </w:r>
            <w:r w:rsidR="00443E24">
              <w:t>16</w:t>
            </w:r>
          </w:p>
        </w:tc>
      </w:tr>
      <w:tr w:rsidR="00FF653C" w:rsidRPr="000C722D" w14:paraId="6B2E1825" w14:textId="77777777" w:rsidTr="003E4796">
        <w:trPr>
          <w:jc w:val="center"/>
        </w:trPr>
        <w:tc>
          <w:tcPr>
            <w:tcW w:w="3827" w:type="dxa"/>
            <w:vAlign w:val="center"/>
          </w:tcPr>
          <w:p w14:paraId="636FDC4F" w14:textId="77777777" w:rsidR="00FF653C" w:rsidRPr="0044182F" w:rsidRDefault="00FF653C" w:rsidP="003E4796">
            <w:pPr>
              <w:rPr>
                <w:b/>
              </w:rPr>
            </w:pPr>
            <w:r w:rsidRPr="0044182F">
              <w:rPr>
                <w:b/>
              </w:rPr>
              <w:t>Description</w:t>
            </w:r>
          </w:p>
        </w:tc>
        <w:tc>
          <w:tcPr>
            <w:tcW w:w="3964" w:type="dxa"/>
          </w:tcPr>
          <w:p w14:paraId="5563A7ED" w14:textId="1B61B49A" w:rsidR="00FF653C" w:rsidRPr="000C722D" w:rsidRDefault="00443E24" w:rsidP="003E4796">
            <w:r>
              <w:t>Use case ini merupakan use case generalisasi dari menambah, melihat, mengubah dan menghapus data admin</w:t>
            </w:r>
          </w:p>
        </w:tc>
      </w:tr>
      <w:tr w:rsidR="00FF653C" w:rsidRPr="002F6C1D" w14:paraId="20656152" w14:textId="77777777" w:rsidTr="003E4796">
        <w:trPr>
          <w:jc w:val="center"/>
        </w:trPr>
        <w:tc>
          <w:tcPr>
            <w:tcW w:w="3827" w:type="dxa"/>
            <w:vAlign w:val="center"/>
          </w:tcPr>
          <w:p w14:paraId="6261369B" w14:textId="77777777" w:rsidR="00FF653C" w:rsidRPr="0044182F" w:rsidRDefault="00FF653C" w:rsidP="003E4796">
            <w:pPr>
              <w:rPr>
                <w:b/>
              </w:rPr>
            </w:pPr>
            <w:r w:rsidRPr="0044182F">
              <w:rPr>
                <w:b/>
              </w:rPr>
              <w:t>Actors</w:t>
            </w:r>
          </w:p>
        </w:tc>
        <w:tc>
          <w:tcPr>
            <w:tcW w:w="3964" w:type="dxa"/>
            <w:vAlign w:val="center"/>
          </w:tcPr>
          <w:p w14:paraId="4678B931" w14:textId="192D929E" w:rsidR="00FF653C" w:rsidRPr="002F6C1D" w:rsidRDefault="00FF653C" w:rsidP="003E4796">
            <w:r>
              <w:t>Guru BK.</w:t>
            </w:r>
          </w:p>
        </w:tc>
      </w:tr>
      <w:tr w:rsidR="00FF653C" w:rsidRPr="007B7AB3" w14:paraId="0F5A1E8F" w14:textId="77777777" w:rsidTr="003E4796">
        <w:trPr>
          <w:jc w:val="center"/>
        </w:trPr>
        <w:tc>
          <w:tcPr>
            <w:tcW w:w="3827" w:type="dxa"/>
            <w:vAlign w:val="center"/>
          </w:tcPr>
          <w:p w14:paraId="6C535C6E" w14:textId="77777777" w:rsidR="00FF653C" w:rsidRPr="0044182F" w:rsidRDefault="00FF653C" w:rsidP="003E4796">
            <w:pPr>
              <w:rPr>
                <w:b/>
              </w:rPr>
            </w:pPr>
            <w:r w:rsidRPr="0044182F">
              <w:rPr>
                <w:b/>
              </w:rPr>
              <w:t>Frequency of Use</w:t>
            </w:r>
          </w:p>
        </w:tc>
        <w:tc>
          <w:tcPr>
            <w:tcW w:w="3964" w:type="dxa"/>
            <w:vAlign w:val="center"/>
          </w:tcPr>
          <w:p w14:paraId="550DD967" w14:textId="77777777" w:rsidR="00FF653C" w:rsidRPr="007B7AB3" w:rsidRDefault="00FF653C" w:rsidP="003E4796">
            <w:pPr>
              <w:rPr>
                <w:i/>
                <w:iCs/>
              </w:rPr>
            </w:pPr>
            <w:r>
              <w:rPr>
                <w:i/>
                <w:iCs/>
              </w:rPr>
              <w:t>Conditional</w:t>
            </w:r>
          </w:p>
        </w:tc>
      </w:tr>
      <w:tr w:rsidR="00FF653C" w:rsidRPr="0044182F" w14:paraId="202AA3B4" w14:textId="77777777" w:rsidTr="003E4796">
        <w:trPr>
          <w:jc w:val="center"/>
        </w:trPr>
        <w:tc>
          <w:tcPr>
            <w:tcW w:w="3827" w:type="dxa"/>
            <w:vAlign w:val="center"/>
          </w:tcPr>
          <w:p w14:paraId="0F531B22" w14:textId="77777777" w:rsidR="00FF653C" w:rsidRPr="0044182F" w:rsidRDefault="00FF653C" w:rsidP="003E4796">
            <w:pPr>
              <w:rPr>
                <w:b/>
              </w:rPr>
            </w:pPr>
            <w:r w:rsidRPr="0044182F">
              <w:rPr>
                <w:b/>
              </w:rPr>
              <w:t>Triggers</w:t>
            </w:r>
          </w:p>
        </w:tc>
        <w:tc>
          <w:tcPr>
            <w:tcW w:w="3964" w:type="dxa"/>
            <w:vAlign w:val="center"/>
          </w:tcPr>
          <w:p w14:paraId="0244B043" w14:textId="77777777" w:rsidR="00FF653C" w:rsidRPr="0044182F" w:rsidRDefault="00FF653C" w:rsidP="003E4796">
            <w:r>
              <w:t>-</w:t>
            </w:r>
          </w:p>
        </w:tc>
      </w:tr>
      <w:tr w:rsidR="00FF653C" w:rsidRPr="0081005E" w14:paraId="2445159C" w14:textId="77777777" w:rsidTr="003E4796">
        <w:trPr>
          <w:jc w:val="center"/>
        </w:trPr>
        <w:tc>
          <w:tcPr>
            <w:tcW w:w="3827" w:type="dxa"/>
            <w:vAlign w:val="center"/>
          </w:tcPr>
          <w:p w14:paraId="1ED6EE10" w14:textId="77777777" w:rsidR="00FF653C" w:rsidRPr="0044182F" w:rsidRDefault="00FF653C" w:rsidP="003E4796">
            <w:pPr>
              <w:rPr>
                <w:b/>
              </w:rPr>
            </w:pPr>
            <w:r w:rsidRPr="0044182F">
              <w:rPr>
                <w:b/>
              </w:rPr>
              <w:t>Pre-Conditions</w:t>
            </w:r>
          </w:p>
        </w:tc>
        <w:tc>
          <w:tcPr>
            <w:tcW w:w="3964" w:type="dxa"/>
            <w:vAlign w:val="center"/>
          </w:tcPr>
          <w:p w14:paraId="367792BC" w14:textId="77777777" w:rsidR="00FF653C" w:rsidRPr="0081005E" w:rsidRDefault="00FF653C" w:rsidP="003E4796">
            <w:pPr>
              <w:rPr>
                <w:i/>
                <w:iCs/>
              </w:rPr>
            </w:pPr>
            <w:r>
              <w:t>Data tetap pada kondisi biasa</w:t>
            </w:r>
          </w:p>
        </w:tc>
      </w:tr>
      <w:tr w:rsidR="00FF653C" w:rsidRPr="0048762E" w14:paraId="61BDC315" w14:textId="77777777" w:rsidTr="003E4796">
        <w:trPr>
          <w:jc w:val="center"/>
        </w:trPr>
        <w:tc>
          <w:tcPr>
            <w:tcW w:w="3827" w:type="dxa"/>
            <w:vAlign w:val="center"/>
          </w:tcPr>
          <w:p w14:paraId="095AB6F3" w14:textId="77777777" w:rsidR="00FF653C" w:rsidRPr="0044182F" w:rsidRDefault="00FF653C" w:rsidP="003E4796">
            <w:pPr>
              <w:rPr>
                <w:b/>
              </w:rPr>
            </w:pPr>
            <w:r w:rsidRPr="0044182F">
              <w:rPr>
                <w:b/>
              </w:rPr>
              <w:t>Post-Conditions</w:t>
            </w:r>
          </w:p>
        </w:tc>
        <w:tc>
          <w:tcPr>
            <w:tcW w:w="3964" w:type="dxa"/>
            <w:vAlign w:val="center"/>
          </w:tcPr>
          <w:p w14:paraId="7829415F" w14:textId="77777777" w:rsidR="00FF653C" w:rsidRPr="0048762E" w:rsidRDefault="00FF653C" w:rsidP="003E4796">
            <w:r>
              <w:t>Data telah dikelola atau diedit</w:t>
            </w:r>
          </w:p>
        </w:tc>
      </w:tr>
      <w:tr w:rsidR="00FF653C" w:rsidRPr="0044182F" w14:paraId="291B8D73" w14:textId="77777777" w:rsidTr="003E4796">
        <w:trPr>
          <w:jc w:val="center"/>
        </w:trPr>
        <w:tc>
          <w:tcPr>
            <w:tcW w:w="7791" w:type="dxa"/>
            <w:gridSpan w:val="2"/>
            <w:shd w:val="clear" w:color="auto" w:fill="F2EE98"/>
            <w:vAlign w:val="center"/>
          </w:tcPr>
          <w:p w14:paraId="47F1FA49" w14:textId="77777777" w:rsidR="00FF653C" w:rsidRPr="0044182F" w:rsidRDefault="00FF653C" w:rsidP="003E4796">
            <w:pPr>
              <w:jc w:val="center"/>
              <w:rPr>
                <w:b/>
              </w:rPr>
            </w:pPr>
            <w:r w:rsidRPr="0044182F">
              <w:rPr>
                <w:b/>
              </w:rPr>
              <w:t>Main Course</w:t>
            </w:r>
          </w:p>
        </w:tc>
      </w:tr>
      <w:tr w:rsidR="00FF653C" w:rsidRPr="0044182F" w14:paraId="5560D10C" w14:textId="77777777" w:rsidTr="003E4796">
        <w:trPr>
          <w:jc w:val="center"/>
        </w:trPr>
        <w:tc>
          <w:tcPr>
            <w:tcW w:w="3827" w:type="dxa"/>
            <w:shd w:val="clear" w:color="auto" w:fill="F2EE98"/>
            <w:vAlign w:val="center"/>
          </w:tcPr>
          <w:p w14:paraId="210E40D5" w14:textId="77777777" w:rsidR="00FF653C" w:rsidRPr="0044182F" w:rsidRDefault="00FF653C" w:rsidP="003E4796">
            <w:pPr>
              <w:jc w:val="center"/>
              <w:rPr>
                <w:b/>
              </w:rPr>
            </w:pPr>
            <w:r w:rsidRPr="0044182F">
              <w:rPr>
                <w:b/>
              </w:rPr>
              <w:t>Aksi Aktor</w:t>
            </w:r>
          </w:p>
        </w:tc>
        <w:tc>
          <w:tcPr>
            <w:tcW w:w="3964" w:type="dxa"/>
            <w:shd w:val="clear" w:color="auto" w:fill="F2EE98"/>
            <w:vAlign w:val="center"/>
          </w:tcPr>
          <w:p w14:paraId="3AD9ECDE" w14:textId="77777777" w:rsidR="00FF653C" w:rsidRPr="0044182F" w:rsidRDefault="00FF653C" w:rsidP="003E4796">
            <w:pPr>
              <w:jc w:val="center"/>
              <w:rPr>
                <w:b/>
              </w:rPr>
            </w:pPr>
            <w:r w:rsidRPr="0044182F">
              <w:rPr>
                <w:b/>
              </w:rPr>
              <w:t>Reaksi Sistem</w:t>
            </w:r>
          </w:p>
        </w:tc>
      </w:tr>
      <w:tr w:rsidR="00FF653C" w:rsidRPr="0044182F" w14:paraId="7D3AAE91" w14:textId="77777777" w:rsidTr="003E4796">
        <w:trPr>
          <w:jc w:val="center"/>
        </w:trPr>
        <w:tc>
          <w:tcPr>
            <w:tcW w:w="3827" w:type="dxa"/>
            <w:vAlign w:val="center"/>
          </w:tcPr>
          <w:p w14:paraId="7E408F60" w14:textId="7F836AD2" w:rsidR="00FF653C" w:rsidRPr="0044182F" w:rsidRDefault="00FF653C" w:rsidP="00FF2590">
            <w:pPr>
              <w:numPr>
                <w:ilvl w:val="0"/>
                <w:numId w:val="33"/>
              </w:numPr>
              <w:spacing w:after="160"/>
            </w:pPr>
            <w:del w:id="2140" w:author="Rafi Aziizi" w:date="2021-11-12T10:47:00Z">
              <w:r w:rsidDel="007C5FA9">
                <w:delText xml:space="preserve">Aktor masuk kedalam </w:delText>
              </w:r>
            </w:del>
            <w:ins w:id="2141" w:author="Rafi Aziizi" w:date="2021-11-12T10:48:00Z">
              <w:r w:rsidR="007C5FA9">
                <w:t>M</w:t>
              </w:r>
            </w:ins>
            <w:ins w:id="2142" w:author="Rafi Aziizi" w:date="2021-11-12T10:47:00Z">
              <w:r w:rsidR="007C5FA9">
                <w:t xml:space="preserve">emasuki </w:t>
              </w:r>
            </w:ins>
            <w:r>
              <w:t>menu “Data Admin”</w:t>
            </w:r>
          </w:p>
        </w:tc>
        <w:tc>
          <w:tcPr>
            <w:tcW w:w="3964" w:type="dxa"/>
            <w:vAlign w:val="center"/>
          </w:tcPr>
          <w:p w14:paraId="0DC943CC" w14:textId="77777777" w:rsidR="00FF653C" w:rsidRPr="0044182F" w:rsidRDefault="00FF653C" w:rsidP="003E4796">
            <w:pPr>
              <w:ind w:left="511"/>
            </w:pPr>
          </w:p>
        </w:tc>
      </w:tr>
      <w:tr w:rsidR="00FF653C" w:rsidRPr="0044182F" w14:paraId="41DA6AEF" w14:textId="77777777" w:rsidTr="003E4796">
        <w:trPr>
          <w:jc w:val="center"/>
        </w:trPr>
        <w:tc>
          <w:tcPr>
            <w:tcW w:w="3827" w:type="dxa"/>
            <w:vAlign w:val="center"/>
          </w:tcPr>
          <w:p w14:paraId="4F47D920" w14:textId="77777777" w:rsidR="00FF653C" w:rsidRPr="0044182F" w:rsidRDefault="00FF653C" w:rsidP="003E4796">
            <w:pPr>
              <w:ind w:left="510"/>
            </w:pPr>
          </w:p>
        </w:tc>
        <w:tc>
          <w:tcPr>
            <w:tcW w:w="3964" w:type="dxa"/>
            <w:vAlign w:val="center"/>
          </w:tcPr>
          <w:p w14:paraId="1261828F" w14:textId="389D032F" w:rsidR="00FF653C" w:rsidRPr="0044182F" w:rsidRDefault="00FF653C" w:rsidP="00FF2590">
            <w:pPr>
              <w:numPr>
                <w:ilvl w:val="0"/>
                <w:numId w:val="33"/>
              </w:numPr>
              <w:spacing w:after="160"/>
              <w:ind w:left="511"/>
            </w:pPr>
            <w:r>
              <w:t>Menampilkan seluruh data admin</w:t>
            </w:r>
          </w:p>
        </w:tc>
      </w:tr>
      <w:tr w:rsidR="00FF653C" w14:paraId="586A06B3" w14:textId="77777777" w:rsidTr="003E4796">
        <w:trPr>
          <w:jc w:val="center"/>
        </w:trPr>
        <w:tc>
          <w:tcPr>
            <w:tcW w:w="3827" w:type="dxa"/>
            <w:vAlign w:val="center"/>
          </w:tcPr>
          <w:p w14:paraId="73453B7F" w14:textId="47A86F7B" w:rsidR="00FF653C" w:rsidRPr="0044182F" w:rsidRDefault="00443E24" w:rsidP="00FF2590">
            <w:pPr>
              <w:pStyle w:val="ListParagraph"/>
              <w:numPr>
                <w:ilvl w:val="0"/>
                <w:numId w:val="33"/>
              </w:numPr>
              <w:ind w:left="450"/>
            </w:pPr>
            <w:r>
              <w:t>Mengelola data admin (hapus, edit, tambah) dan menekan button sesuai dengan pilihan kelola data</w:t>
            </w:r>
          </w:p>
        </w:tc>
        <w:tc>
          <w:tcPr>
            <w:tcW w:w="3964" w:type="dxa"/>
            <w:vAlign w:val="center"/>
          </w:tcPr>
          <w:p w14:paraId="42086DD3" w14:textId="77777777" w:rsidR="00FF653C" w:rsidRDefault="00FF653C" w:rsidP="003E4796">
            <w:pPr>
              <w:spacing w:after="160"/>
            </w:pPr>
          </w:p>
        </w:tc>
      </w:tr>
      <w:tr w:rsidR="00FF653C" w14:paraId="65D6E5F0" w14:textId="77777777" w:rsidTr="003E4796">
        <w:trPr>
          <w:jc w:val="center"/>
        </w:trPr>
        <w:tc>
          <w:tcPr>
            <w:tcW w:w="3827" w:type="dxa"/>
            <w:vAlign w:val="center"/>
          </w:tcPr>
          <w:p w14:paraId="768FF311" w14:textId="77777777" w:rsidR="00FF653C" w:rsidRDefault="00FF653C" w:rsidP="003E4796">
            <w:pPr>
              <w:pStyle w:val="ListParagraph"/>
              <w:ind w:left="450"/>
            </w:pPr>
          </w:p>
        </w:tc>
        <w:tc>
          <w:tcPr>
            <w:tcW w:w="3964" w:type="dxa"/>
            <w:vAlign w:val="center"/>
          </w:tcPr>
          <w:p w14:paraId="0B6CBE8D" w14:textId="77777777" w:rsidR="00FF653C" w:rsidRDefault="00FF653C" w:rsidP="00FF2590">
            <w:pPr>
              <w:pStyle w:val="ListParagraph"/>
              <w:numPr>
                <w:ilvl w:val="0"/>
                <w:numId w:val="33"/>
              </w:numPr>
              <w:spacing w:after="160"/>
              <w:ind w:left="468"/>
            </w:pPr>
            <w:r>
              <w:t xml:space="preserve">Menyimpan data hasil pengelolaan kedalam </w:t>
            </w:r>
            <w:r>
              <w:rPr>
                <w:i/>
                <w:iCs/>
              </w:rPr>
              <w:t>database</w:t>
            </w:r>
            <w:r>
              <w:t>.</w:t>
            </w:r>
          </w:p>
        </w:tc>
      </w:tr>
      <w:tr w:rsidR="00FF653C" w:rsidRPr="001B1AF9" w14:paraId="32CB7604" w14:textId="77777777" w:rsidTr="003E4796">
        <w:trPr>
          <w:jc w:val="center"/>
        </w:trPr>
        <w:tc>
          <w:tcPr>
            <w:tcW w:w="7791" w:type="dxa"/>
            <w:gridSpan w:val="2"/>
            <w:shd w:val="clear" w:color="auto" w:fill="F2EE98"/>
            <w:vAlign w:val="center"/>
          </w:tcPr>
          <w:p w14:paraId="0040034E" w14:textId="77777777" w:rsidR="00FF653C" w:rsidRPr="001B1AF9" w:rsidRDefault="00FF653C" w:rsidP="003E4796">
            <w:pPr>
              <w:pStyle w:val="ListParagraph"/>
              <w:spacing w:after="160"/>
              <w:ind w:left="468"/>
              <w:jc w:val="center"/>
              <w:rPr>
                <w:b/>
                <w:bCs/>
              </w:rPr>
            </w:pPr>
            <w:r w:rsidRPr="001B1AF9">
              <w:rPr>
                <w:b/>
                <w:bCs/>
              </w:rPr>
              <w:t>Skenario Eksepsi (Optional)</w:t>
            </w:r>
          </w:p>
        </w:tc>
      </w:tr>
      <w:tr w:rsidR="00FF653C" w:rsidRPr="001B1AF9" w14:paraId="749CFBDA" w14:textId="77777777" w:rsidTr="003E4796">
        <w:trPr>
          <w:jc w:val="center"/>
        </w:trPr>
        <w:tc>
          <w:tcPr>
            <w:tcW w:w="3827" w:type="dxa"/>
            <w:shd w:val="clear" w:color="auto" w:fill="F2EE98"/>
            <w:vAlign w:val="center"/>
          </w:tcPr>
          <w:p w14:paraId="427B5783" w14:textId="77777777" w:rsidR="00FF653C" w:rsidRPr="001B1AF9" w:rsidRDefault="00FF653C" w:rsidP="003E4796">
            <w:pPr>
              <w:pStyle w:val="ListParagraph"/>
              <w:ind w:left="450"/>
              <w:jc w:val="center"/>
              <w:rPr>
                <w:b/>
                <w:bCs/>
              </w:rPr>
            </w:pPr>
            <w:r w:rsidRPr="001B1AF9">
              <w:rPr>
                <w:b/>
                <w:bCs/>
              </w:rPr>
              <w:lastRenderedPageBreak/>
              <w:t>Aksi Aktor</w:t>
            </w:r>
          </w:p>
        </w:tc>
        <w:tc>
          <w:tcPr>
            <w:tcW w:w="3964" w:type="dxa"/>
            <w:shd w:val="clear" w:color="auto" w:fill="F2EE98"/>
            <w:vAlign w:val="center"/>
          </w:tcPr>
          <w:p w14:paraId="10D91F93" w14:textId="77777777" w:rsidR="00FF653C" w:rsidRPr="001B1AF9" w:rsidRDefault="00FF653C" w:rsidP="003E4796">
            <w:pPr>
              <w:pStyle w:val="ListParagraph"/>
              <w:spacing w:after="160"/>
              <w:ind w:left="468"/>
              <w:jc w:val="center"/>
              <w:rPr>
                <w:b/>
                <w:bCs/>
              </w:rPr>
            </w:pPr>
            <w:r w:rsidRPr="001B1AF9">
              <w:rPr>
                <w:b/>
                <w:bCs/>
              </w:rPr>
              <w:t>Reaksi Sistem</w:t>
            </w:r>
          </w:p>
        </w:tc>
      </w:tr>
      <w:tr w:rsidR="00FF653C" w14:paraId="36FF6364" w14:textId="77777777" w:rsidTr="003E4796">
        <w:trPr>
          <w:jc w:val="center"/>
        </w:trPr>
        <w:tc>
          <w:tcPr>
            <w:tcW w:w="3827" w:type="dxa"/>
            <w:vAlign w:val="center"/>
          </w:tcPr>
          <w:p w14:paraId="4576D5E7" w14:textId="0C2355FF" w:rsidR="00FF653C" w:rsidRDefault="00443E24" w:rsidP="00443E24">
            <w:pPr>
              <w:pStyle w:val="ListParagraph"/>
              <w:ind w:left="455"/>
            </w:pPr>
            <w:r>
              <w:t>3a. Tidak memenuhi persyaratan untuk melakukan pengelolaan baik itu hapus, edit, tambah maupun lihat data admin</w:t>
            </w:r>
          </w:p>
        </w:tc>
        <w:tc>
          <w:tcPr>
            <w:tcW w:w="3964" w:type="dxa"/>
            <w:vAlign w:val="center"/>
          </w:tcPr>
          <w:p w14:paraId="7AF8D48F" w14:textId="77777777" w:rsidR="00FF653C" w:rsidRDefault="00FF653C" w:rsidP="003E4796">
            <w:pPr>
              <w:pStyle w:val="ListParagraph"/>
              <w:spacing w:after="160"/>
              <w:ind w:left="468"/>
            </w:pPr>
          </w:p>
        </w:tc>
      </w:tr>
      <w:tr w:rsidR="00FF653C" w14:paraId="37510A59" w14:textId="77777777" w:rsidTr="003E4796">
        <w:trPr>
          <w:jc w:val="center"/>
        </w:trPr>
        <w:tc>
          <w:tcPr>
            <w:tcW w:w="3827" w:type="dxa"/>
            <w:vAlign w:val="center"/>
          </w:tcPr>
          <w:p w14:paraId="7E94CD77" w14:textId="77777777" w:rsidR="00FF653C" w:rsidRDefault="00FF653C" w:rsidP="003E4796">
            <w:pPr>
              <w:pStyle w:val="ListParagraph"/>
              <w:ind w:left="450"/>
            </w:pPr>
          </w:p>
        </w:tc>
        <w:tc>
          <w:tcPr>
            <w:tcW w:w="3964" w:type="dxa"/>
            <w:vAlign w:val="center"/>
          </w:tcPr>
          <w:p w14:paraId="2D9B3BC7" w14:textId="2EC5BC6E" w:rsidR="00FF653C" w:rsidRDefault="00443E24" w:rsidP="00443E24">
            <w:pPr>
              <w:pStyle w:val="ListParagraph"/>
              <w:spacing w:after="160"/>
              <w:ind w:left="468"/>
            </w:pPr>
            <w:r>
              <w:t>3b. Menampilkan pemberitahuan melalui notifikasi bahwa terdapat kendala apabila melakukan kesalahan dalam pengelolaan data admin</w:t>
            </w:r>
          </w:p>
        </w:tc>
      </w:tr>
    </w:tbl>
    <w:p w14:paraId="5712FDD9" w14:textId="77777777" w:rsidR="00FF653C" w:rsidRDefault="00FF653C" w:rsidP="00FF653C">
      <w:pPr>
        <w:ind w:left="66"/>
      </w:pPr>
    </w:p>
    <w:p w14:paraId="3634C968" w14:textId="034C8F3C" w:rsidR="00443E24" w:rsidRDefault="00443E24" w:rsidP="00FF2590">
      <w:pPr>
        <w:pStyle w:val="ListParagraph"/>
        <w:numPr>
          <w:ilvl w:val="0"/>
          <w:numId w:val="25"/>
        </w:numPr>
        <w:ind w:left="426"/>
      </w:pPr>
      <w:r>
        <w:t>Skenario Kelola Semester</w:t>
      </w:r>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443E24" w:rsidRPr="00A46E0B" w14:paraId="13CFA94D" w14:textId="77777777" w:rsidTr="008159DF">
        <w:trPr>
          <w:jc w:val="center"/>
        </w:trPr>
        <w:tc>
          <w:tcPr>
            <w:tcW w:w="3827" w:type="dxa"/>
            <w:shd w:val="clear" w:color="auto" w:fill="F2EE98"/>
            <w:vAlign w:val="center"/>
          </w:tcPr>
          <w:p w14:paraId="15948B2A" w14:textId="77777777" w:rsidR="00443E24" w:rsidRPr="0044182F" w:rsidRDefault="00443E24" w:rsidP="008159DF">
            <w:pPr>
              <w:rPr>
                <w:b/>
              </w:rPr>
            </w:pPr>
            <w:r w:rsidRPr="0044182F">
              <w:rPr>
                <w:b/>
              </w:rPr>
              <w:t>Name</w:t>
            </w:r>
          </w:p>
        </w:tc>
        <w:tc>
          <w:tcPr>
            <w:tcW w:w="3964" w:type="dxa"/>
            <w:shd w:val="clear" w:color="auto" w:fill="F2EE98"/>
            <w:vAlign w:val="center"/>
          </w:tcPr>
          <w:p w14:paraId="7EAB7C62" w14:textId="4DDD50A4" w:rsidR="00443E24" w:rsidRPr="00A46E0B" w:rsidRDefault="00443E24" w:rsidP="008159DF">
            <w:r>
              <w:t>Kelola Semester</w:t>
            </w:r>
          </w:p>
        </w:tc>
      </w:tr>
      <w:tr w:rsidR="00443E24" w:rsidRPr="002F6C1D" w14:paraId="481D748A" w14:textId="77777777" w:rsidTr="008159DF">
        <w:trPr>
          <w:jc w:val="center"/>
        </w:trPr>
        <w:tc>
          <w:tcPr>
            <w:tcW w:w="3827" w:type="dxa"/>
            <w:vAlign w:val="center"/>
          </w:tcPr>
          <w:p w14:paraId="209E9F74" w14:textId="77777777" w:rsidR="00443E24" w:rsidRPr="0044182F" w:rsidRDefault="00443E24" w:rsidP="008159DF">
            <w:pPr>
              <w:rPr>
                <w:b/>
              </w:rPr>
            </w:pPr>
            <w:r w:rsidRPr="0044182F">
              <w:rPr>
                <w:b/>
              </w:rPr>
              <w:t>ID</w:t>
            </w:r>
          </w:p>
        </w:tc>
        <w:tc>
          <w:tcPr>
            <w:tcW w:w="3964" w:type="dxa"/>
            <w:vAlign w:val="center"/>
          </w:tcPr>
          <w:p w14:paraId="0057ECA0" w14:textId="04C0B78F" w:rsidR="00443E24" w:rsidRPr="002F6C1D" w:rsidRDefault="00443E24" w:rsidP="008159DF">
            <w:r>
              <w:t>RC17</w:t>
            </w:r>
          </w:p>
        </w:tc>
      </w:tr>
      <w:tr w:rsidR="00443E24" w:rsidRPr="000C722D" w14:paraId="5EDC4061" w14:textId="77777777" w:rsidTr="008159DF">
        <w:trPr>
          <w:jc w:val="center"/>
        </w:trPr>
        <w:tc>
          <w:tcPr>
            <w:tcW w:w="3827" w:type="dxa"/>
            <w:vAlign w:val="center"/>
          </w:tcPr>
          <w:p w14:paraId="2D0CB7BD" w14:textId="77777777" w:rsidR="00443E24" w:rsidRPr="0044182F" w:rsidRDefault="00443E24" w:rsidP="008159DF">
            <w:pPr>
              <w:rPr>
                <w:b/>
              </w:rPr>
            </w:pPr>
            <w:r w:rsidRPr="0044182F">
              <w:rPr>
                <w:b/>
              </w:rPr>
              <w:t>Description</w:t>
            </w:r>
          </w:p>
        </w:tc>
        <w:tc>
          <w:tcPr>
            <w:tcW w:w="3964" w:type="dxa"/>
          </w:tcPr>
          <w:p w14:paraId="5BF19B36" w14:textId="244380D9" w:rsidR="00443E24" w:rsidRPr="000C722D" w:rsidRDefault="00443E24" w:rsidP="008159DF">
            <w:r>
              <w:t>Use case ini merupakan use case generalisasi dari menambah, melihat, mengubah dan menghapus data semester</w:t>
            </w:r>
          </w:p>
        </w:tc>
      </w:tr>
      <w:tr w:rsidR="00443E24" w:rsidRPr="002F6C1D" w14:paraId="5BF895AE" w14:textId="77777777" w:rsidTr="008159DF">
        <w:trPr>
          <w:jc w:val="center"/>
        </w:trPr>
        <w:tc>
          <w:tcPr>
            <w:tcW w:w="3827" w:type="dxa"/>
            <w:vAlign w:val="center"/>
          </w:tcPr>
          <w:p w14:paraId="429EBA4E" w14:textId="77777777" w:rsidR="00443E24" w:rsidRPr="0044182F" w:rsidRDefault="00443E24" w:rsidP="008159DF">
            <w:pPr>
              <w:rPr>
                <w:b/>
              </w:rPr>
            </w:pPr>
            <w:r w:rsidRPr="0044182F">
              <w:rPr>
                <w:b/>
              </w:rPr>
              <w:t>Actors</w:t>
            </w:r>
          </w:p>
        </w:tc>
        <w:tc>
          <w:tcPr>
            <w:tcW w:w="3964" w:type="dxa"/>
            <w:vAlign w:val="center"/>
          </w:tcPr>
          <w:p w14:paraId="5E5E1FD8" w14:textId="77777777" w:rsidR="00443E24" w:rsidRPr="002F6C1D" w:rsidRDefault="00443E24" w:rsidP="008159DF">
            <w:r>
              <w:t>Guru BK.</w:t>
            </w:r>
          </w:p>
        </w:tc>
      </w:tr>
      <w:tr w:rsidR="00443E24" w:rsidRPr="007B7AB3" w14:paraId="2168A385" w14:textId="77777777" w:rsidTr="008159DF">
        <w:trPr>
          <w:jc w:val="center"/>
        </w:trPr>
        <w:tc>
          <w:tcPr>
            <w:tcW w:w="3827" w:type="dxa"/>
            <w:vAlign w:val="center"/>
          </w:tcPr>
          <w:p w14:paraId="6A9329D9" w14:textId="77777777" w:rsidR="00443E24" w:rsidRPr="0044182F" w:rsidRDefault="00443E24" w:rsidP="008159DF">
            <w:pPr>
              <w:rPr>
                <w:b/>
              </w:rPr>
            </w:pPr>
            <w:r w:rsidRPr="0044182F">
              <w:rPr>
                <w:b/>
              </w:rPr>
              <w:t>Frequency of Use</w:t>
            </w:r>
          </w:p>
        </w:tc>
        <w:tc>
          <w:tcPr>
            <w:tcW w:w="3964" w:type="dxa"/>
            <w:vAlign w:val="center"/>
          </w:tcPr>
          <w:p w14:paraId="2AB94A6B" w14:textId="77777777" w:rsidR="00443E24" w:rsidRPr="007B7AB3" w:rsidRDefault="00443E24" w:rsidP="008159DF">
            <w:pPr>
              <w:rPr>
                <w:i/>
                <w:iCs/>
              </w:rPr>
            </w:pPr>
            <w:r>
              <w:rPr>
                <w:i/>
                <w:iCs/>
              </w:rPr>
              <w:t>Conditional</w:t>
            </w:r>
          </w:p>
        </w:tc>
      </w:tr>
      <w:tr w:rsidR="00443E24" w:rsidRPr="0044182F" w14:paraId="4BDA7954" w14:textId="77777777" w:rsidTr="008159DF">
        <w:trPr>
          <w:jc w:val="center"/>
        </w:trPr>
        <w:tc>
          <w:tcPr>
            <w:tcW w:w="3827" w:type="dxa"/>
            <w:vAlign w:val="center"/>
          </w:tcPr>
          <w:p w14:paraId="4655E515" w14:textId="77777777" w:rsidR="00443E24" w:rsidRPr="0044182F" w:rsidRDefault="00443E24" w:rsidP="008159DF">
            <w:pPr>
              <w:rPr>
                <w:b/>
              </w:rPr>
            </w:pPr>
            <w:r w:rsidRPr="0044182F">
              <w:rPr>
                <w:b/>
              </w:rPr>
              <w:t>Triggers</w:t>
            </w:r>
          </w:p>
        </w:tc>
        <w:tc>
          <w:tcPr>
            <w:tcW w:w="3964" w:type="dxa"/>
            <w:vAlign w:val="center"/>
          </w:tcPr>
          <w:p w14:paraId="68422035" w14:textId="77777777" w:rsidR="00443E24" w:rsidRPr="0044182F" w:rsidRDefault="00443E24" w:rsidP="008159DF">
            <w:r>
              <w:t>-</w:t>
            </w:r>
          </w:p>
        </w:tc>
      </w:tr>
      <w:tr w:rsidR="00443E24" w:rsidRPr="0081005E" w14:paraId="4C879998" w14:textId="77777777" w:rsidTr="008159DF">
        <w:trPr>
          <w:jc w:val="center"/>
        </w:trPr>
        <w:tc>
          <w:tcPr>
            <w:tcW w:w="3827" w:type="dxa"/>
            <w:vAlign w:val="center"/>
          </w:tcPr>
          <w:p w14:paraId="176D70D2" w14:textId="77777777" w:rsidR="00443E24" w:rsidRPr="0044182F" w:rsidRDefault="00443E24" w:rsidP="008159DF">
            <w:pPr>
              <w:rPr>
                <w:b/>
              </w:rPr>
            </w:pPr>
            <w:r w:rsidRPr="0044182F">
              <w:rPr>
                <w:b/>
              </w:rPr>
              <w:t>Pre-Conditions</w:t>
            </w:r>
          </w:p>
        </w:tc>
        <w:tc>
          <w:tcPr>
            <w:tcW w:w="3964" w:type="dxa"/>
            <w:vAlign w:val="center"/>
          </w:tcPr>
          <w:p w14:paraId="5C8DF1F1" w14:textId="77777777" w:rsidR="00443E24" w:rsidRPr="0081005E" w:rsidRDefault="00443E24" w:rsidP="008159DF">
            <w:pPr>
              <w:rPr>
                <w:i/>
                <w:iCs/>
              </w:rPr>
            </w:pPr>
            <w:r>
              <w:t>Data tetap pada kondisi biasa</w:t>
            </w:r>
          </w:p>
        </w:tc>
      </w:tr>
      <w:tr w:rsidR="00443E24" w:rsidRPr="0048762E" w14:paraId="28099AF0" w14:textId="77777777" w:rsidTr="008159DF">
        <w:trPr>
          <w:jc w:val="center"/>
        </w:trPr>
        <w:tc>
          <w:tcPr>
            <w:tcW w:w="3827" w:type="dxa"/>
            <w:vAlign w:val="center"/>
          </w:tcPr>
          <w:p w14:paraId="091C3D68" w14:textId="77777777" w:rsidR="00443E24" w:rsidRPr="0044182F" w:rsidRDefault="00443E24" w:rsidP="008159DF">
            <w:pPr>
              <w:rPr>
                <w:b/>
              </w:rPr>
            </w:pPr>
            <w:r w:rsidRPr="0044182F">
              <w:rPr>
                <w:b/>
              </w:rPr>
              <w:t>Post-Conditions</w:t>
            </w:r>
          </w:p>
        </w:tc>
        <w:tc>
          <w:tcPr>
            <w:tcW w:w="3964" w:type="dxa"/>
            <w:vAlign w:val="center"/>
          </w:tcPr>
          <w:p w14:paraId="1B6C6273" w14:textId="77777777" w:rsidR="00443E24" w:rsidRPr="0048762E" w:rsidRDefault="00443E24" w:rsidP="008159DF">
            <w:r>
              <w:t>Data telah dikelola atau diedit</w:t>
            </w:r>
          </w:p>
        </w:tc>
      </w:tr>
      <w:tr w:rsidR="00443E24" w:rsidRPr="0044182F" w14:paraId="250EEC1C" w14:textId="77777777" w:rsidTr="008159DF">
        <w:trPr>
          <w:jc w:val="center"/>
        </w:trPr>
        <w:tc>
          <w:tcPr>
            <w:tcW w:w="7791" w:type="dxa"/>
            <w:gridSpan w:val="2"/>
            <w:shd w:val="clear" w:color="auto" w:fill="F2EE98"/>
            <w:vAlign w:val="center"/>
          </w:tcPr>
          <w:p w14:paraId="1389B5C4" w14:textId="77777777" w:rsidR="00443E24" w:rsidRPr="0044182F" w:rsidRDefault="00443E24" w:rsidP="008159DF">
            <w:pPr>
              <w:jc w:val="center"/>
              <w:rPr>
                <w:b/>
              </w:rPr>
            </w:pPr>
            <w:r w:rsidRPr="0044182F">
              <w:rPr>
                <w:b/>
              </w:rPr>
              <w:t>Main Course</w:t>
            </w:r>
          </w:p>
        </w:tc>
      </w:tr>
      <w:tr w:rsidR="00443E24" w:rsidRPr="0044182F" w14:paraId="786F7019" w14:textId="77777777" w:rsidTr="008159DF">
        <w:trPr>
          <w:jc w:val="center"/>
        </w:trPr>
        <w:tc>
          <w:tcPr>
            <w:tcW w:w="3827" w:type="dxa"/>
            <w:shd w:val="clear" w:color="auto" w:fill="F2EE98"/>
            <w:vAlign w:val="center"/>
          </w:tcPr>
          <w:p w14:paraId="4884A1B9" w14:textId="77777777" w:rsidR="00443E24" w:rsidRPr="0044182F" w:rsidRDefault="00443E24" w:rsidP="008159DF">
            <w:pPr>
              <w:jc w:val="center"/>
              <w:rPr>
                <w:b/>
              </w:rPr>
            </w:pPr>
            <w:r w:rsidRPr="0044182F">
              <w:rPr>
                <w:b/>
              </w:rPr>
              <w:t>Aksi Aktor</w:t>
            </w:r>
          </w:p>
        </w:tc>
        <w:tc>
          <w:tcPr>
            <w:tcW w:w="3964" w:type="dxa"/>
            <w:shd w:val="clear" w:color="auto" w:fill="F2EE98"/>
            <w:vAlign w:val="center"/>
          </w:tcPr>
          <w:p w14:paraId="233D0ED9" w14:textId="77777777" w:rsidR="00443E24" w:rsidRPr="0044182F" w:rsidRDefault="00443E24" w:rsidP="008159DF">
            <w:pPr>
              <w:jc w:val="center"/>
              <w:rPr>
                <w:b/>
              </w:rPr>
            </w:pPr>
            <w:r w:rsidRPr="0044182F">
              <w:rPr>
                <w:b/>
              </w:rPr>
              <w:t>Reaksi Sistem</w:t>
            </w:r>
          </w:p>
        </w:tc>
      </w:tr>
      <w:tr w:rsidR="00443E24" w:rsidRPr="0044182F" w14:paraId="3418A676" w14:textId="77777777" w:rsidTr="008159DF">
        <w:trPr>
          <w:jc w:val="center"/>
        </w:trPr>
        <w:tc>
          <w:tcPr>
            <w:tcW w:w="3827" w:type="dxa"/>
            <w:vAlign w:val="center"/>
          </w:tcPr>
          <w:p w14:paraId="662C640B" w14:textId="088D6C15" w:rsidR="00443E24" w:rsidRPr="0044182F" w:rsidRDefault="007C5FA9" w:rsidP="00443E24">
            <w:pPr>
              <w:numPr>
                <w:ilvl w:val="0"/>
                <w:numId w:val="74"/>
              </w:numPr>
              <w:spacing w:after="160"/>
            </w:pPr>
            <w:ins w:id="2143" w:author="Rafi Aziizi" w:date="2021-11-12T10:48:00Z">
              <w:r>
                <w:t xml:space="preserve">Memasuki menu </w:t>
              </w:r>
            </w:ins>
            <w:del w:id="2144" w:author="Rafi Aziizi" w:date="2021-11-12T10:48:00Z">
              <w:r w:rsidR="00443E24" w:rsidDel="007C5FA9">
                <w:delText xml:space="preserve">Aktor masuk kedalam menu </w:delText>
              </w:r>
            </w:del>
            <w:r w:rsidR="00443E24">
              <w:t>“Kelola Semester”</w:t>
            </w:r>
          </w:p>
        </w:tc>
        <w:tc>
          <w:tcPr>
            <w:tcW w:w="3964" w:type="dxa"/>
            <w:vAlign w:val="center"/>
          </w:tcPr>
          <w:p w14:paraId="5006E8AA" w14:textId="77777777" w:rsidR="00443E24" w:rsidRPr="0044182F" w:rsidRDefault="00443E24" w:rsidP="008159DF">
            <w:pPr>
              <w:ind w:left="511"/>
            </w:pPr>
          </w:p>
        </w:tc>
      </w:tr>
      <w:tr w:rsidR="00443E24" w:rsidRPr="0044182F" w14:paraId="5D8C3AFD" w14:textId="77777777" w:rsidTr="008159DF">
        <w:trPr>
          <w:jc w:val="center"/>
        </w:trPr>
        <w:tc>
          <w:tcPr>
            <w:tcW w:w="3827" w:type="dxa"/>
            <w:vAlign w:val="center"/>
          </w:tcPr>
          <w:p w14:paraId="30B6DB81" w14:textId="77777777" w:rsidR="00443E24" w:rsidRPr="0044182F" w:rsidRDefault="00443E24" w:rsidP="008159DF">
            <w:pPr>
              <w:ind w:left="510"/>
            </w:pPr>
          </w:p>
        </w:tc>
        <w:tc>
          <w:tcPr>
            <w:tcW w:w="3964" w:type="dxa"/>
            <w:vAlign w:val="center"/>
          </w:tcPr>
          <w:p w14:paraId="720FA725" w14:textId="2042E76F" w:rsidR="00443E24" w:rsidRPr="0044182F" w:rsidRDefault="00443E24" w:rsidP="00443E24">
            <w:pPr>
              <w:numPr>
                <w:ilvl w:val="0"/>
                <w:numId w:val="74"/>
              </w:numPr>
              <w:spacing w:after="160"/>
              <w:ind w:left="511"/>
            </w:pPr>
            <w:r>
              <w:t>Menampilkan seluruh data semester</w:t>
            </w:r>
          </w:p>
        </w:tc>
      </w:tr>
      <w:tr w:rsidR="00443E24" w14:paraId="282ACA7A" w14:textId="77777777" w:rsidTr="008159DF">
        <w:trPr>
          <w:jc w:val="center"/>
        </w:trPr>
        <w:tc>
          <w:tcPr>
            <w:tcW w:w="3827" w:type="dxa"/>
            <w:vAlign w:val="center"/>
          </w:tcPr>
          <w:p w14:paraId="67BFE22F" w14:textId="13B0E36C" w:rsidR="00443E24" w:rsidRPr="0044182F" w:rsidRDefault="00443E24" w:rsidP="00443E24">
            <w:pPr>
              <w:pStyle w:val="ListParagraph"/>
              <w:numPr>
                <w:ilvl w:val="0"/>
                <w:numId w:val="74"/>
              </w:numPr>
              <w:ind w:left="450"/>
            </w:pPr>
            <w:r>
              <w:lastRenderedPageBreak/>
              <w:t>Mengelola data semester (hapus, edit, tambah) dan menekan button sesuai dengan pilihan kelola data</w:t>
            </w:r>
          </w:p>
        </w:tc>
        <w:tc>
          <w:tcPr>
            <w:tcW w:w="3964" w:type="dxa"/>
            <w:vAlign w:val="center"/>
          </w:tcPr>
          <w:p w14:paraId="475522F4" w14:textId="77777777" w:rsidR="00443E24" w:rsidRDefault="00443E24" w:rsidP="008159DF">
            <w:pPr>
              <w:spacing w:after="160"/>
            </w:pPr>
          </w:p>
        </w:tc>
      </w:tr>
      <w:tr w:rsidR="00443E24" w14:paraId="45BD3A39" w14:textId="77777777" w:rsidTr="008159DF">
        <w:trPr>
          <w:jc w:val="center"/>
        </w:trPr>
        <w:tc>
          <w:tcPr>
            <w:tcW w:w="3827" w:type="dxa"/>
            <w:vAlign w:val="center"/>
          </w:tcPr>
          <w:p w14:paraId="0CA66A03" w14:textId="77777777" w:rsidR="00443E24" w:rsidRDefault="00443E24" w:rsidP="008159DF">
            <w:pPr>
              <w:pStyle w:val="ListParagraph"/>
              <w:ind w:left="450"/>
            </w:pPr>
          </w:p>
        </w:tc>
        <w:tc>
          <w:tcPr>
            <w:tcW w:w="3964" w:type="dxa"/>
            <w:vAlign w:val="center"/>
          </w:tcPr>
          <w:p w14:paraId="673DB7B3" w14:textId="77777777" w:rsidR="00443E24" w:rsidRDefault="00443E24" w:rsidP="00443E24">
            <w:pPr>
              <w:pStyle w:val="ListParagraph"/>
              <w:numPr>
                <w:ilvl w:val="0"/>
                <w:numId w:val="74"/>
              </w:numPr>
              <w:spacing w:after="160"/>
              <w:ind w:left="468"/>
            </w:pPr>
            <w:r>
              <w:t xml:space="preserve">Menyimpan data hasil pengelolaan kedalam </w:t>
            </w:r>
            <w:r>
              <w:rPr>
                <w:i/>
                <w:iCs/>
              </w:rPr>
              <w:t>database</w:t>
            </w:r>
            <w:r>
              <w:t>.</w:t>
            </w:r>
          </w:p>
        </w:tc>
      </w:tr>
      <w:tr w:rsidR="00443E24" w:rsidRPr="001B1AF9" w14:paraId="5BCD1764" w14:textId="77777777" w:rsidTr="008159DF">
        <w:trPr>
          <w:jc w:val="center"/>
        </w:trPr>
        <w:tc>
          <w:tcPr>
            <w:tcW w:w="7791" w:type="dxa"/>
            <w:gridSpan w:val="2"/>
            <w:shd w:val="clear" w:color="auto" w:fill="F2EE98"/>
            <w:vAlign w:val="center"/>
          </w:tcPr>
          <w:p w14:paraId="076F81A4" w14:textId="77777777" w:rsidR="00443E24" w:rsidRPr="001B1AF9" w:rsidRDefault="00443E24" w:rsidP="008159DF">
            <w:pPr>
              <w:pStyle w:val="ListParagraph"/>
              <w:spacing w:after="160"/>
              <w:ind w:left="468"/>
              <w:jc w:val="center"/>
              <w:rPr>
                <w:b/>
                <w:bCs/>
              </w:rPr>
            </w:pPr>
            <w:r w:rsidRPr="001B1AF9">
              <w:rPr>
                <w:b/>
                <w:bCs/>
              </w:rPr>
              <w:t>Skenario Eksepsi (Optional)</w:t>
            </w:r>
          </w:p>
        </w:tc>
      </w:tr>
      <w:tr w:rsidR="00443E24" w:rsidRPr="001B1AF9" w14:paraId="1782ED9C" w14:textId="77777777" w:rsidTr="008159DF">
        <w:trPr>
          <w:jc w:val="center"/>
        </w:trPr>
        <w:tc>
          <w:tcPr>
            <w:tcW w:w="3827" w:type="dxa"/>
            <w:shd w:val="clear" w:color="auto" w:fill="F2EE98"/>
            <w:vAlign w:val="center"/>
          </w:tcPr>
          <w:p w14:paraId="6607349D" w14:textId="77777777" w:rsidR="00443E24" w:rsidRPr="001B1AF9" w:rsidRDefault="00443E24" w:rsidP="008159DF">
            <w:pPr>
              <w:pStyle w:val="ListParagraph"/>
              <w:ind w:left="450"/>
              <w:jc w:val="center"/>
              <w:rPr>
                <w:b/>
                <w:bCs/>
              </w:rPr>
            </w:pPr>
            <w:r w:rsidRPr="001B1AF9">
              <w:rPr>
                <w:b/>
                <w:bCs/>
              </w:rPr>
              <w:t>Aksi Aktor</w:t>
            </w:r>
          </w:p>
        </w:tc>
        <w:tc>
          <w:tcPr>
            <w:tcW w:w="3964" w:type="dxa"/>
            <w:shd w:val="clear" w:color="auto" w:fill="F2EE98"/>
            <w:vAlign w:val="center"/>
          </w:tcPr>
          <w:p w14:paraId="3D7A4A58" w14:textId="77777777" w:rsidR="00443E24" w:rsidRPr="001B1AF9" w:rsidRDefault="00443E24" w:rsidP="008159DF">
            <w:pPr>
              <w:pStyle w:val="ListParagraph"/>
              <w:spacing w:after="160"/>
              <w:ind w:left="468"/>
              <w:jc w:val="center"/>
              <w:rPr>
                <w:b/>
                <w:bCs/>
              </w:rPr>
            </w:pPr>
            <w:r w:rsidRPr="001B1AF9">
              <w:rPr>
                <w:b/>
                <w:bCs/>
              </w:rPr>
              <w:t>Reaksi Sistem</w:t>
            </w:r>
          </w:p>
        </w:tc>
      </w:tr>
      <w:tr w:rsidR="00443E24" w14:paraId="72BA1382" w14:textId="77777777" w:rsidTr="008159DF">
        <w:trPr>
          <w:jc w:val="center"/>
        </w:trPr>
        <w:tc>
          <w:tcPr>
            <w:tcW w:w="3827" w:type="dxa"/>
            <w:vAlign w:val="center"/>
          </w:tcPr>
          <w:p w14:paraId="14E232C5" w14:textId="4360D863" w:rsidR="00443E24" w:rsidRDefault="00443E24" w:rsidP="008159DF">
            <w:pPr>
              <w:pStyle w:val="ListParagraph"/>
              <w:ind w:left="455"/>
            </w:pPr>
            <w:r>
              <w:t>3a. Tidak memenuhi persyaratan untuk melakukan pengelolaan baik itu hapus, edit, tambah maupun lihat data semester</w:t>
            </w:r>
          </w:p>
        </w:tc>
        <w:tc>
          <w:tcPr>
            <w:tcW w:w="3964" w:type="dxa"/>
            <w:vAlign w:val="center"/>
          </w:tcPr>
          <w:p w14:paraId="44C272C7" w14:textId="77777777" w:rsidR="00443E24" w:rsidRDefault="00443E24" w:rsidP="008159DF">
            <w:pPr>
              <w:pStyle w:val="ListParagraph"/>
              <w:spacing w:after="160"/>
              <w:ind w:left="468"/>
            </w:pPr>
          </w:p>
        </w:tc>
      </w:tr>
      <w:tr w:rsidR="00443E24" w14:paraId="57B42309" w14:textId="77777777" w:rsidTr="008159DF">
        <w:trPr>
          <w:jc w:val="center"/>
        </w:trPr>
        <w:tc>
          <w:tcPr>
            <w:tcW w:w="3827" w:type="dxa"/>
            <w:vAlign w:val="center"/>
          </w:tcPr>
          <w:p w14:paraId="678B4C8C" w14:textId="77777777" w:rsidR="00443E24" w:rsidRDefault="00443E24" w:rsidP="008159DF">
            <w:pPr>
              <w:pStyle w:val="ListParagraph"/>
              <w:ind w:left="450"/>
            </w:pPr>
          </w:p>
        </w:tc>
        <w:tc>
          <w:tcPr>
            <w:tcW w:w="3964" w:type="dxa"/>
            <w:vAlign w:val="center"/>
          </w:tcPr>
          <w:p w14:paraId="66048D78" w14:textId="31F9AA5E" w:rsidR="00443E24" w:rsidRDefault="00443E24" w:rsidP="008159DF">
            <w:pPr>
              <w:pStyle w:val="ListParagraph"/>
              <w:spacing w:after="160"/>
              <w:ind w:left="468"/>
            </w:pPr>
            <w:r>
              <w:t>3b. Menampilkan pemberitahuan melalui notifikasi bahwa terdapat kendala apabila melakukan kesalahan dalam pengelolaan data semester</w:t>
            </w:r>
          </w:p>
        </w:tc>
      </w:tr>
    </w:tbl>
    <w:p w14:paraId="2B1FB2CF" w14:textId="77777777" w:rsidR="00443E24" w:rsidRDefault="00443E24" w:rsidP="00443E24"/>
    <w:p w14:paraId="14059A1C" w14:textId="0E5A3876" w:rsidR="00270503" w:rsidRDefault="00270503" w:rsidP="00FF2590">
      <w:pPr>
        <w:pStyle w:val="ListParagraph"/>
        <w:numPr>
          <w:ilvl w:val="0"/>
          <w:numId w:val="25"/>
        </w:numPr>
        <w:ind w:left="426"/>
      </w:pPr>
      <w:r>
        <w:t>Skenario Kelola Absensi</w:t>
      </w:r>
    </w:p>
    <w:p w14:paraId="702188A3" w14:textId="5117F497" w:rsidR="00117601" w:rsidRDefault="00117601" w:rsidP="005B790F">
      <w:pPr>
        <w:pStyle w:val="Caption"/>
        <w:keepNext/>
        <w:jc w:val="center"/>
      </w:pPr>
      <w:bookmarkStart w:id="2145" w:name="_Toc83115874"/>
      <w:r>
        <w:t xml:space="preserve">Table 3. </w:t>
      </w:r>
      <w:r w:rsidR="006720D0">
        <w:fldChar w:fldCharType="begin"/>
      </w:r>
      <w:r w:rsidR="006720D0">
        <w:instrText xml:space="preserve"> SEQ Table_3. \* ARABIC </w:instrText>
      </w:r>
      <w:r w:rsidR="006720D0">
        <w:fldChar w:fldCharType="separate"/>
      </w:r>
      <w:r w:rsidR="00A911C8">
        <w:rPr>
          <w:noProof/>
        </w:rPr>
        <w:t>13</w:t>
      </w:r>
      <w:r w:rsidR="006720D0">
        <w:fldChar w:fldCharType="end"/>
      </w:r>
      <w:r>
        <w:t xml:space="preserve"> </w:t>
      </w:r>
      <w:r w:rsidRPr="00336DE4">
        <w:t xml:space="preserve">Skenario Use Case Kelola </w:t>
      </w:r>
      <w:r>
        <w:t>Absensi</w:t>
      </w:r>
      <w:bookmarkEnd w:id="2145"/>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FF653C" w:rsidRPr="00A46E0B" w14:paraId="68EB18A4" w14:textId="77777777" w:rsidTr="003E4796">
        <w:trPr>
          <w:jc w:val="center"/>
        </w:trPr>
        <w:tc>
          <w:tcPr>
            <w:tcW w:w="3827" w:type="dxa"/>
            <w:shd w:val="clear" w:color="auto" w:fill="F2EE98"/>
            <w:vAlign w:val="center"/>
          </w:tcPr>
          <w:p w14:paraId="2F205566" w14:textId="77777777" w:rsidR="00FF653C" w:rsidRPr="0044182F" w:rsidRDefault="00FF653C" w:rsidP="003E4796">
            <w:pPr>
              <w:rPr>
                <w:b/>
              </w:rPr>
            </w:pPr>
            <w:r w:rsidRPr="0044182F">
              <w:rPr>
                <w:b/>
              </w:rPr>
              <w:t>Name</w:t>
            </w:r>
          </w:p>
        </w:tc>
        <w:tc>
          <w:tcPr>
            <w:tcW w:w="3964" w:type="dxa"/>
            <w:shd w:val="clear" w:color="auto" w:fill="F2EE98"/>
            <w:vAlign w:val="center"/>
          </w:tcPr>
          <w:p w14:paraId="0678F211" w14:textId="5EB3187D" w:rsidR="00FF653C" w:rsidRPr="00A46E0B" w:rsidRDefault="00FF653C" w:rsidP="003E4796">
            <w:r>
              <w:t>Kelola Absensi</w:t>
            </w:r>
          </w:p>
        </w:tc>
      </w:tr>
      <w:tr w:rsidR="00FF653C" w:rsidRPr="002F6C1D" w14:paraId="574965D5" w14:textId="77777777" w:rsidTr="003E4796">
        <w:trPr>
          <w:jc w:val="center"/>
        </w:trPr>
        <w:tc>
          <w:tcPr>
            <w:tcW w:w="3827" w:type="dxa"/>
            <w:vAlign w:val="center"/>
          </w:tcPr>
          <w:p w14:paraId="1E1D3AB3" w14:textId="77777777" w:rsidR="00FF653C" w:rsidRPr="0044182F" w:rsidRDefault="00FF653C" w:rsidP="003E4796">
            <w:pPr>
              <w:rPr>
                <w:b/>
              </w:rPr>
            </w:pPr>
            <w:r w:rsidRPr="0044182F">
              <w:rPr>
                <w:b/>
              </w:rPr>
              <w:t>ID</w:t>
            </w:r>
          </w:p>
        </w:tc>
        <w:tc>
          <w:tcPr>
            <w:tcW w:w="3964" w:type="dxa"/>
            <w:vAlign w:val="center"/>
          </w:tcPr>
          <w:p w14:paraId="6261A6D0" w14:textId="684AEF69" w:rsidR="00FF653C" w:rsidRPr="002F6C1D" w:rsidRDefault="00FF653C" w:rsidP="003E4796">
            <w:r>
              <w:t>RC</w:t>
            </w:r>
            <w:r w:rsidR="00443E24">
              <w:t>18</w:t>
            </w:r>
          </w:p>
        </w:tc>
      </w:tr>
      <w:tr w:rsidR="00FF653C" w:rsidRPr="000C722D" w14:paraId="10FE667F" w14:textId="77777777" w:rsidTr="003E4796">
        <w:trPr>
          <w:jc w:val="center"/>
        </w:trPr>
        <w:tc>
          <w:tcPr>
            <w:tcW w:w="3827" w:type="dxa"/>
            <w:vAlign w:val="center"/>
          </w:tcPr>
          <w:p w14:paraId="35D48847" w14:textId="77777777" w:rsidR="00FF653C" w:rsidRPr="0044182F" w:rsidRDefault="00FF653C" w:rsidP="003E4796">
            <w:pPr>
              <w:rPr>
                <w:b/>
              </w:rPr>
            </w:pPr>
            <w:r w:rsidRPr="0044182F">
              <w:rPr>
                <w:b/>
              </w:rPr>
              <w:t>Description</w:t>
            </w:r>
          </w:p>
        </w:tc>
        <w:tc>
          <w:tcPr>
            <w:tcW w:w="3964" w:type="dxa"/>
          </w:tcPr>
          <w:p w14:paraId="357CD4D9" w14:textId="28F1D1AA" w:rsidR="00FF653C" w:rsidRPr="000C722D" w:rsidRDefault="00443E24" w:rsidP="003E4796">
            <w:r>
              <w:t>Use case ini merupakan use case generalisasi dari menambah, melihat, dan mengubah data absensi</w:t>
            </w:r>
          </w:p>
        </w:tc>
      </w:tr>
      <w:tr w:rsidR="00FF653C" w:rsidRPr="002F6C1D" w14:paraId="7433834C" w14:textId="77777777" w:rsidTr="003E4796">
        <w:trPr>
          <w:jc w:val="center"/>
        </w:trPr>
        <w:tc>
          <w:tcPr>
            <w:tcW w:w="3827" w:type="dxa"/>
            <w:vAlign w:val="center"/>
          </w:tcPr>
          <w:p w14:paraId="0AAECB90" w14:textId="77777777" w:rsidR="00FF653C" w:rsidRPr="0044182F" w:rsidRDefault="00FF653C" w:rsidP="003E4796">
            <w:pPr>
              <w:rPr>
                <w:b/>
              </w:rPr>
            </w:pPr>
            <w:r w:rsidRPr="0044182F">
              <w:rPr>
                <w:b/>
              </w:rPr>
              <w:t>Actors</w:t>
            </w:r>
          </w:p>
        </w:tc>
        <w:tc>
          <w:tcPr>
            <w:tcW w:w="3964" w:type="dxa"/>
            <w:vAlign w:val="center"/>
          </w:tcPr>
          <w:p w14:paraId="6EC41A58" w14:textId="77777777" w:rsidR="00FF653C" w:rsidRPr="002F6C1D" w:rsidRDefault="00FF653C" w:rsidP="003E4796">
            <w:r>
              <w:t>Bag.IT, Guru BK.</w:t>
            </w:r>
          </w:p>
        </w:tc>
      </w:tr>
      <w:tr w:rsidR="00FF653C" w:rsidRPr="007B7AB3" w14:paraId="4B9DFCC1" w14:textId="77777777" w:rsidTr="003E4796">
        <w:trPr>
          <w:jc w:val="center"/>
        </w:trPr>
        <w:tc>
          <w:tcPr>
            <w:tcW w:w="3827" w:type="dxa"/>
            <w:vAlign w:val="center"/>
          </w:tcPr>
          <w:p w14:paraId="7740F903" w14:textId="77777777" w:rsidR="00FF653C" w:rsidRPr="0044182F" w:rsidRDefault="00FF653C" w:rsidP="003E4796">
            <w:pPr>
              <w:rPr>
                <w:b/>
              </w:rPr>
            </w:pPr>
            <w:r w:rsidRPr="0044182F">
              <w:rPr>
                <w:b/>
              </w:rPr>
              <w:t>Frequency of Use</w:t>
            </w:r>
          </w:p>
        </w:tc>
        <w:tc>
          <w:tcPr>
            <w:tcW w:w="3964" w:type="dxa"/>
            <w:vAlign w:val="center"/>
          </w:tcPr>
          <w:p w14:paraId="129DD26B" w14:textId="77777777" w:rsidR="00FF653C" w:rsidRPr="007B7AB3" w:rsidRDefault="00FF653C" w:rsidP="003E4796">
            <w:pPr>
              <w:rPr>
                <w:i/>
                <w:iCs/>
              </w:rPr>
            </w:pPr>
            <w:r>
              <w:rPr>
                <w:i/>
                <w:iCs/>
              </w:rPr>
              <w:t>Conditional</w:t>
            </w:r>
          </w:p>
        </w:tc>
      </w:tr>
      <w:tr w:rsidR="00FF653C" w:rsidRPr="0044182F" w14:paraId="066BC963" w14:textId="77777777" w:rsidTr="003E4796">
        <w:trPr>
          <w:jc w:val="center"/>
        </w:trPr>
        <w:tc>
          <w:tcPr>
            <w:tcW w:w="3827" w:type="dxa"/>
            <w:vAlign w:val="center"/>
          </w:tcPr>
          <w:p w14:paraId="06F66690" w14:textId="77777777" w:rsidR="00FF653C" w:rsidRPr="0044182F" w:rsidRDefault="00FF653C" w:rsidP="003E4796">
            <w:pPr>
              <w:rPr>
                <w:b/>
              </w:rPr>
            </w:pPr>
            <w:r w:rsidRPr="0044182F">
              <w:rPr>
                <w:b/>
              </w:rPr>
              <w:t>Triggers</w:t>
            </w:r>
          </w:p>
        </w:tc>
        <w:tc>
          <w:tcPr>
            <w:tcW w:w="3964" w:type="dxa"/>
            <w:vAlign w:val="center"/>
          </w:tcPr>
          <w:p w14:paraId="35C94BC0" w14:textId="314FC683" w:rsidR="00FF653C" w:rsidRPr="00FF653C" w:rsidRDefault="00FF653C" w:rsidP="003E4796">
            <w:r>
              <w:t xml:space="preserve">Siswa melakukan </w:t>
            </w:r>
            <w:r>
              <w:rPr>
                <w:i/>
                <w:iCs/>
              </w:rPr>
              <w:t xml:space="preserve">scanning </w:t>
            </w:r>
            <w:r>
              <w:t>kartu</w:t>
            </w:r>
          </w:p>
        </w:tc>
      </w:tr>
      <w:tr w:rsidR="00FF653C" w:rsidRPr="0081005E" w14:paraId="2146E352" w14:textId="77777777" w:rsidTr="003E4796">
        <w:trPr>
          <w:jc w:val="center"/>
        </w:trPr>
        <w:tc>
          <w:tcPr>
            <w:tcW w:w="3827" w:type="dxa"/>
            <w:vAlign w:val="center"/>
          </w:tcPr>
          <w:p w14:paraId="70199D20" w14:textId="77777777" w:rsidR="00FF653C" w:rsidRPr="0044182F" w:rsidRDefault="00FF653C" w:rsidP="003E4796">
            <w:pPr>
              <w:rPr>
                <w:b/>
              </w:rPr>
            </w:pPr>
            <w:r w:rsidRPr="0044182F">
              <w:rPr>
                <w:b/>
              </w:rPr>
              <w:lastRenderedPageBreak/>
              <w:t>Pre-Conditions</w:t>
            </w:r>
          </w:p>
        </w:tc>
        <w:tc>
          <w:tcPr>
            <w:tcW w:w="3964" w:type="dxa"/>
            <w:vAlign w:val="center"/>
          </w:tcPr>
          <w:p w14:paraId="21ADBD60" w14:textId="3F42F04F" w:rsidR="00FF653C" w:rsidRPr="0081005E" w:rsidRDefault="00FF653C" w:rsidP="003E4796">
            <w:pPr>
              <w:rPr>
                <w:i/>
                <w:iCs/>
              </w:rPr>
            </w:pPr>
            <w:r>
              <w:t>Data absensi harian tidak masuk database</w:t>
            </w:r>
          </w:p>
        </w:tc>
      </w:tr>
      <w:tr w:rsidR="00FF653C" w:rsidRPr="0048762E" w14:paraId="6051A9AF" w14:textId="77777777" w:rsidTr="003E4796">
        <w:trPr>
          <w:jc w:val="center"/>
        </w:trPr>
        <w:tc>
          <w:tcPr>
            <w:tcW w:w="3827" w:type="dxa"/>
            <w:vAlign w:val="center"/>
          </w:tcPr>
          <w:p w14:paraId="378B734B" w14:textId="77777777" w:rsidR="00FF653C" w:rsidRPr="0044182F" w:rsidRDefault="00FF653C" w:rsidP="003E4796">
            <w:pPr>
              <w:rPr>
                <w:b/>
              </w:rPr>
            </w:pPr>
            <w:r w:rsidRPr="0044182F">
              <w:rPr>
                <w:b/>
              </w:rPr>
              <w:t>Post-Conditions</w:t>
            </w:r>
          </w:p>
        </w:tc>
        <w:tc>
          <w:tcPr>
            <w:tcW w:w="3964" w:type="dxa"/>
            <w:vAlign w:val="center"/>
          </w:tcPr>
          <w:p w14:paraId="7BD2C80E" w14:textId="52DFE9E6" w:rsidR="00FF653C" w:rsidRPr="0048762E" w:rsidRDefault="00FF653C" w:rsidP="003E4796">
            <w:r>
              <w:t>Data telah disimpan, dikelola atau diedit.</w:t>
            </w:r>
          </w:p>
        </w:tc>
      </w:tr>
      <w:tr w:rsidR="00FF653C" w:rsidRPr="0044182F" w14:paraId="494AA66B" w14:textId="77777777" w:rsidTr="003E4796">
        <w:trPr>
          <w:jc w:val="center"/>
        </w:trPr>
        <w:tc>
          <w:tcPr>
            <w:tcW w:w="7791" w:type="dxa"/>
            <w:gridSpan w:val="2"/>
            <w:shd w:val="clear" w:color="auto" w:fill="F2EE98"/>
            <w:vAlign w:val="center"/>
          </w:tcPr>
          <w:p w14:paraId="37E78E4B" w14:textId="77777777" w:rsidR="00FF653C" w:rsidRPr="0044182F" w:rsidRDefault="00FF653C" w:rsidP="003E4796">
            <w:pPr>
              <w:jc w:val="center"/>
              <w:rPr>
                <w:b/>
              </w:rPr>
            </w:pPr>
            <w:r w:rsidRPr="0044182F">
              <w:rPr>
                <w:b/>
              </w:rPr>
              <w:t>Main Course</w:t>
            </w:r>
          </w:p>
        </w:tc>
      </w:tr>
      <w:tr w:rsidR="00FF653C" w:rsidRPr="0044182F" w14:paraId="2775EAFC" w14:textId="77777777" w:rsidTr="003E4796">
        <w:trPr>
          <w:jc w:val="center"/>
        </w:trPr>
        <w:tc>
          <w:tcPr>
            <w:tcW w:w="3827" w:type="dxa"/>
            <w:shd w:val="clear" w:color="auto" w:fill="F2EE98"/>
            <w:vAlign w:val="center"/>
          </w:tcPr>
          <w:p w14:paraId="4FDF222C" w14:textId="77777777" w:rsidR="00FF653C" w:rsidRPr="0044182F" w:rsidRDefault="00FF653C" w:rsidP="003E4796">
            <w:pPr>
              <w:jc w:val="center"/>
              <w:rPr>
                <w:b/>
              </w:rPr>
            </w:pPr>
            <w:r w:rsidRPr="0044182F">
              <w:rPr>
                <w:b/>
              </w:rPr>
              <w:t>Aksi Aktor</w:t>
            </w:r>
          </w:p>
        </w:tc>
        <w:tc>
          <w:tcPr>
            <w:tcW w:w="3964" w:type="dxa"/>
            <w:shd w:val="clear" w:color="auto" w:fill="F2EE98"/>
            <w:vAlign w:val="center"/>
          </w:tcPr>
          <w:p w14:paraId="3E2EE0E1" w14:textId="77777777" w:rsidR="00FF653C" w:rsidRPr="0044182F" w:rsidRDefault="00FF653C" w:rsidP="003E4796">
            <w:pPr>
              <w:jc w:val="center"/>
              <w:rPr>
                <w:b/>
              </w:rPr>
            </w:pPr>
            <w:r w:rsidRPr="0044182F">
              <w:rPr>
                <w:b/>
              </w:rPr>
              <w:t>Reaksi Sistem</w:t>
            </w:r>
          </w:p>
        </w:tc>
      </w:tr>
      <w:tr w:rsidR="00FF653C" w:rsidRPr="0044182F" w14:paraId="2AF701B9" w14:textId="77777777" w:rsidTr="003E4796">
        <w:trPr>
          <w:jc w:val="center"/>
        </w:trPr>
        <w:tc>
          <w:tcPr>
            <w:tcW w:w="3827" w:type="dxa"/>
            <w:vAlign w:val="center"/>
          </w:tcPr>
          <w:p w14:paraId="71C497D1" w14:textId="2B8753E9" w:rsidR="00FF653C" w:rsidRPr="0044182F" w:rsidRDefault="00435CA8" w:rsidP="00FF2590">
            <w:pPr>
              <w:numPr>
                <w:ilvl w:val="0"/>
                <w:numId w:val="34"/>
              </w:numPr>
              <w:spacing w:after="160"/>
            </w:pPr>
            <w:r>
              <w:t>Guru BK</w:t>
            </w:r>
            <w:r w:rsidR="007B6A3E">
              <w:t>/Bagian IT</w:t>
            </w:r>
            <w:r>
              <w:t xml:space="preserve"> dengan hak aksesnya m</w:t>
            </w:r>
            <w:r w:rsidR="00FF653C">
              <w:t>asuk kedalam sistem dan memiliki menu “Data Absen”</w:t>
            </w:r>
          </w:p>
        </w:tc>
        <w:tc>
          <w:tcPr>
            <w:tcW w:w="3964" w:type="dxa"/>
            <w:vAlign w:val="center"/>
          </w:tcPr>
          <w:p w14:paraId="1E0117B3" w14:textId="77777777" w:rsidR="00FF653C" w:rsidRPr="0044182F" w:rsidRDefault="00FF653C" w:rsidP="003E4796">
            <w:pPr>
              <w:ind w:left="511"/>
            </w:pPr>
          </w:p>
        </w:tc>
      </w:tr>
      <w:tr w:rsidR="00FF653C" w:rsidRPr="0044182F" w14:paraId="00AE2250" w14:textId="77777777" w:rsidTr="003E4796">
        <w:trPr>
          <w:jc w:val="center"/>
        </w:trPr>
        <w:tc>
          <w:tcPr>
            <w:tcW w:w="3827" w:type="dxa"/>
            <w:vAlign w:val="center"/>
          </w:tcPr>
          <w:p w14:paraId="6109EBEC" w14:textId="77777777" w:rsidR="00FF653C" w:rsidRPr="0044182F" w:rsidRDefault="00FF653C" w:rsidP="003E4796">
            <w:pPr>
              <w:ind w:left="510"/>
            </w:pPr>
          </w:p>
        </w:tc>
        <w:tc>
          <w:tcPr>
            <w:tcW w:w="3964" w:type="dxa"/>
            <w:vAlign w:val="center"/>
          </w:tcPr>
          <w:p w14:paraId="54ACB525" w14:textId="3A865B60" w:rsidR="00FF653C" w:rsidRPr="0044182F" w:rsidRDefault="00FF653C" w:rsidP="00FF2590">
            <w:pPr>
              <w:numPr>
                <w:ilvl w:val="0"/>
                <w:numId w:val="34"/>
              </w:numPr>
              <w:spacing w:after="160"/>
              <w:ind w:left="511"/>
            </w:pPr>
            <w:r>
              <w:t xml:space="preserve">Menampilkan seluruh data </w:t>
            </w:r>
            <w:commentRangeStart w:id="2146"/>
            <w:r>
              <w:t>absen</w:t>
            </w:r>
            <w:commentRangeEnd w:id="2146"/>
            <w:r w:rsidR="0036406D">
              <w:rPr>
                <w:rStyle w:val="CommentReference"/>
              </w:rPr>
              <w:commentReference w:id="2146"/>
            </w:r>
          </w:p>
        </w:tc>
      </w:tr>
      <w:tr w:rsidR="00FF653C" w14:paraId="2607ABC3" w14:textId="77777777" w:rsidTr="003E4796">
        <w:trPr>
          <w:jc w:val="center"/>
        </w:trPr>
        <w:tc>
          <w:tcPr>
            <w:tcW w:w="3827" w:type="dxa"/>
            <w:vAlign w:val="center"/>
          </w:tcPr>
          <w:p w14:paraId="336710AF" w14:textId="0B11C671" w:rsidR="00FF653C" w:rsidRPr="0044182F" w:rsidRDefault="00FF653C" w:rsidP="00FF2590">
            <w:pPr>
              <w:pStyle w:val="ListParagraph"/>
              <w:numPr>
                <w:ilvl w:val="0"/>
                <w:numId w:val="34"/>
              </w:numPr>
              <w:ind w:left="450"/>
            </w:pPr>
            <w:r>
              <w:t xml:space="preserve">Mengelola data lalu menekan </w:t>
            </w:r>
            <w:r>
              <w:rPr>
                <w:i/>
                <w:iCs/>
              </w:rPr>
              <w:t>button “</w:t>
            </w:r>
            <w:r w:rsidR="00443E24">
              <w:rPr>
                <w:i/>
                <w:iCs/>
              </w:rPr>
              <w:t>Update</w:t>
            </w:r>
            <w:r>
              <w:rPr>
                <w:i/>
                <w:iCs/>
              </w:rPr>
              <w:t>”</w:t>
            </w:r>
          </w:p>
        </w:tc>
        <w:tc>
          <w:tcPr>
            <w:tcW w:w="3964" w:type="dxa"/>
            <w:vAlign w:val="center"/>
          </w:tcPr>
          <w:p w14:paraId="13F7D734" w14:textId="77777777" w:rsidR="00FF653C" w:rsidRDefault="00FF653C" w:rsidP="003E4796">
            <w:pPr>
              <w:spacing w:after="160"/>
            </w:pPr>
          </w:p>
        </w:tc>
      </w:tr>
      <w:tr w:rsidR="00FF653C" w14:paraId="3E4D9437" w14:textId="77777777" w:rsidTr="003E4796">
        <w:trPr>
          <w:jc w:val="center"/>
        </w:trPr>
        <w:tc>
          <w:tcPr>
            <w:tcW w:w="3827" w:type="dxa"/>
            <w:vAlign w:val="center"/>
          </w:tcPr>
          <w:p w14:paraId="0F552D13" w14:textId="77777777" w:rsidR="00FF653C" w:rsidRDefault="00FF653C" w:rsidP="003E4796">
            <w:pPr>
              <w:pStyle w:val="ListParagraph"/>
              <w:ind w:left="450"/>
            </w:pPr>
          </w:p>
        </w:tc>
        <w:tc>
          <w:tcPr>
            <w:tcW w:w="3964" w:type="dxa"/>
            <w:vAlign w:val="center"/>
          </w:tcPr>
          <w:p w14:paraId="51AEE9D6" w14:textId="77777777" w:rsidR="00FF653C" w:rsidRDefault="00FF653C" w:rsidP="00FF2590">
            <w:pPr>
              <w:pStyle w:val="ListParagraph"/>
              <w:numPr>
                <w:ilvl w:val="0"/>
                <w:numId w:val="34"/>
              </w:numPr>
              <w:spacing w:after="160"/>
              <w:ind w:left="468"/>
            </w:pPr>
            <w:r>
              <w:t xml:space="preserve">Menyimpan data hasil pengelolaan kedalam </w:t>
            </w:r>
            <w:r>
              <w:rPr>
                <w:i/>
                <w:iCs/>
              </w:rPr>
              <w:t>database</w:t>
            </w:r>
            <w:r>
              <w:t>.</w:t>
            </w:r>
          </w:p>
        </w:tc>
      </w:tr>
    </w:tbl>
    <w:p w14:paraId="7D4219E6" w14:textId="77777777" w:rsidR="00FF653C" w:rsidRDefault="00FF653C" w:rsidP="00FF653C">
      <w:pPr>
        <w:ind w:left="66"/>
      </w:pPr>
    </w:p>
    <w:p w14:paraId="1CD92157" w14:textId="52C22C09" w:rsidR="00270503" w:rsidRDefault="00270503" w:rsidP="00FF2590">
      <w:pPr>
        <w:pStyle w:val="ListParagraph"/>
        <w:numPr>
          <w:ilvl w:val="0"/>
          <w:numId w:val="25"/>
        </w:numPr>
        <w:ind w:left="426"/>
      </w:pPr>
      <w:r>
        <w:t>Skenario Laporan Absensi</w:t>
      </w:r>
    </w:p>
    <w:p w14:paraId="28229780" w14:textId="18E307F0" w:rsidR="00117601" w:rsidRDefault="00117601" w:rsidP="005B790F">
      <w:pPr>
        <w:pStyle w:val="Caption"/>
        <w:keepNext/>
        <w:jc w:val="center"/>
      </w:pPr>
      <w:bookmarkStart w:id="2147" w:name="_Toc83115875"/>
      <w:r>
        <w:t xml:space="preserve">Table 3. </w:t>
      </w:r>
      <w:r w:rsidR="006720D0">
        <w:fldChar w:fldCharType="begin"/>
      </w:r>
      <w:r w:rsidR="006720D0">
        <w:instrText xml:space="preserve"> SEQ Table_3. \* ARABIC </w:instrText>
      </w:r>
      <w:r w:rsidR="006720D0">
        <w:fldChar w:fldCharType="separate"/>
      </w:r>
      <w:r w:rsidR="00A911C8">
        <w:rPr>
          <w:noProof/>
        </w:rPr>
        <w:t>14</w:t>
      </w:r>
      <w:r w:rsidR="006720D0">
        <w:fldChar w:fldCharType="end"/>
      </w:r>
      <w:r>
        <w:t xml:space="preserve"> </w:t>
      </w:r>
      <w:r w:rsidRPr="00D7394F">
        <w:t>Skenario Use Case Laporan Absen</w:t>
      </w:r>
      <w:bookmarkEnd w:id="2147"/>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435CA8" w:rsidRPr="00A46E0B" w14:paraId="0B10604D" w14:textId="77777777" w:rsidTr="003E4796">
        <w:trPr>
          <w:jc w:val="center"/>
        </w:trPr>
        <w:tc>
          <w:tcPr>
            <w:tcW w:w="3827" w:type="dxa"/>
            <w:shd w:val="clear" w:color="auto" w:fill="F2EE98"/>
            <w:vAlign w:val="center"/>
          </w:tcPr>
          <w:p w14:paraId="693431DF" w14:textId="77777777" w:rsidR="00435CA8" w:rsidRPr="0044182F" w:rsidRDefault="00435CA8" w:rsidP="003E4796">
            <w:pPr>
              <w:rPr>
                <w:b/>
              </w:rPr>
            </w:pPr>
            <w:r w:rsidRPr="0044182F">
              <w:rPr>
                <w:b/>
              </w:rPr>
              <w:t>Name</w:t>
            </w:r>
          </w:p>
        </w:tc>
        <w:tc>
          <w:tcPr>
            <w:tcW w:w="3964" w:type="dxa"/>
            <w:shd w:val="clear" w:color="auto" w:fill="F2EE98"/>
            <w:vAlign w:val="center"/>
          </w:tcPr>
          <w:p w14:paraId="126A1766" w14:textId="25018EF4" w:rsidR="00435CA8" w:rsidRPr="00A46E0B" w:rsidRDefault="00435CA8" w:rsidP="003E4796">
            <w:r>
              <w:t>Laporan Absensi</w:t>
            </w:r>
          </w:p>
        </w:tc>
      </w:tr>
      <w:tr w:rsidR="00435CA8" w:rsidRPr="002F6C1D" w14:paraId="58D9D8FB" w14:textId="77777777" w:rsidTr="003E4796">
        <w:trPr>
          <w:jc w:val="center"/>
        </w:trPr>
        <w:tc>
          <w:tcPr>
            <w:tcW w:w="3827" w:type="dxa"/>
            <w:vAlign w:val="center"/>
          </w:tcPr>
          <w:p w14:paraId="0E4B1EF3" w14:textId="77777777" w:rsidR="00435CA8" w:rsidRPr="0044182F" w:rsidRDefault="00435CA8" w:rsidP="003E4796">
            <w:pPr>
              <w:rPr>
                <w:b/>
              </w:rPr>
            </w:pPr>
            <w:r w:rsidRPr="0044182F">
              <w:rPr>
                <w:b/>
              </w:rPr>
              <w:t>ID</w:t>
            </w:r>
          </w:p>
        </w:tc>
        <w:tc>
          <w:tcPr>
            <w:tcW w:w="3964" w:type="dxa"/>
            <w:vAlign w:val="center"/>
          </w:tcPr>
          <w:p w14:paraId="72EF13DC" w14:textId="66F646FC" w:rsidR="00435CA8" w:rsidRPr="002F6C1D" w:rsidRDefault="00435CA8" w:rsidP="003E4796">
            <w:r>
              <w:t>RC1</w:t>
            </w:r>
            <w:r w:rsidR="00443E24">
              <w:t>9</w:t>
            </w:r>
          </w:p>
        </w:tc>
      </w:tr>
      <w:tr w:rsidR="00435CA8" w:rsidRPr="000C722D" w14:paraId="0FF4507E" w14:textId="77777777" w:rsidTr="003E4796">
        <w:trPr>
          <w:jc w:val="center"/>
        </w:trPr>
        <w:tc>
          <w:tcPr>
            <w:tcW w:w="3827" w:type="dxa"/>
            <w:vAlign w:val="center"/>
          </w:tcPr>
          <w:p w14:paraId="3865EAFA" w14:textId="77777777" w:rsidR="00435CA8" w:rsidRPr="0044182F" w:rsidRDefault="00435CA8" w:rsidP="003E4796">
            <w:pPr>
              <w:rPr>
                <w:b/>
              </w:rPr>
            </w:pPr>
            <w:r w:rsidRPr="0044182F">
              <w:rPr>
                <w:b/>
              </w:rPr>
              <w:t>Description</w:t>
            </w:r>
          </w:p>
        </w:tc>
        <w:tc>
          <w:tcPr>
            <w:tcW w:w="3964" w:type="dxa"/>
          </w:tcPr>
          <w:p w14:paraId="38F451D6" w14:textId="772A395B" w:rsidR="00435CA8" w:rsidRPr="000C722D" w:rsidRDefault="00435CA8" w:rsidP="003E4796">
            <w:r>
              <w:t xml:space="preserve">Use case ini merupakan use case yang berisikan data </w:t>
            </w:r>
            <w:r w:rsidR="007B6A3E">
              <w:t xml:space="preserve">laporan </w:t>
            </w:r>
            <w:r>
              <w:t>absen siswa</w:t>
            </w:r>
            <w:r w:rsidR="00401319">
              <w:t xml:space="preserve"> </w:t>
            </w:r>
            <w:r>
              <w:t>yang akan diberikan kepada walikelas masi</w:t>
            </w:r>
            <w:r w:rsidR="00401319">
              <w:t>n</w:t>
            </w:r>
            <w:r>
              <w:t>g-masing siswa.</w:t>
            </w:r>
          </w:p>
        </w:tc>
      </w:tr>
      <w:tr w:rsidR="00435CA8" w:rsidRPr="002F6C1D" w14:paraId="25C4889D" w14:textId="77777777" w:rsidTr="003E4796">
        <w:trPr>
          <w:jc w:val="center"/>
        </w:trPr>
        <w:tc>
          <w:tcPr>
            <w:tcW w:w="3827" w:type="dxa"/>
            <w:vAlign w:val="center"/>
          </w:tcPr>
          <w:p w14:paraId="2AC0ABC5" w14:textId="77777777" w:rsidR="00435CA8" w:rsidRPr="0044182F" w:rsidRDefault="00435CA8" w:rsidP="003E4796">
            <w:pPr>
              <w:rPr>
                <w:b/>
              </w:rPr>
            </w:pPr>
            <w:r w:rsidRPr="0044182F">
              <w:rPr>
                <w:b/>
              </w:rPr>
              <w:t>Actors</w:t>
            </w:r>
          </w:p>
        </w:tc>
        <w:tc>
          <w:tcPr>
            <w:tcW w:w="3964" w:type="dxa"/>
            <w:vAlign w:val="center"/>
          </w:tcPr>
          <w:p w14:paraId="3C8A6EAC" w14:textId="1653E184" w:rsidR="00435CA8" w:rsidRPr="002F6C1D" w:rsidRDefault="00435CA8" w:rsidP="003E4796">
            <w:r>
              <w:t>Guru BK.</w:t>
            </w:r>
          </w:p>
        </w:tc>
      </w:tr>
      <w:tr w:rsidR="00435CA8" w:rsidRPr="007B7AB3" w14:paraId="1750AE45" w14:textId="77777777" w:rsidTr="003E4796">
        <w:trPr>
          <w:jc w:val="center"/>
        </w:trPr>
        <w:tc>
          <w:tcPr>
            <w:tcW w:w="3827" w:type="dxa"/>
            <w:vAlign w:val="center"/>
          </w:tcPr>
          <w:p w14:paraId="7FB9B77D" w14:textId="77777777" w:rsidR="00435CA8" w:rsidRPr="0044182F" w:rsidRDefault="00435CA8" w:rsidP="003E4796">
            <w:pPr>
              <w:rPr>
                <w:b/>
              </w:rPr>
            </w:pPr>
            <w:r w:rsidRPr="0044182F">
              <w:rPr>
                <w:b/>
              </w:rPr>
              <w:t>Frequency of Use</w:t>
            </w:r>
          </w:p>
        </w:tc>
        <w:tc>
          <w:tcPr>
            <w:tcW w:w="3964" w:type="dxa"/>
            <w:vAlign w:val="center"/>
          </w:tcPr>
          <w:p w14:paraId="12C1290E" w14:textId="77777777" w:rsidR="00435CA8" w:rsidRPr="007B7AB3" w:rsidRDefault="00435CA8" w:rsidP="003E4796">
            <w:pPr>
              <w:rPr>
                <w:i/>
                <w:iCs/>
              </w:rPr>
            </w:pPr>
            <w:r>
              <w:rPr>
                <w:i/>
                <w:iCs/>
              </w:rPr>
              <w:t>Conditional</w:t>
            </w:r>
          </w:p>
        </w:tc>
      </w:tr>
      <w:tr w:rsidR="00435CA8" w:rsidRPr="0044182F" w14:paraId="5E0B6A7D" w14:textId="77777777" w:rsidTr="003E4796">
        <w:trPr>
          <w:jc w:val="center"/>
        </w:trPr>
        <w:tc>
          <w:tcPr>
            <w:tcW w:w="3827" w:type="dxa"/>
            <w:vAlign w:val="center"/>
          </w:tcPr>
          <w:p w14:paraId="0D3A38AE" w14:textId="77777777" w:rsidR="00435CA8" w:rsidRPr="0044182F" w:rsidRDefault="00435CA8" w:rsidP="003E4796">
            <w:pPr>
              <w:rPr>
                <w:b/>
              </w:rPr>
            </w:pPr>
            <w:r w:rsidRPr="0044182F">
              <w:rPr>
                <w:b/>
              </w:rPr>
              <w:t>Triggers</w:t>
            </w:r>
          </w:p>
        </w:tc>
        <w:tc>
          <w:tcPr>
            <w:tcW w:w="3964" w:type="dxa"/>
            <w:vAlign w:val="center"/>
          </w:tcPr>
          <w:p w14:paraId="0D9D13C0" w14:textId="656CB780" w:rsidR="00435CA8" w:rsidRPr="0044182F" w:rsidRDefault="00435CA8" w:rsidP="003E4796">
            <w:r>
              <w:t>Use case dijalankan jika seluruh data telah lengkap</w:t>
            </w:r>
          </w:p>
        </w:tc>
      </w:tr>
      <w:tr w:rsidR="00435CA8" w:rsidRPr="0081005E" w14:paraId="5B3858A9" w14:textId="77777777" w:rsidTr="003E4796">
        <w:trPr>
          <w:jc w:val="center"/>
        </w:trPr>
        <w:tc>
          <w:tcPr>
            <w:tcW w:w="3827" w:type="dxa"/>
            <w:vAlign w:val="center"/>
          </w:tcPr>
          <w:p w14:paraId="77013105" w14:textId="77777777" w:rsidR="00435CA8" w:rsidRPr="0044182F" w:rsidRDefault="00435CA8" w:rsidP="003E4796">
            <w:pPr>
              <w:rPr>
                <w:b/>
              </w:rPr>
            </w:pPr>
            <w:r w:rsidRPr="0044182F">
              <w:rPr>
                <w:b/>
              </w:rPr>
              <w:lastRenderedPageBreak/>
              <w:t>Pre-Conditions</w:t>
            </w:r>
          </w:p>
        </w:tc>
        <w:tc>
          <w:tcPr>
            <w:tcW w:w="3964" w:type="dxa"/>
            <w:vAlign w:val="center"/>
          </w:tcPr>
          <w:p w14:paraId="03C29770" w14:textId="0C450C49" w:rsidR="00435CA8" w:rsidRPr="00435CA8" w:rsidRDefault="00435CA8" w:rsidP="003E4796">
            <w:r w:rsidRPr="00435CA8">
              <w:t>Guru B</w:t>
            </w:r>
            <w:r>
              <w:t>K</w:t>
            </w:r>
            <w:r w:rsidRPr="00435CA8">
              <w:t xml:space="preserve"> belum menerima laporan absensi</w:t>
            </w:r>
          </w:p>
        </w:tc>
      </w:tr>
      <w:tr w:rsidR="00435CA8" w:rsidRPr="0048762E" w14:paraId="33F4037A" w14:textId="77777777" w:rsidTr="003E4796">
        <w:trPr>
          <w:jc w:val="center"/>
        </w:trPr>
        <w:tc>
          <w:tcPr>
            <w:tcW w:w="3827" w:type="dxa"/>
            <w:vAlign w:val="center"/>
          </w:tcPr>
          <w:p w14:paraId="1BAE3558" w14:textId="77777777" w:rsidR="00435CA8" w:rsidRPr="0044182F" w:rsidRDefault="00435CA8" w:rsidP="003E4796">
            <w:pPr>
              <w:rPr>
                <w:b/>
              </w:rPr>
            </w:pPr>
            <w:r w:rsidRPr="0044182F">
              <w:rPr>
                <w:b/>
              </w:rPr>
              <w:t>Post-Conditions</w:t>
            </w:r>
          </w:p>
        </w:tc>
        <w:tc>
          <w:tcPr>
            <w:tcW w:w="3964" w:type="dxa"/>
            <w:vAlign w:val="center"/>
          </w:tcPr>
          <w:p w14:paraId="054144AB" w14:textId="7AA85A3F" w:rsidR="00435CA8" w:rsidRPr="0048762E" w:rsidRDefault="00435CA8" w:rsidP="003E4796">
            <w:r>
              <w:t>Guru BK telah menerima laporan absensi</w:t>
            </w:r>
          </w:p>
        </w:tc>
      </w:tr>
      <w:tr w:rsidR="00435CA8" w:rsidRPr="0044182F" w14:paraId="4110B904" w14:textId="77777777" w:rsidTr="003E4796">
        <w:trPr>
          <w:jc w:val="center"/>
        </w:trPr>
        <w:tc>
          <w:tcPr>
            <w:tcW w:w="7791" w:type="dxa"/>
            <w:gridSpan w:val="2"/>
            <w:shd w:val="clear" w:color="auto" w:fill="F2EE98"/>
            <w:vAlign w:val="center"/>
          </w:tcPr>
          <w:p w14:paraId="3336315E" w14:textId="77777777" w:rsidR="00435CA8" w:rsidRPr="0044182F" w:rsidRDefault="00435CA8" w:rsidP="003E4796">
            <w:pPr>
              <w:jc w:val="center"/>
              <w:rPr>
                <w:b/>
              </w:rPr>
            </w:pPr>
            <w:r w:rsidRPr="0044182F">
              <w:rPr>
                <w:b/>
              </w:rPr>
              <w:t>Main Course</w:t>
            </w:r>
          </w:p>
        </w:tc>
      </w:tr>
      <w:tr w:rsidR="00435CA8" w:rsidRPr="0044182F" w14:paraId="20E0F9CC" w14:textId="77777777" w:rsidTr="003E4796">
        <w:trPr>
          <w:jc w:val="center"/>
        </w:trPr>
        <w:tc>
          <w:tcPr>
            <w:tcW w:w="3827" w:type="dxa"/>
            <w:shd w:val="clear" w:color="auto" w:fill="F2EE98"/>
            <w:vAlign w:val="center"/>
          </w:tcPr>
          <w:p w14:paraId="3996AE70" w14:textId="77777777" w:rsidR="00435CA8" w:rsidRPr="0044182F" w:rsidRDefault="00435CA8" w:rsidP="003E4796">
            <w:pPr>
              <w:jc w:val="center"/>
              <w:rPr>
                <w:b/>
              </w:rPr>
            </w:pPr>
            <w:r w:rsidRPr="0044182F">
              <w:rPr>
                <w:b/>
              </w:rPr>
              <w:t>Aksi Aktor</w:t>
            </w:r>
          </w:p>
        </w:tc>
        <w:tc>
          <w:tcPr>
            <w:tcW w:w="3964" w:type="dxa"/>
            <w:shd w:val="clear" w:color="auto" w:fill="F2EE98"/>
            <w:vAlign w:val="center"/>
          </w:tcPr>
          <w:p w14:paraId="64AECC50" w14:textId="77777777" w:rsidR="00435CA8" w:rsidRPr="0044182F" w:rsidRDefault="00435CA8" w:rsidP="003E4796">
            <w:pPr>
              <w:jc w:val="center"/>
              <w:rPr>
                <w:b/>
              </w:rPr>
            </w:pPr>
            <w:r w:rsidRPr="0044182F">
              <w:rPr>
                <w:b/>
              </w:rPr>
              <w:t>Reaksi Sistem</w:t>
            </w:r>
          </w:p>
        </w:tc>
      </w:tr>
      <w:tr w:rsidR="00435CA8" w:rsidRPr="0044182F" w14:paraId="702844D7" w14:textId="77777777" w:rsidTr="003E4796">
        <w:trPr>
          <w:jc w:val="center"/>
        </w:trPr>
        <w:tc>
          <w:tcPr>
            <w:tcW w:w="3827" w:type="dxa"/>
            <w:vAlign w:val="center"/>
          </w:tcPr>
          <w:p w14:paraId="71DBCDB0" w14:textId="14699325" w:rsidR="00435CA8" w:rsidRPr="0044182F" w:rsidRDefault="00435CA8" w:rsidP="00FF2590">
            <w:pPr>
              <w:numPr>
                <w:ilvl w:val="0"/>
                <w:numId w:val="35"/>
              </w:numPr>
              <w:spacing w:after="160"/>
            </w:pPr>
            <w:r>
              <w:t>Guru BK mengakses dengan hak akses Guru BK untuk melihat laporan</w:t>
            </w:r>
            <w:r w:rsidR="007B6A3E">
              <w:t xml:space="preserve"> absensi per-</w:t>
            </w:r>
            <w:r>
              <w:t xml:space="preserve"> </w:t>
            </w:r>
            <w:r w:rsidR="007B6A3E">
              <w:t>semester melalui menu “Laporan Absen”</w:t>
            </w:r>
          </w:p>
        </w:tc>
        <w:tc>
          <w:tcPr>
            <w:tcW w:w="3964" w:type="dxa"/>
            <w:vAlign w:val="center"/>
          </w:tcPr>
          <w:p w14:paraId="186EDD30" w14:textId="77777777" w:rsidR="00435CA8" w:rsidRPr="0044182F" w:rsidRDefault="00435CA8" w:rsidP="003E4796">
            <w:pPr>
              <w:ind w:left="511"/>
            </w:pPr>
          </w:p>
        </w:tc>
      </w:tr>
      <w:tr w:rsidR="00435CA8" w:rsidRPr="0044182F" w14:paraId="2BEACF38" w14:textId="77777777" w:rsidTr="003E4796">
        <w:trPr>
          <w:jc w:val="center"/>
        </w:trPr>
        <w:tc>
          <w:tcPr>
            <w:tcW w:w="3827" w:type="dxa"/>
            <w:vAlign w:val="center"/>
          </w:tcPr>
          <w:p w14:paraId="53E5D41B" w14:textId="77777777" w:rsidR="00435CA8" w:rsidRPr="0044182F" w:rsidRDefault="00435CA8" w:rsidP="003E4796">
            <w:pPr>
              <w:ind w:left="510"/>
            </w:pPr>
          </w:p>
        </w:tc>
        <w:tc>
          <w:tcPr>
            <w:tcW w:w="3964" w:type="dxa"/>
            <w:vAlign w:val="center"/>
          </w:tcPr>
          <w:p w14:paraId="3306EE25" w14:textId="09E27040" w:rsidR="00435CA8" w:rsidRPr="0044182F" w:rsidRDefault="00435CA8" w:rsidP="00FF2590">
            <w:pPr>
              <w:numPr>
                <w:ilvl w:val="0"/>
                <w:numId w:val="35"/>
              </w:numPr>
              <w:spacing w:after="160"/>
              <w:ind w:left="511"/>
            </w:pPr>
            <w:r>
              <w:t xml:space="preserve">Mengakses </w:t>
            </w:r>
            <w:r w:rsidRPr="00435CA8">
              <w:rPr>
                <w:i/>
                <w:iCs/>
              </w:rPr>
              <w:t>database</w:t>
            </w:r>
            <w:r>
              <w:t xml:space="preserve"> laporan absensi dan membuat laporan absensi</w:t>
            </w:r>
          </w:p>
        </w:tc>
      </w:tr>
      <w:tr w:rsidR="00435CA8" w14:paraId="366D535D" w14:textId="77777777" w:rsidTr="003E4796">
        <w:trPr>
          <w:jc w:val="center"/>
        </w:trPr>
        <w:tc>
          <w:tcPr>
            <w:tcW w:w="3827" w:type="dxa"/>
            <w:vAlign w:val="center"/>
          </w:tcPr>
          <w:p w14:paraId="6A1C5FA6" w14:textId="434405E3" w:rsidR="00435CA8" w:rsidRPr="0044182F" w:rsidRDefault="00435CA8" w:rsidP="00435CA8">
            <w:pPr>
              <w:pStyle w:val="ListParagraph"/>
              <w:ind w:left="450"/>
            </w:pPr>
          </w:p>
        </w:tc>
        <w:tc>
          <w:tcPr>
            <w:tcW w:w="3964" w:type="dxa"/>
            <w:vAlign w:val="center"/>
          </w:tcPr>
          <w:p w14:paraId="5D8E4802" w14:textId="685D4868" w:rsidR="00435CA8" w:rsidRDefault="00435CA8" w:rsidP="00FF2590">
            <w:pPr>
              <w:pStyle w:val="ListParagraph"/>
              <w:numPr>
                <w:ilvl w:val="0"/>
                <w:numId w:val="35"/>
              </w:numPr>
              <w:spacing w:after="160"/>
              <w:ind w:left="464"/>
            </w:pPr>
            <w:r>
              <w:t xml:space="preserve">Menampilkan laporan absensi </w:t>
            </w:r>
          </w:p>
        </w:tc>
      </w:tr>
      <w:tr w:rsidR="00435CA8" w14:paraId="2C481969" w14:textId="77777777" w:rsidTr="003E4796">
        <w:trPr>
          <w:jc w:val="center"/>
        </w:trPr>
        <w:tc>
          <w:tcPr>
            <w:tcW w:w="3827" w:type="dxa"/>
            <w:vAlign w:val="center"/>
          </w:tcPr>
          <w:p w14:paraId="1B23DA13" w14:textId="3B3E8411" w:rsidR="00435CA8" w:rsidRDefault="00435CA8" w:rsidP="00FF2590">
            <w:pPr>
              <w:pStyle w:val="ListParagraph"/>
              <w:numPr>
                <w:ilvl w:val="0"/>
                <w:numId w:val="35"/>
              </w:numPr>
            </w:pPr>
            <w:r>
              <w:t xml:space="preserve">Menerima laporan </w:t>
            </w:r>
            <w:r w:rsidR="007B6A3E">
              <w:t xml:space="preserve">absensi siswa </w:t>
            </w:r>
            <w:r>
              <w:t>dari sistem</w:t>
            </w:r>
          </w:p>
        </w:tc>
        <w:tc>
          <w:tcPr>
            <w:tcW w:w="3964" w:type="dxa"/>
            <w:vAlign w:val="center"/>
          </w:tcPr>
          <w:p w14:paraId="4971C2B9" w14:textId="1B46FCC5" w:rsidR="00435CA8" w:rsidRDefault="00435CA8" w:rsidP="00435CA8">
            <w:pPr>
              <w:pStyle w:val="ListParagraph"/>
              <w:spacing w:after="160"/>
              <w:ind w:left="468"/>
            </w:pPr>
          </w:p>
        </w:tc>
      </w:tr>
      <w:tr w:rsidR="007B6A3E" w14:paraId="14163463" w14:textId="77777777" w:rsidTr="003E4796">
        <w:trPr>
          <w:jc w:val="center"/>
        </w:trPr>
        <w:tc>
          <w:tcPr>
            <w:tcW w:w="3827" w:type="dxa"/>
            <w:vAlign w:val="center"/>
          </w:tcPr>
          <w:p w14:paraId="491945BB" w14:textId="4B90880B" w:rsidR="007B6A3E" w:rsidRDefault="007B6A3E" w:rsidP="00FF2590">
            <w:pPr>
              <w:pStyle w:val="ListParagraph"/>
              <w:numPr>
                <w:ilvl w:val="0"/>
                <w:numId w:val="35"/>
              </w:numPr>
            </w:pPr>
            <w:r>
              <w:t xml:space="preserve">Mencetak laporan absensi terkini </w:t>
            </w:r>
          </w:p>
        </w:tc>
        <w:tc>
          <w:tcPr>
            <w:tcW w:w="3964" w:type="dxa"/>
            <w:vAlign w:val="center"/>
          </w:tcPr>
          <w:p w14:paraId="6994FF62" w14:textId="77777777" w:rsidR="007B6A3E" w:rsidRDefault="007B6A3E" w:rsidP="00435CA8">
            <w:pPr>
              <w:pStyle w:val="ListParagraph"/>
              <w:spacing w:after="160"/>
              <w:ind w:left="468"/>
            </w:pPr>
          </w:p>
        </w:tc>
      </w:tr>
    </w:tbl>
    <w:p w14:paraId="79F01E3A" w14:textId="77777777" w:rsidR="0087570E" w:rsidRDefault="0087570E" w:rsidP="0087570E">
      <w:pPr>
        <w:pStyle w:val="ListParagraph"/>
        <w:ind w:left="426"/>
      </w:pPr>
    </w:p>
    <w:p w14:paraId="4B700244" w14:textId="14D2E6E2" w:rsidR="00270503" w:rsidRDefault="00270503" w:rsidP="00FF2590">
      <w:pPr>
        <w:pStyle w:val="ListParagraph"/>
        <w:numPr>
          <w:ilvl w:val="0"/>
          <w:numId w:val="25"/>
        </w:numPr>
        <w:ind w:left="426"/>
      </w:pPr>
      <w:r>
        <w:t>Skenario Notifikasi</w:t>
      </w:r>
    </w:p>
    <w:p w14:paraId="29892DAC" w14:textId="2D9473CA" w:rsidR="00117601" w:rsidRDefault="00117601" w:rsidP="005B790F">
      <w:pPr>
        <w:pStyle w:val="Caption"/>
        <w:keepNext/>
        <w:jc w:val="center"/>
      </w:pPr>
      <w:bookmarkStart w:id="2148" w:name="_Toc83115877"/>
      <w:r>
        <w:t xml:space="preserve">Table 3. </w:t>
      </w:r>
      <w:r w:rsidR="006720D0">
        <w:fldChar w:fldCharType="begin"/>
      </w:r>
      <w:r w:rsidR="006720D0">
        <w:instrText xml:space="preserve"> SEQ Table_3. \* ARABIC </w:instrText>
      </w:r>
      <w:r w:rsidR="006720D0">
        <w:fldChar w:fldCharType="separate"/>
      </w:r>
      <w:r w:rsidR="00A911C8">
        <w:rPr>
          <w:noProof/>
        </w:rPr>
        <w:t>16</w:t>
      </w:r>
      <w:r w:rsidR="006720D0">
        <w:fldChar w:fldCharType="end"/>
      </w:r>
      <w:r>
        <w:t xml:space="preserve"> </w:t>
      </w:r>
      <w:r w:rsidRPr="001D7342">
        <w:t>Skenario Use Case Notifikasi</w:t>
      </w:r>
      <w:bookmarkEnd w:id="2148"/>
    </w:p>
    <w:tbl>
      <w:tblPr>
        <w:tblW w:w="792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96"/>
        <w:gridCol w:w="2001"/>
        <w:gridCol w:w="1029"/>
        <w:gridCol w:w="2001"/>
      </w:tblGrid>
      <w:tr w:rsidR="000B2B6A" w:rsidRPr="00A46E0B" w14:paraId="29A9A639" w14:textId="77777777" w:rsidTr="003E4796">
        <w:trPr>
          <w:jc w:val="center"/>
        </w:trPr>
        <w:tc>
          <w:tcPr>
            <w:tcW w:w="4897" w:type="dxa"/>
            <w:gridSpan w:val="2"/>
            <w:shd w:val="clear" w:color="auto" w:fill="F2EE98"/>
          </w:tcPr>
          <w:p w14:paraId="0313DC1C" w14:textId="4BE1564A" w:rsidR="000B2B6A" w:rsidRPr="0044182F" w:rsidRDefault="000B2B6A" w:rsidP="003E4796">
            <w:pPr>
              <w:rPr>
                <w:b/>
              </w:rPr>
            </w:pPr>
            <w:r w:rsidRPr="0044182F">
              <w:rPr>
                <w:b/>
              </w:rPr>
              <w:t>Name</w:t>
            </w:r>
          </w:p>
        </w:tc>
        <w:tc>
          <w:tcPr>
            <w:tcW w:w="3030" w:type="dxa"/>
            <w:gridSpan w:val="2"/>
            <w:shd w:val="clear" w:color="auto" w:fill="F2EE98"/>
            <w:vAlign w:val="center"/>
          </w:tcPr>
          <w:p w14:paraId="2BEFCD74" w14:textId="6FD3575D" w:rsidR="000B2B6A" w:rsidRPr="00A46E0B" w:rsidRDefault="000B2B6A" w:rsidP="003E4796">
            <w:r>
              <w:t xml:space="preserve">Notifikasi </w:t>
            </w:r>
          </w:p>
        </w:tc>
      </w:tr>
      <w:tr w:rsidR="000B2B6A" w:rsidRPr="002F6C1D" w14:paraId="5F7A2110" w14:textId="77777777" w:rsidTr="003E4796">
        <w:trPr>
          <w:jc w:val="center"/>
        </w:trPr>
        <w:tc>
          <w:tcPr>
            <w:tcW w:w="4897" w:type="dxa"/>
            <w:gridSpan w:val="2"/>
          </w:tcPr>
          <w:p w14:paraId="6C5AA355" w14:textId="1D01A891" w:rsidR="000B2B6A" w:rsidRPr="0044182F" w:rsidRDefault="000B2B6A" w:rsidP="003E4796">
            <w:pPr>
              <w:rPr>
                <w:b/>
              </w:rPr>
            </w:pPr>
            <w:r w:rsidRPr="0044182F">
              <w:rPr>
                <w:b/>
              </w:rPr>
              <w:t>ID</w:t>
            </w:r>
          </w:p>
        </w:tc>
        <w:tc>
          <w:tcPr>
            <w:tcW w:w="3030" w:type="dxa"/>
            <w:gridSpan w:val="2"/>
            <w:vAlign w:val="center"/>
          </w:tcPr>
          <w:p w14:paraId="6C38F0C8" w14:textId="74A68F16" w:rsidR="000B2B6A" w:rsidRPr="002F6C1D" w:rsidRDefault="000B2B6A" w:rsidP="003E4796">
            <w:r>
              <w:t>RC</w:t>
            </w:r>
            <w:r w:rsidR="007B6A3E">
              <w:t>20</w:t>
            </w:r>
          </w:p>
        </w:tc>
      </w:tr>
      <w:tr w:rsidR="000B2B6A" w:rsidRPr="000C722D" w14:paraId="3815BCDA" w14:textId="77777777" w:rsidTr="003E4796">
        <w:trPr>
          <w:jc w:val="center"/>
        </w:trPr>
        <w:tc>
          <w:tcPr>
            <w:tcW w:w="4897" w:type="dxa"/>
            <w:gridSpan w:val="2"/>
          </w:tcPr>
          <w:p w14:paraId="6B535F1E" w14:textId="6ECC9355" w:rsidR="000B2B6A" w:rsidRPr="0044182F" w:rsidRDefault="000B2B6A" w:rsidP="003E4796">
            <w:pPr>
              <w:rPr>
                <w:b/>
              </w:rPr>
            </w:pPr>
            <w:r w:rsidRPr="0044182F">
              <w:rPr>
                <w:b/>
              </w:rPr>
              <w:t>Description</w:t>
            </w:r>
          </w:p>
        </w:tc>
        <w:tc>
          <w:tcPr>
            <w:tcW w:w="3030" w:type="dxa"/>
            <w:gridSpan w:val="2"/>
          </w:tcPr>
          <w:p w14:paraId="7874E8D9" w14:textId="0DCD074D" w:rsidR="000B2B6A" w:rsidRPr="000C722D" w:rsidRDefault="000B2B6A" w:rsidP="003E4796">
            <w:r>
              <w:t xml:space="preserve">Use ini akan dijalankan apabila terdapat keadaan dimana terdapat siswa yang berstatus alpha lebih dari </w:t>
            </w:r>
            <w:r>
              <w:lastRenderedPageBreak/>
              <w:t>sama dengan 3 kali</w:t>
            </w:r>
            <w:r w:rsidR="0087570E">
              <w:t>, 6 kali hingga 9 kali</w:t>
            </w:r>
            <w:r>
              <w:t>.</w:t>
            </w:r>
          </w:p>
        </w:tc>
      </w:tr>
      <w:tr w:rsidR="000B2B6A" w:rsidRPr="002F6C1D" w14:paraId="071702DF" w14:textId="77777777" w:rsidTr="003E4796">
        <w:trPr>
          <w:jc w:val="center"/>
        </w:trPr>
        <w:tc>
          <w:tcPr>
            <w:tcW w:w="4897" w:type="dxa"/>
            <w:gridSpan w:val="2"/>
          </w:tcPr>
          <w:p w14:paraId="34FABFF4" w14:textId="760634C2" w:rsidR="000B2B6A" w:rsidRPr="0044182F" w:rsidRDefault="000B2B6A" w:rsidP="003E4796">
            <w:pPr>
              <w:rPr>
                <w:b/>
              </w:rPr>
            </w:pPr>
            <w:r w:rsidRPr="0044182F">
              <w:rPr>
                <w:b/>
              </w:rPr>
              <w:lastRenderedPageBreak/>
              <w:t>Actors</w:t>
            </w:r>
          </w:p>
        </w:tc>
        <w:tc>
          <w:tcPr>
            <w:tcW w:w="3030" w:type="dxa"/>
            <w:gridSpan w:val="2"/>
            <w:vAlign w:val="center"/>
          </w:tcPr>
          <w:p w14:paraId="12A2B56E" w14:textId="105C4B08" w:rsidR="000B2B6A" w:rsidRPr="002F6C1D" w:rsidRDefault="00FC4F89" w:rsidP="003E4796">
            <w:r>
              <w:t xml:space="preserve">Bag. IT, </w:t>
            </w:r>
            <w:r w:rsidR="000B2B6A">
              <w:t>Guru BK, siswa</w:t>
            </w:r>
          </w:p>
        </w:tc>
      </w:tr>
      <w:tr w:rsidR="000B2B6A" w:rsidRPr="007B7AB3" w14:paraId="7D1C7FAA" w14:textId="77777777" w:rsidTr="003E4796">
        <w:trPr>
          <w:jc w:val="center"/>
        </w:trPr>
        <w:tc>
          <w:tcPr>
            <w:tcW w:w="4897" w:type="dxa"/>
            <w:gridSpan w:val="2"/>
          </w:tcPr>
          <w:p w14:paraId="18D5EA8C" w14:textId="40C0812A" w:rsidR="000B2B6A" w:rsidRPr="0044182F" w:rsidRDefault="000B2B6A" w:rsidP="003E4796">
            <w:pPr>
              <w:rPr>
                <w:b/>
              </w:rPr>
            </w:pPr>
            <w:r w:rsidRPr="0044182F">
              <w:rPr>
                <w:b/>
              </w:rPr>
              <w:t>Frequency of Use</w:t>
            </w:r>
          </w:p>
        </w:tc>
        <w:tc>
          <w:tcPr>
            <w:tcW w:w="3030" w:type="dxa"/>
            <w:gridSpan w:val="2"/>
            <w:vAlign w:val="center"/>
          </w:tcPr>
          <w:p w14:paraId="6193C5EA" w14:textId="77777777" w:rsidR="000B2B6A" w:rsidRPr="007B7AB3" w:rsidRDefault="000B2B6A" w:rsidP="003E4796">
            <w:pPr>
              <w:rPr>
                <w:i/>
                <w:iCs/>
              </w:rPr>
            </w:pPr>
            <w:r>
              <w:rPr>
                <w:i/>
                <w:iCs/>
              </w:rPr>
              <w:t>Conditional</w:t>
            </w:r>
          </w:p>
        </w:tc>
      </w:tr>
      <w:tr w:rsidR="000B2B6A" w:rsidRPr="0044182F" w14:paraId="708F090C" w14:textId="77777777" w:rsidTr="003E4796">
        <w:trPr>
          <w:jc w:val="center"/>
        </w:trPr>
        <w:tc>
          <w:tcPr>
            <w:tcW w:w="4897" w:type="dxa"/>
            <w:gridSpan w:val="2"/>
          </w:tcPr>
          <w:p w14:paraId="495A9EE8" w14:textId="0015D18A" w:rsidR="000B2B6A" w:rsidRPr="0044182F" w:rsidRDefault="000B2B6A" w:rsidP="003E4796">
            <w:pPr>
              <w:rPr>
                <w:b/>
              </w:rPr>
            </w:pPr>
            <w:r w:rsidRPr="0044182F">
              <w:rPr>
                <w:b/>
              </w:rPr>
              <w:t>Triggers</w:t>
            </w:r>
          </w:p>
        </w:tc>
        <w:tc>
          <w:tcPr>
            <w:tcW w:w="3030" w:type="dxa"/>
            <w:gridSpan w:val="2"/>
            <w:vAlign w:val="center"/>
          </w:tcPr>
          <w:p w14:paraId="348F17C1" w14:textId="77A75137" w:rsidR="000B2B6A" w:rsidRPr="0044182F" w:rsidRDefault="000B2B6A" w:rsidP="003E4796">
            <w:r>
              <w:t xml:space="preserve">Keadaan dimana pada data absen terdapat status alpha </w:t>
            </w:r>
          </w:p>
        </w:tc>
      </w:tr>
      <w:tr w:rsidR="000B2B6A" w:rsidRPr="00435CA8" w14:paraId="57BE6F8E" w14:textId="77777777" w:rsidTr="003E4796">
        <w:trPr>
          <w:jc w:val="center"/>
        </w:trPr>
        <w:tc>
          <w:tcPr>
            <w:tcW w:w="4897" w:type="dxa"/>
            <w:gridSpan w:val="2"/>
          </w:tcPr>
          <w:p w14:paraId="3A5B0B91" w14:textId="0654E5A2" w:rsidR="000B2B6A" w:rsidRPr="0044182F" w:rsidRDefault="000B2B6A" w:rsidP="003E4796">
            <w:pPr>
              <w:rPr>
                <w:b/>
              </w:rPr>
            </w:pPr>
            <w:r w:rsidRPr="0044182F">
              <w:rPr>
                <w:b/>
              </w:rPr>
              <w:t>Pre-Conditions</w:t>
            </w:r>
          </w:p>
        </w:tc>
        <w:tc>
          <w:tcPr>
            <w:tcW w:w="3030" w:type="dxa"/>
            <w:gridSpan w:val="2"/>
            <w:vAlign w:val="center"/>
          </w:tcPr>
          <w:p w14:paraId="51D79D68" w14:textId="37FEF489" w:rsidR="000B2B6A" w:rsidRPr="00435CA8" w:rsidRDefault="00B956F6" w:rsidP="003E4796">
            <w:r>
              <w:t>Siswa tidak melakukan absensi.</w:t>
            </w:r>
          </w:p>
        </w:tc>
      </w:tr>
      <w:tr w:rsidR="000B2B6A" w:rsidRPr="0048762E" w14:paraId="2B1CE62C" w14:textId="77777777" w:rsidTr="003E4796">
        <w:trPr>
          <w:jc w:val="center"/>
        </w:trPr>
        <w:tc>
          <w:tcPr>
            <w:tcW w:w="4897" w:type="dxa"/>
            <w:gridSpan w:val="2"/>
          </w:tcPr>
          <w:p w14:paraId="3FCA6D15" w14:textId="75DE615D" w:rsidR="000B2B6A" w:rsidRPr="0044182F" w:rsidRDefault="000B2B6A" w:rsidP="003E4796">
            <w:pPr>
              <w:rPr>
                <w:b/>
              </w:rPr>
            </w:pPr>
            <w:r w:rsidRPr="0044182F">
              <w:rPr>
                <w:b/>
              </w:rPr>
              <w:t>Post-Conditions</w:t>
            </w:r>
          </w:p>
        </w:tc>
        <w:tc>
          <w:tcPr>
            <w:tcW w:w="3030" w:type="dxa"/>
            <w:gridSpan w:val="2"/>
            <w:vAlign w:val="center"/>
          </w:tcPr>
          <w:p w14:paraId="53C797F1" w14:textId="22E8133B" w:rsidR="000B2B6A" w:rsidRPr="0048762E" w:rsidRDefault="000B2B6A" w:rsidP="003E4796">
            <w:r>
              <w:t xml:space="preserve">Guru BK </w:t>
            </w:r>
            <w:r w:rsidR="00FC4F89">
              <w:t xml:space="preserve">dan Bagian IT </w:t>
            </w:r>
            <w:r>
              <w:t>mendapatkan notifikasi.</w:t>
            </w:r>
          </w:p>
        </w:tc>
      </w:tr>
      <w:tr w:rsidR="000B2B6A" w:rsidRPr="0044182F" w14:paraId="1C02C487" w14:textId="77777777" w:rsidTr="003E4796">
        <w:trPr>
          <w:jc w:val="center"/>
        </w:trPr>
        <w:tc>
          <w:tcPr>
            <w:tcW w:w="7927" w:type="dxa"/>
            <w:gridSpan w:val="4"/>
            <w:shd w:val="clear" w:color="auto" w:fill="F2EE98"/>
          </w:tcPr>
          <w:p w14:paraId="0EB6F5DC" w14:textId="0C8FE472" w:rsidR="000B2B6A" w:rsidRPr="0044182F" w:rsidRDefault="000B2B6A" w:rsidP="003E4796">
            <w:pPr>
              <w:jc w:val="center"/>
              <w:rPr>
                <w:b/>
              </w:rPr>
            </w:pPr>
            <w:r w:rsidRPr="0044182F">
              <w:rPr>
                <w:b/>
              </w:rPr>
              <w:t>Main Course</w:t>
            </w:r>
          </w:p>
        </w:tc>
      </w:tr>
      <w:tr w:rsidR="0036406D" w:rsidRPr="0044182F" w14:paraId="7EF92AE1" w14:textId="77777777" w:rsidTr="0087570E">
        <w:trPr>
          <w:gridAfter w:val="1"/>
          <w:wAfter w:w="2001" w:type="dxa"/>
          <w:jc w:val="center"/>
        </w:trPr>
        <w:tc>
          <w:tcPr>
            <w:tcW w:w="2896" w:type="dxa"/>
            <w:shd w:val="clear" w:color="auto" w:fill="F2EE98"/>
            <w:vAlign w:val="center"/>
          </w:tcPr>
          <w:p w14:paraId="313A2D16" w14:textId="48B7148F" w:rsidR="0036406D" w:rsidRPr="0044182F" w:rsidRDefault="0036406D" w:rsidP="003E4796">
            <w:pPr>
              <w:jc w:val="center"/>
              <w:rPr>
                <w:b/>
              </w:rPr>
            </w:pPr>
            <w:r w:rsidRPr="0044182F">
              <w:rPr>
                <w:b/>
              </w:rPr>
              <w:t xml:space="preserve">Aksi </w:t>
            </w:r>
            <w:r>
              <w:rPr>
                <w:b/>
              </w:rPr>
              <w:t>Guru BK &amp; Bag. IT</w:t>
            </w:r>
          </w:p>
        </w:tc>
        <w:tc>
          <w:tcPr>
            <w:tcW w:w="3030" w:type="dxa"/>
            <w:gridSpan w:val="2"/>
            <w:shd w:val="clear" w:color="auto" w:fill="F2EE98"/>
            <w:vAlign w:val="center"/>
          </w:tcPr>
          <w:p w14:paraId="1FE067C1" w14:textId="77777777" w:rsidR="0036406D" w:rsidRPr="0044182F" w:rsidRDefault="0036406D" w:rsidP="003E4796">
            <w:pPr>
              <w:jc w:val="center"/>
              <w:rPr>
                <w:b/>
              </w:rPr>
            </w:pPr>
            <w:r w:rsidRPr="0044182F">
              <w:rPr>
                <w:b/>
              </w:rPr>
              <w:t>Reaksi Sistem</w:t>
            </w:r>
          </w:p>
        </w:tc>
      </w:tr>
      <w:tr w:rsidR="0036406D" w:rsidRPr="0044182F" w14:paraId="7DC31AEE" w14:textId="77777777" w:rsidTr="000B2B6A">
        <w:trPr>
          <w:gridAfter w:val="1"/>
          <w:wAfter w:w="2001" w:type="dxa"/>
          <w:jc w:val="center"/>
        </w:trPr>
        <w:tc>
          <w:tcPr>
            <w:tcW w:w="2896" w:type="dxa"/>
            <w:vAlign w:val="center"/>
          </w:tcPr>
          <w:p w14:paraId="5A59B6E7" w14:textId="699BC090" w:rsidR="0036406D" w:rsidRPr="0044182F" w:rsidRDefault="0036406D" w:rsidP="000B2B6A">
            <w:pPr>
              <w:pStyle w:val="ListParagraph"/>
              <w:ind w:left="443"/>
            </w:pPr>
          </w:p>
        </w:tc>
        <w:tc>
          <w:tcPr>
            <w:tcW w:w="3030" w:type="dxa"/>
            <w:gridSpan w:val="2"/>
            <w:vAlign w:val="center"/>
          </w:tcPr>
          <w:p w14:paraId="3ECA9BAD" w14:textId="6235A1F1" w:rsidR="0036406D" w:rsidRPr="0044182F" w:rsidRDefault="0036406D" w:rsidP="00FF2590">
            <w:pPr>
              <w:numPr>
                <w:ilvl w:val="0"/>
                <w:numId w:val="37"/>
              </w:numPr>
              <w:spacing w:after="160"/>
              <w:ind w:left="382"/>
            </w:pPr>
            <w:r>
              <w:t>Mengakses</w:t>
            </w:r>
            <w:del w:id="2149" w:author="Rafi Aziizi" w:date="2021-11-12T11:24:00Z">
              <w:r w:rsidDel="0036406D">
                <w:delText xml:space="preserve"> </w:delText>
              </w:r>
              <w:r w:rsidRPr="00435CA8" w:rsidDel="0036406D">
                <w:rPr>
                  <w:i/>
                  <w:iCs/>
                </w:rPr>
                <w:delText>database</w:delText>
              </w:r>
              <w:r w:rsidDel="0036406D">
                <w:rPr>
                  <w:i/>
                  <w:iCs/>
                </w:rPr>
                <w:delText xml:space="preserve"> </w:delText>
              </w:r>
              <w:r w:rsidDel="0036406D">
                <w:delText>dan memberikan status alph</w:delText>
              </w:r>
            </w:del>
            <w:ins w:id="2150" w:author="Rafi Aziizi" w:date="2021-11-12T11:24:00Z">
              <w:r>
                <w:t xml:space="preserve"> data absensi yang memiliki status alpha lebih </w:t>
              </w:r>
            </w:ins>
            <w:ins w:id="2151" w:author="Rafi Aziizi" w:date="2021-11-12T11:25:00Z">
              <w:r>
                <w:t>dari sama dengan 3 kali dan kelipatan 3</w:t>
              </w:r>
            </w:ins>
            <w:del w:id="2152" w:author="Rafi Aziizi" w:date="2021-11-12T11:24:00Z">
              <w:r w:rsidDel="0036406D">
                <w:delText>a</w:delText>
              </w:r>
            </w:del>
            <w:r>
              <w:t xml:space="preserve">. </w:t>
            </w:r>
          </w:p>
        </w:tc>
      </w:tr>
      <w:tr w:rsidR="0036406D" w14:paraId="3ADC163B" w14:textId="77777777" w:rsidTr="000B2B6A">
        <w:trPr>
          <w:gridAfter w:val="1"/>
          <w:wAfter w:w="2001" w:type="dxa"/>
          <w:jc w:val="center"/>
        </w:trPr>
        <w:tc>
          <w:tcPr>
            <w:tcW w:w="2896" w:type="dxa"/>
            <w:vAlign w:val="center"/>
          </w:tcPr>
          <w:p w14:paraId="40ED098F" w14:textId="3D53C46C" w:rsidR="0036406D" w:rsidRPr="0044182F" w:rsidRDefault="0036406D" w:rsidP="003E4796">
            <w:pPr>
              <w:pStyle w:val="ListParagraph"/>
              <w:ind w:left="450"/>
            </w:pPr>
          </w:p>
        </w:tc>
        <w:tc>
          <w:tcPr>
            <w:tcW w:w="3030" w:type="dxa"/>
            <w:gridSpan w:val="2"/>
            <w:vAlign w:val="center"/>
          </w:tcPr>
          <w:p w14:paraId="60947868" w14:textId="0EB35843" w:rsidR="0036406D" w:rsidRDefault="0036406D" w:rsidP="00FF2590">
            <w:pPr>
              <w:pStyle w:val="ListParagraph"/>
              <w:numPr>
                <w:ilvl w:val="0"/>
                <w:numId w:val="37"/>
              </w:numPr>
              <w:spacing w:after="160"/>
              <w:ind w:left="382"/>
            </w:pPr>
            <w:r>
              <w:t>Menampilkan notifikasi siswa bermasalah sesuai dengan aturan yang berlaku</w:t>
            </w:r>
          </w:p>
        </w:tc>
      </w:tr>
      <w:tr w:rsidR="0036406D" w14:paraId="219BB13F" w14:textId="77777777" w:rsidTr="000B2B6A">
        <w:trPr>
          <w:gridAfter w:val="1"/>
          <w:wAfter w:w="2001" w:type="dxa"/>
          <w:jc w:val="center"/>
        </w:trPr>
        <w:tc>
          <w:tcPr>
            <w:tcW w:w="2896" w:type="dxa"/>
            <w:vAlign w:val="center"/>
          </w:tcPr>
          <w:p w14:paraId="284DB737" w14:textId="3AAF58D7" w:rsidR="0036406D" w:rsidRDefault="0036406D" w:rsidP="00FF2590">
            <w:pPr>
              <w:pStyle w:val="ListParagraph"/>
              <w:numPr>
                <w:ilvl w:val="0"/>
                <w:numId w:val="37"/>
              </w:numPr>
              <w:ind w:left="301"/>
            </w:pPr>
            <w:r>
              <w:t>Menerima notifikasi dari sistem</w:t>
            </w:r>
          </w:p>
        </w:tc>
        <w:tc>
          <w:tcPr>
            <w:tcW w:w="3030" w:type="dxa"/>
            <w:gridSpan w:val="2"/>
            <w:vAlign w:val="center"/>
          </w:tcPr>
          <w:p w14:paraId="487A9465" w14:textId="77777777" w:rsidR="0036406D" w:rsidRDefault="0036406D" w:rsidP="003E4796">
            <w:pPr>
              <w:pStyle w:val="ListParagraph"/>
              <w:spacing w:after="160"/>
              <w:ind w:left="468"/>
            </w:pPr>
          </w:p>
        </w:tc>
      </w:tr>
    </w:tbl>
    <w:p w14:paraId="59D214C3" w14:textId="4377DB62" w:rsidR="001A0CAC" w:rsidRDefault="001A0CAC" w:rsidP="001A0CAC">
      <w:pPr>
        <w:ind w:left="66"/>
      </w:pPr>
    </w:p>
    <w:p w14:paraId="55BEEFB0" w14:textId="0323A02F" w:rsidR="00270503" w:rsidRDefault="00270503" w:rsidP="00FF2590">
      <w:pPr>
        <w:pStyle w:val="ListParagraph"/>
        <w:numPr>
          <w:ilvl w:val="0"/>
          <w:numId w:val="25"/>
        </w:numPr>
        <w:ind w:left="426"/>
      </w:pPr>
      <w:r>
        <w:t>Skenario Laporan Siswa Bermasalah</w:t>
      </w:r>
    </w:p>
    <w:p w14:paraId="5A07C1AC" w14:textId="0BD41065" w:rsidR="00117601" w:rsidRDefault="00117601" w:rsidP="005B790F">
      <w:pPr>
        <w:pStyle w:val="Caption"/>
        <w:keepNext/>
        <w:jc w:val="center"/>
      </w:pPr>
      <w:bookmarkStart w:id="2153" w:name="_Toc83115878"/>
      <w:r>
        <w:t xml:space="preserve">Table 3. </w:t>
      </w:r>
      <w:r w:rsidR="006720D0">
        <w:fldChar w:fldCharType="begin"/>
      </w:r>
      <w:r w:rsidR="006720D0">
        <w:instrText xml:space="preserve"> SEQ Table_3. \* ARABIC </w:instrText>
      </w:r>
      <w:r w:rsidR="006720D0">
        <w:fldChar w:fldCharType="separate"/>
      </w:r>
      <w:r w:rsidR="00A911C8">
        <w:rPr>
          <w:noProof/>
        </w:rPr>
        <w:t>17</w:t>
      </w:r>
      <w:r w:rsidR="006720D0">
        <w:fldChar w:fldCharType="end"/>
      </w:r>
      <w:r>
        <w:t xml:space="preserve"> </w:t>
      </w:r>
      <w:r w:rsidRPr="002E735D">
        <w:t>Skenario Use Case Lapoan Siswa Bermasalah</w:t>
      </w:r>
      <w:bookmarkEnd w:id="2153"/>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EB6AD3" w:rsidRPr="00A46E0B" w14:paraId="72C2625D" w14:textId="77777777" w:rsidTr="003E4796">
        <w:trPr>
          <w:jc w:val="center"/>
        </w:trPr>
        <w:tc>
          <w:tcPr>
            <w:tcW w:w="3827" w:type="dxa"/>
            <w:shd w:val="clear" w:color="auto" w:fill="F2EE98"/>
            <w:vAlign w:val="center"/>
          </w:tcPr>
          <w:p w14:paraId="025E6720" w14:textId="77777777" w:rsidR="00EB6AD3" w:rsidRPr="0044182F" w:rsidRDefault="00EB6AD3" w:rsidP="003E4796">
            <w:pPr>
              <w:rPr>
                <w:b/>
              </w:rPr>
            </w:pPr>
            <w:r w:rsidRPr="0044182F">
              <w:rPr>
                <w:b/>
              </w:rPr>
              <w:t>Name</w:t>
            </w:r>
          </w:p>
        </w:tc>
        <w:tc>
          <w:tcPr>
            <w:tcW w:w="3964" w:type="dxa"/>
            <w:shd w:val="clear" w:color="auto" w:fill="F2EE98"/>
            <w:vAlign w:val="center"/>
          </w:tcPr>
          <w:p w14:paraId="7AA6F999" w14:textId="0C547559" w:rsidR="00EB6AD3" w:rsidRPr="00A46E0B" w:rsidRDefault="00EB6AD3" w:rsidP="003E4796">
            <w:r>
              <w:t>Laporan Siswa Bermas</w:t>
            </w:r>
            <w:r w:rsidR="009B6B0A">
              <w:t>alah</w:t>
            </w:r>
          </w:p>
        </w:tc>
      </w:tr>
      <w:tr w:rsidR="00EB6AD3" w:rsidRPr="002F6C1D" w14:paraId="60C701D1" w14:textId="77777777" w:rsidTr="003E4796">
        <w:trPr>
          <w:jc w:val="center"/>
        </w:trPr>
        <w:tc>
          <w:tcPr>
            <w:tcW w:w="3827" w:type="dxa"/>
            <w:vAlign w:val="center"/>
          </w:tcPr>
          <w:p w14:paraId="26447682" w14:textId="77777777" w:rsidR="00EB6AD3" w:rsidRPr="0044182F" w:rsidRDefault="00EB6AD3" w:rsidP="003E4796">
            <w:pPr>
              <w:rPr>
                <w:b/>
              </w:rPr>
            </w:pPr>
            <w:r w:rsidRPr="0044182F">
              <w:rPr>
                <w:b/>
              </w:rPr>
              <w:t>ID</w:t>
            </w:r>
          </w:p>
        </w:tc>
        <w:tc>
          <w:tcPr>
            <w:tcW w:w="3964" w:type="dxa"/>
            <w:vAlign w:val="center"/>
          </w:tcPr>
          <w:p w14:paraId="2B832249" w14:textId="53BCBCB5" w:rsidR="00EB6AD3" w:rsidRPr="002F6C1D" w:rsidRDefault="00EB6AD3" w:rsidP="003E4796">
            <w:r>
              <w:t>RC</w:t>
            </w:r>
            <w:r w:rsidR="0087570E">
              <w:t>21</w:t>
            </w:r>
          </w:p>
        </w:tc>
      </w:tr>
      <w:tr w:rsidR="00EB6AD3" w:rsidRPr="000C722D" w14:paraId="25E063EC" w14:textId="77777777" w:rsidTr="003E4796">
        <w:trPr>
          <w:jc w:val="center"/>
        </w:trPr>
        <w:tc>
          <w:tcPr>
            <w:tcW w:w="3827" w:type="dxa"/>
            <w:vAlign w:val="center"/>
          </w:tcPr>
          <w:p w14:paraId="4D9D8AB6" w14:textId="77777777" w:rsidR="00EB6AD3" w:rsidRPr="0044182F" w:rsidRDefault="00EB6AD3" w:rsidP="003E4796">
            <w:pPr>
              <w:rPr>
                <w:b/>
              </w:rPr>
            </w:pPr>
            <w:r w:rsidRPr="0044182F">
              <w:rPr>
                <w:b/>
              </w:rPr>
              <w:t>Description</w:t>
            </w:r>
          </w:p>
        </w:tc>
        <w:tc>
          <w:tcPr>
            <w:tcW w:w="3964" w:type="dxa"/>
          </w:tcPr>
          <w:p w14:paraId="2FDF5584" w14:textId="38998ED5" w:rsidR="00EB6AD3" w:rsidRPr="000C722D" w:rsidRDefault="00EB6AD3" w:rsidP="003E4796">
            <w:r>
              <w:t xml:space="preserve">Use case ini merupakan use case yang berisikan data absen siswa </w:t>
            </w:r>
            <w:r w:rsidR="009B6B0A">
              <w:t>bermasalah</w:t>
            </w:r>
          </w:p>
        </w:tc>
      </w:tr>
      <w:tr w:rsidR="00EB6AD3" w:rsidRPr="002F6C1D" w14:paraId="7C3E4E06" w14:textId="77777777" w:rsidTr="003E4796">
        <w:trPr>
          <w:jc w:val="center"/>
        </w:trPr>
        <w:tc>
          <w:tcPr>
            <w:tcW w:w="3827" w:type="dxa"/>
            <w:vAlign w:val="center"/>
          </w:tcPr>
          <w:p w14:paraId="2C662CB4" w14:textId="77777777" w:rsidR="00EB6AD3" w:rsidRPr="0044182F" w:rsidRDefault="00EB6AD3" w:rsidP="003E4796">
            <w:pPr>
              <w:rPr>
                <w:b/>
              </w:rPr>
            </w:pPr>
            <w:r w:rsidRPr="0044182F">
              <w:rPr>
                <w:b/>
              </w:rPr>
              <w:lastRenderedPageBreak/>
              <w:t>Actors</w:t>
            </w:r>
          </w:p>
        </w:tc>
        <w:tc>
          <w:tcPr>
            <w:tcW w:w="3964" w:type="dxa"/>
            <w:vAlign w:val="center"/>
          </w:tcPr>
          <w:p w14:paraId="66CDB24E" w14:textId="669026AC" w:rsidR="00EB6AD3" w:rsidRPr="002F6C1D" w:rsidRDefault="00FC4F89" w:rsidP="003E4796">
            <w:r>
              <w:t xml:space="preserve">Bag. IT, </w:t>
            </w:r>
            <w:r w:rsidR="00EB6AD3">
              <w:t>Guru BK.</w:t>
            </w:r>
          </w:p>
        </w:tc>
      </w:tr>
      <w:tr w:rsidR="00EB6AD3" w:rsidRPr="007B7AB3" w14:paraId="6B195E60" w14:textId="77777777" w:rsidTr="003E4796">
        <w:trPr>
          <w:jc w:val="center"/>
        </w:trPr>
        <w:tc>
          <w:tcPr>
            <w:tcW w:w="3827" w:type="dxa"/>
            <w:vAlign w:val="center"/>
          </w:tcPr>
          <w:p w14:paraId="7D442766" w14:textId="77777777" w:rsidR="00EB6AD3" w:rsidRPr="0044182F" w:rsidRDefault="00EB6AD3" w:rsidP="003E4796">
            <w:pPr>
              <w:rPr>
                <w:b/>
              </w:rPr>
            </w:pPr>
            <w:r w:rsidRPr="0044182F">
              <w:rPr>
                <w:b/>
              </w:rPr>
              <w:t>Frequency of Use</w:t>
            </w:r>
          </w:p>
        </w:tc>
        <w:tc>
          <w:tcPr>
            <w:tcW w:w="3964" w:type="dxa"/>
            <w:vAlign w:val="center"/>
          </w:tcPr>
          <w:p w14:paraId="3AA8718F" w14:textId="77777777" w:rsidR="00EB6AD3" w:rsidRPr="007B7AB3" w:rsidRDefault="00EB6AD3" w:rsidP="003E4796">
            <w:pPr>
              <w:rPr>
                <w:i/>
                <w:iCs/>
              </w:rPr>
            </w:pPr>
            <w:r>
              <w:rPr>
                <w:i/>
                <w:iCs/>
              </w:rPr>
              <w:t>Conditional</w:t>
            </w:r>
          </w:p>
        </w:tc>
      </w:tr>
      <w:tr w:rsidR="00EB6AD3" w:rsidRPr="0044182F" w14:paraId="38958D3E" w14:textId="77777777" w:rsidTr="003E4796">
        <w:trPr>
          <w:jc w:val="center"/>
        </w:trPr>
        <w:tc>
          <w:tcPr>
            <w:tcW w:w="3827" w:type="dxa"/>
            <w:vAlign w:val="center"/>
          </w:tcPr>
          <w:p w14:paraId="47468A80" w14:textId="77777777" w:rsidR="00EB6AD3" w:rsidRPr="0044182F" w:rsidRDefault="00EB6AD3" w:rsidP="003E4796">
            <w:pPr>
              <w:rPr>
                <w:b/>
              </w:rPr>
            </w:pPr>
            <w:r w:rsidRPr="0044182F">
              <w:rPr>
                <w:b/>
              </w:rPr>
              <w:t>Triggers</w:t>
            </w:r>
          </w:p>
        </w:tc>
        <w:tc>
          <w:tcPr>
            <w:tcW w:w="3964" w:type="dxa"/>
            <w:vAlign w:val="center"/>
          </w:tcPr>
          <w:p w14:paraId="783C33A1" w14:textId="618A1B2D" w:rsidR="00EB6AD3" w:rsidRPr="0044182F" w:rsidRDefault="00EB6AD3" w:rsidP="003E4796">
            <w:r>
              <w:t>Use case dijalankan jika terdapat notifikasi bahwa terdapat siswa yang bermasalah</w:t>
            </w:r>
          </w:p>
        </w:tc>
      </w:tr>
      <w:tr w:rsidR="00EB6AD3" w:rsidRPr="00435CA8" w14:paraId="2F510643" w14:textId="77777777" w:rsidTr="003E4796">
        <w:trPr>
          <w:jc w:val="center"/>
        </w:trPr>
        <w:tc>
          <w:tcPr>
            <w:tcW w:w="3827" w:type="dxa"/>
            <w:vAlign w:val="center"/>
          </w:tcPr>
          <w:p w14:paraId="5C5850C6" w14:textId="77777777" w:rsidR="00EB6AD3" w:rsidRPr="0044182F" w:rsidRDefault="00EB6AD3" w:rsidP="003E4796">
            <w:pPr>
              <w:rPr>
                <w:b/>
              </w:rPr>
            </w:pPr>
            <w:r w:rsidRPr="0044182F">
              <w:rPr>
                <w:b/>
              </w:rPr>
              <w:t>Pre-Conditions</w:t>
            </w:r>
          </w:p>
        </w:tc>
        <w:tc>
          <w:tcPr>
            <w:tcW w:w="3964" w:type="dxa"/>
            <w:vAlign w:val="center"/>
          </w:tcPr>
          <w:p w14:paraId="431FA02F" w14:textId="752A41D9" w:rsidR="00EB6AD3" w:rsidRPr="00435CA8" w:rsidRDefault="00B956F6" w:rsidP="003E4796">
            <w:r>
              <w:t>Tidak terdapat data siswa bermasalah</w:t>
            </w:r>
          </w:p>
        </w:tc>
      </w:tr>
      <w:tr w:rsidR="00EB6AD3" w:rsidRPr="0048762E" w14:paraId="4ED4C7D2" w14:textId="77777777" w:rsidTr="003E4796">
        <w:trPr>
          <w:jc w:val="center"/>
        </w:trPr>
        <w:tc>
          <w:tcPr>
            <w:tcW w:w="3827" w:type="dxa"/>
            <w:vAlign w:val="center"/>
          </w:tcPr>
          <w:p w14:paraId="526A145A" w14:textId="77777777" w:rsidR="00EB6AD3" w:rsidRPr="0044182F" w:rsidRDefault="00EB6AD3" w:rsidP="003E4796">
            <w:pPr>
              <w:rPr>
                <w:b/>
              </w:rPr>
            </w:pPr>
            <w:r w:rsidRPr="0044182F">
              <w:rPr>
                <w:b/>
              </w:rPr>
              <w:t>Post-Conditions</w:t>
            </w:r>
          </w:p>
        </w:tc>
        <w:tc>
          <w:tcPr>
            <w:tcW w:w="3964" w:type="dxa"/>
            <w:vAlign w:val="center"/>
          </w:tcPr>
          <w:p w14:paraId="4A9B9CA2" w14:textId="468179CA" w:rsidR="00EB6AD3" w:rsidRPr="0048762E" w:rsidRDefault="009B6B0A" w:rsidP="003E4796">
            <w:r>
              <w:t>sistem menampilkan data siswa bermasalah</w:t>
            </w:r>
            <w:r w:rsidR="00EB6AD3">
              <w:t xml:space="preserve"> </w:t>
            </w:r>
          </w:p>
        </w:tc>
      </w:tr>
      <w:tr w:rsidR="00EB6AD3" w:rsidRPr="0044182F" w14:paraId="03360DF5" w14:textId="77777777" w:rsidTr="003E4796">
        <w:trPr>
          <w:jc w:val="center"/>
        </w:trPr>
        <w:tc>
          <w:tcPr>
            <w:tcW w:w="7791" w:type="dxa"/>
            <w:gridSpan w:val="2"/>
            <w:shd w:val="clear" w:color="auto" w:fill="F2EE98"/>
            <w:vAlign w:val="center"/>
          </w:tcPr>
          <w:p w14:paraId="54029C61" w14:textId="77777777" w:rsidR="00EB6AD3" w:rsidRPr="0044182F" w:rsidRDefault="00EB6AD3" w:rsidP="003E4796">
            <w:pPr>
              <w:jc w:val="center"/>
              <w:rPr>
                <w:b/>
              </w:rPr>
            </w:pPr>
            <w:r w:rsidRPr="0044182F">
              <w:rPr>
                <w:b/>
              </w:rPr>
              <w:t>Main Course</w:t>
            </w:r>
          </w:p>
        </w:tc>
      </w:tr>
      <w:tr w:rsidR="00EB6AD3" w:rsidRPr="0044182F" w14:paraId="4E068AF4" w14:textId="77777777" w:rsidTr="003E4796">
        <w:trPr>
          <w:jc w:val="center"/>
        </w:trPr>
        <w:tc>
          <w:tcPr>
            <w:tcW w:w="3827" w:type="dxa"/>
            <w:shd w:val="clear" w:color="auto" w:fill="F2EE98"/>
            <w:vAlign w:val="center"/>
          </w:tcPr>
          <w:p w14:paraId="4BC225E1" w14:textId="77777777" w:rsidR="00EB6AD3" w:rsidRPr="0044182F" w:rsidRDefault="00EB6AD3" w:rsidP="003E4796">
            <w:pPr>
              <w:jc w:val="center"/>
              <w:rPr>
                <w:b/>
              </w:rPr>
            </w:pPr>
            <w:r w:rsidRPr="0044182F">
              <w:rPr>
                <w:b/>
              </w:rPr>
              <w:t>Aksi Aktor</w:t>
            </w:r>
          </w:p>
        </w:tc>
        <w:tc>
          <w:tcPr>
            <w:tcW w:w="3964" w:type="dxa"/>
            <w:shd w:val="clear" w:color="auto" w:fill="F2EE98"/>
            <w:vAlign w:val="center"/>
          </w:tcPr>
          <w:p w14:paraId="7233F337" w14:textId="77777777" w:rsidR="00EB6AD3" w:rsidRPr="0044182F" w:rsidRDefault="00EB6AD3" w:rsidP="003E4796">
            <w:pPr>
              <w:jc w:val="center"/>
              <w:rPr>
                <w:b/>
              </w:rPr>
            </w:pPr>
            <w:r w:rsidRPr="0044182F">
              <w:rPr>
                <w:b/>
              </w:rPr>
              <w:t>Reaksi Sistem</w:t>
            </w:r>
          </w:p>
        </w:tc>
      </w:tr>
      <w:tr w:rsidR="00EB6AD3" w:rsidRPr="0044182F" w14:paraId="6C0BAD47" w14:textId="77777777" w:rsidTr="003E4796">
        <w:trPr>
          <w:jc w:val="center"/>
        </w:trPr>
        <w:tc>
          <w:tcPr>
            <w:tcW w:w="3827" w:type="dxa"/>
            <w:vAlign w:val="center"/>
          </w:tcPr>
          <w:p w14:paraId="6C0D83C9" w14:textId="5A8C5376" w:rsidR="00EB6AD3" w:rsidRPr="0044182F" w:rsidRDefault="006D1D4A" w:rsidP="00FF2590">
            <w:pPr>
              <w:numPr>
                <w:ilvl w:val="0"/>
                <w:numId w:val="38"/>
              </w:numPr>
              <w:spacing w:after="160"/>
              <w:ind w:left="592"/>
            </w:pPr>
            <w:r>
              <w:t>Aktor</w:t>
            </w:r>
            <w:r w:rsidR="00EB6AD3">
              <w:t xml:space="preserve"> mengakses dengan hak akses</w:t>
            </w:r>
            <w:r>
              <w:t xml:space="preserve"> yang dimiliki </w:t>
            </w:r>
            <w:r w:rsidR="00EB6AD3">
              <w:t>kedalam sistem</w:t>
            </w:r>
            <w:r w:rsidR="00B956F6">
              <w:t xml:space="preserve"> dan memilih menu “Laporan Siswa Bermasalah”</w:t>
            </w:r>
            <w:r w:rsidR="009B6B0A">
              <w:t>.</w:t>
            </w:r>
          </w:p>
        </w:tc>
        <w:tc>
          <w:tcPr>
            <w:tcW w:w="3964" w:type="dxa"/>
            <w:vAlign w:val="center"/>
          </w:tcPr>
          <w:p w14:paraId="5D85AB5B" w14:textId="77777777" w:rsidR="00EB6AD3" w:rsidRPr="0044182F" w:rsidRDefault="00EB6AD3" w:rsidP="003E4796">
            <w:pPr>
              <w:ind w:left="511"/>
            </w:pPr>
          </w:p>
        </w:tc>
      </w:tr>
      <w:tr w:rsidR="00EB6AD3" w:rsidRPr="0044182F" w14:paraId="47F365E0" w14:textId="77777777" w:rsidTr="003E4796">
        <w:trPr>
          <w:jc w:val="center"/>
        </w:trPr>
        <w:tc>
          <w:tcPr>
            <w:tcW w:w="3827" w:type="dxa"/>
            <w:vAlign w:val="center"/>
          </w:tcPr>
          <w:p w14:paraId="17037A3A" w14:textId="77777777" w:rsidR="00EB6AD3" w:rsidRPr="0044182F" w:rsidRDefault="00EB6AD3" w:rsidP="003E4796">
            <w:pPr>
              <w:ind w:left="510"/>
            </w:pPr>
          </w:p>
        </w:tc>
        <w:tc>
          <w:tcPr>
            <w:tcW w:w="3964" w:type="dxa"/>
            <w:vAlign w:val="center"/>
          </w:tcPr>
          <w:p w14:paraId="7B74B93D" w14:textId="77777777" w:rsidR="00EB6AD3" w:rsidRPr="0044182F" w:rsidRDefault="00EB6AD3" w:rsidP="00FF2590">
            <w:pPr>
              <w:numPr>
                <w:ilvl w:val="0"/>
                <w:numId w:val="38"/>
              </w:numPr>
              <w:spacing w:after="160"/>
              <w:ind w:left="511"/>
            </w:pPr>
            <w:r>
              <w:t xml:space="preserve">Mengakses </w:t>
            </w:r>
            <w:r w:rsidRPr="00435CA8">
              <w:rPr>
                <w:i/>
                <w:iCs/>
              </w:rPr>
              <w:t>database</w:t>
            </w:r>
            <w:r>
              <w:t xml:space="preserve"> </w:t>
            </w:r>
          </w:p>
        </w:tc>
      </w:tr>
      <w:tr w:rsidR="00EB6AD3" w14:paraId="62BAC80F" w14:textId="77777777" w:rsidTr="003E4796">
        <w:trPr>
          <w:jc w:val="center"/>
        </w:trPr>
        <w:tc>
          <w:tcPr>
            <w:tcW w:w="3827" w:type="dxa"/>
            <w:vAlign w:val="center"/>
          </w:tcPr>
          <w:p w14:paraId="5F982102" w14:textId="77777777" w:rsidR="00EB6AD3" w:rsidRPr="0044182F" w:rsidRDefault="00EB6AD3" w:rsidP="003E4796">
            <w:pPr>
              <w:pStyle w:val="ListParagraph"/>
              <w:ind w:left="450"/>
            </w:pPr>
          </w:p>
        </w:tc>
        <w:tc>
          <w:tcPr>
            <w:tcW w:w="3964" w:type="dxa"/>
            <w:vAlign w:val="center"/>
          </w:tcPr>
          <w:p w14:paraId="6A373360" w14:textId="240FEC51" w:rsidR="00EB6AD3" w:rsidRDefault="009B6B0A" w:rsidP="00FF2590">
            <w:pPr>
              <w:pStyle w:val="ListParagraph"/>
              <w:numPr>
                <w:ilvl w:val="0"/>
                <w:numId w:val="38"/>
              </w:numPr>
              <w:spacing w:after="160"/>
              <w:ind w:left="464"/>
            </w:pPr>
            <w:r>
              <w:t xml:space="preserve">Menampilkan </w:t>
            </w:r>
            <w:r w:rsidR="00B956F6">
              <w:t>Data Laporan Siswa Bermasalah</w:t>
            </w:r>
          </w:p>
        </w:tc>
      </w:tr>
      <w:tr w:rsidR="00EB6AD3" w14:paraId="4FD931EF" w14:textId="77777777" w:rsidTr="003E4796">
        <w:trPr>
          <w:jc w:val="center"/>
        </w:trPr>
        <w:tc>
          <w:tcPr>
            <w:tcW w:w="3827" w:type="dxa"/>
            <w:vAlign w:val="center"/>
          </w:tcPr>
          <w:p w14:paraId="3299CDA7" w14:textId="49FBAEC1" w:rsidR="00EB6AD3" w:rsidRDefault="00EB6AD3" w:rsidP="00FF2590">
            <w:pPr>
              <w:pStyle w:val="ListParagraph"/>
              <w:numPr>
                <w:ilvl w:val="0"/>
                <w:numId w:val="38"/>
              </w:numPr>
              <w:ind w:left="592"/>
            </w:pPr>
            <w:r>
              <w:t xml:space="preserve">Menerima </w:t>
            </w:r>
            <w:r w:rsidR="006D1D4A">
              <w:t>l</w:t>
            </w:r>
            <w:r w:rsidR="00B956F6">
              <w:t xml:space="preserve">aporan </w:t>
            </w:r>
            <w:r w:rsidR="006D1D4A">
              <w:t>s</w:t>
            </w:r>
            <w:r w:rsidR="00B956F6">
              <w:t xml:space="preserve">iswa </w:t>
            </w:r>
            <w:r w:rsidR="006D1D4A">
              <w:t>b</w:t>
            </w:r>
            <w:r w:rsidR="00B956F6">
              <w:t>ermasalah dari sistem.</w:t>
            </w:r>
          </w:p>
        </w:tc>
        <w:tc>
          <w:tcPr>
            <w:tcW w:w="3964" w:type="dxa"/>
            <w:vAlign w:val="center"/>
          </w:tcPr>
          <w:p w14:paraId="51735037" w14:textId="77777777" w:rsidR="00EB6AD3" w:rsidRDefault="00EB6AD3" w:rsidP="003E4796">
            <w:pPr>
              <w:pStyle w:val="ListParagraph"/>
              <w:spacing w:after="160"/>
              <w:ind w:left="468"/>
            </w:pPr>
          </w:p>
        </w:tc>
      </w:tr>
      <w:tr w:rsidR="006D1D4A" w14:paraId="7CC4003C" w14:textId="77777777" w:rsidTr="003E4796">
        <w:trPr>
          <w:jc w:val="center"/>
        </w:trPr>
        <w:tc>
          <w:tcPr>
            <w:tcW w:w="3827" w:type="dxa"/>
            <w:vAlign w:val="center"/>
          </w:tcPr>
          <w:p w14:paraId="1C31FEFA" w14:textId="03A1E4F5" w:rsidR="006D1D4A" w:rsidRDefault="006D1D4A" w:rsidP="00FF2590">
            <w:pPr>
              <w:pStyle w:val="ListParagraph"/>
              <w:numPr>
                <w:ilvl w:val="0"/>
                <w:numId w:val="38"/>
              </w:numPr>
              <w:ind w:left="592"/>
            </w:pPr>
            <w:r>
              <w:t>Mengelola laporan siswa bermasalah</w:t>
            </w:r>
          </w:p>
        </w:tc>
        <w:tc>
          <w:tcPr>
            <w:tcW w:w="3964" w:type="dxa"/>
            <w:vAlign w:val="center"/>
          </w:tcPr>
          <w:p w14:paraId="450F7338" w14:textId="77777777" w:rsidR="006D1D4A" w:rsidRDefault="006D1D4A" w:rsidP="003E4796">
            <w:pPr>
              <w:pStyle w:val="ListParagraph"/>
              <w:spacing w:after="160"/>
              <w:ind w:left="468"/>
            </w:pPr>
          </w:p>
        </w:tc>
      </w:tr>
      <w:tr w:rsidR="00EB6AD3" w:rsidRPr="001B1AF9" w14:paraId="508AB1FF" w14:textId="77777777" w:rsidTr="003E4796">
        <w:trPr>
          <w:jc w:val="center"/>
        </w:trPr>
        <w:tc>
          <w:tcPr>
            <w:tcW w:w="7791" w:type="dxa"/>
            <w:gridSpan w:val="2"/>
            <w:shd w:val="clear" w:color="auto" w:fill="F2EE98"/>
            <w:vAlign w:val="center"/>
          </w:tcPr>
          <w:p w14:paraId="5A5D8380" w14:textId="77777777" w:rsidR="00EB6AD3" w:rsidRPr="001B1AF9" w:rsidRDefault="00EB6AD3" w:rsidP="003E4796">
            <w:pPr>
              <w:pStyle w:val="ListParagraph"/>
              <w:spacing w:after="160"/>
              <w:ind w:left="468"/>
              <w:jc w:val="center"/>
              <w:rPr>
                <w:b/>
                <w:bCs/>
              </w:rPr>
            </w:pPr>
            <w:r w:rsidRPr="001B1AF9">
              <w:rPr>
                <w:b/>
                <w:bCs/>
              </w:rPr>
              <w:t>Skenario Eksepsi (Optional)</w:t>
            </w:r>
          </w:p>
        </w:tc>
      </w:tr>
      <w:tr w:rsidR="00EB6AD3" w:rsidRPr="001B1AF9" w14:paraId="534D52F0" w14:textId="77777777" w:rsidTr="003E4796">
        <w:trPr>
          <w:jc w:val="center"/>
        </w:trPr>
        <w:tc>
          <w:tcPr>
            <w:tcW w:w="3827" w:type="dxa"/>
            <w:shd w:val="clear" w:color="auto" w:fill="F2EE98"/>
            <w:vAlign w:val="center"/>
          </w:tcPr>
          <w:p w14:paraId="73DB5E13" w14:textId="77777777" w:rsidR="00EB6AD3" w:rsidRPr="001B1AF9" w:rsidRDefault="00EB6AD3" w:rsidP="003E4796">
            <w:pPr>
              <w:pStyle w:val="ListParagraph"/>
              <w:ind w:left="450"/>
              <w:jc w:val="center"/>
              <w:rPr>
                <w:b/>
                <w:bCs/>
              </w:rPr>
            </w:pPr>
            <w:r w:rsidRPr="001B1AF9">
              <w:rPr>
                <w:b/>
                <w:bCs/>
              </w:rPr>
              <w:t>Aksi Aktor</w:t>
            </w:r>
          </w:p>
        </w:tc>
        <w:tc>
          <w:tcPr>
            <w:tcW w:w="3964" w:type="dxa"/>
            <w:shd w:val="clear" w:color="auto" w:fill="F2EE98"/>
            <w:vAlign w:val="center"/>
          </w:tcPr>
          <w:p w14:paraId="41B4E1F5" w14:textId="77777777" w:rsidR="00EB6AD3" w:rsidRPr="001B1AF9" w:rsidRDefault="00EB6AD3" w:rsidP="003E4796">
            <w:pPr>
              <w:pStyle w:val="ListParagraph"/>
              <w:spacing w:after="160"/>
              <w:ind w:left="468"/>
              <w:jc w:val="center"/>
              <w:rPr>
                <w:b/>
                <w:bCs/>
              </w:rPr>
            </w:pPr>
            <w:r w:rsidRPr="001B1AF9">
              <w:rPr>
                <w:b/>
                <w:bCs/>
              </w:rPr>
              <w:t>Reaksi Sistem</w:t>
            </w:r>
          </w:p>
        </w:tc>
      </w:tr>
      <w:tr w:rsidR="00EB6AD3" w14:paraId="04CDCE9C" w14:textId="77777777" w:rsidTr="003E4796">
        <w:trPr>
          <w:jc w:val="center"/>
        </w:trPr>
        <w:tc>
          <w:tcPr>
            <w:tcW w:w="3827" w:type="dxa"/>
            <w:vAlign w:val="center"/>
          </w:tcPr>
          <w:p w14:paraId="5873A058" w14:textId="77777777" w:rsidR="00EB6AD3" w:rsidRDefault="00EB6AD3" w:rsidP="003E4796">
            <w:pPr>
              <w:pStyle w:val="ListParagraph"/>
              <w:ind w:left="455"/>
            </w:pPr>
          </w:p>
        </w:tc>
        <w:tc>
          <w:tcPr>
            <w:tcW w:w="3964" w:type="dxa"/>
            <w:vAlign w:val="center"/>
          </w:tcPr>
          <w:p w14:paraId="66DB4408" w14:textId="20AB57D4" w:rsidR="00EB6AD3" w:rsidRDefault="00B956F6" w:rsidP="00C62E02">
            <w:pPr>
              <w:pStyle w:val="ListParagraph"/>
              <w:spacing w:after="160"/>
              <w:ind w:left="0"/>
            </w:pPr>
            <w:r>
              <w:t>2</w:t>
            </w:r>
            <w:r w:rsidR="00EB6AD3">
              <w:t>a. Memeriksa data ternyata terdapat siswa yang berstatus alpha</w:t>
            </w:r>
            <w:r w:rsidR="009B6B0A">
              <w:t xml:space="preserve"> lebih dari 3</w:t>
            </w:r>
            <w:r w:rsidR="00C62E02">
              <w:t xml:space="preserve"> kali</w:t>
            </w:r>
            <w:r w:rsidR="006D1D4A">
              <w:t>, 6 kali dan 9 kali yang kemudian memanggil notifikasi siswa bermasalah</w:t>
            </w:r>
            <w:r w:rsidR="00C62E02">
              <w:t>.</w:t>
            </w:r>
          </w:p>
        </w:tc>
      </w:tr>
      <w:tr w:rsidR="00EB6AD3" w14:paraId="605A2CD7" w14:textId="77777777" w:rsidTr="003E4796">
        <w:trPr>
          <w:jc w:val="center"/>
        </w:trPr>
        <w:tc>
          <w:tcPr>
            <w:tcW w:w="3827" w:type="dxa"/>
            <w:vAlign w:val="center"/>
          </w:tcPr>
          <w:p w14:paraId="667BF922" w14:textId="77777777" w:rsidR="00EB6AD3" w:rsidRDefault="00EB6AD3" w:rsidP="003E4796">
            <w:pPr>
              <w:pStyle w:val="ListParagraph"/>
              <w:ind w:left="450"/>
            </w:pPr>
          </w:p>
        </w:tc>
        <w:tc>
          <w:tcPr>
            <w:tcW w:w="3964" w:type="dxa"/>
            <w:vAlign w:val="center"/>
          </w:tcPr>
          <w:p w14:paraId="3D116B9D" w14:textId="77777777" w:rsidR="00EB6AD3" w:rsidRDefault="00EB6AD3" w:rsidP="00C62E02">
            <w:pPr>
              <w:pStyle w:val="ListParagraph"/>
              <w:spacing w:after="160"/>
              <w:ind w:left="0"/>
            </w:pPr>
            <w:r>
              <w:t>3a. Menampilkan laporan siswa yang berstatus alpha</w:t>
            </w:r>
          </w:p>
        </w:tc>
      </w:tr>
      <w:tr w:rsidR="00EB6AD3" w14:paraId="19BFE78D" w14:textId="77777777" w:rsidTr="003E4796">
        <w:trPr>
          <w:jc w:val="center"/>
        </w:trPr>
        <w:tc>
          <w:tcPr>
            <w:tcW w:w="3827" w:type="dxa"/>
            <w:vAlign w:val="center"/>
          </w:tcPr>
          <w:p w14:paraId="7E7726E4" w14:textId="791ABA2D" w:rsidR="00EB6AD3" w:rsidRDefault="00EB6AD3" w:rsidP="00C62E02">
            <w:pPr>
              <w:pStyle w:val="ListParagraph"/>
              <w:ind w:left="167"/>
            </w:pPr>
            <w:r>
              <w:t>4a. Guru BK menerima Laporan dari sistem</w:t>
            </w:r>
          </w:p>
        </w:tc>
        <w:tc>
          <w:tcPr>
            <w:tcW w:w="3964" w:type="dxa"/>
            <w:vAlign w:val="center"/>
          </w:tcPr>
          <w:p w14:paraId="3C1C0385" w14:textId="77777777" w:rsidR="00EB6AD3" w:rsidRDefault="00EB6AD3" w:rsidP="003E4796">
            <w:pPr>
              <w:pStyle w:val="ListParagraph"/>
              <w:spacing w:after="160"/>
              <w:ind w:left="180"/>
            </w:pPr>
          </w:p>
        </w:tc>
      </w:tr>
    </w:tbl>
    <w:p w14:paraId="08C4D650" w14:textId="77777777" w:rsidR="00EB6AD3" w:rsidRDefault="00EB6AD3" w:rsidP="00EB6AD3">
      <w:pPr>
        <w:pStyle w:val="ListParagraph"/>
        <w:ind w:left="426"/>
      </w:pPr>
    </w:p>
    <w:p w14:paraId="2A8BE431" w14:textId="2A7C5A62" w:rsidR="00926DA8" w:rsidRDefault="00926DA8" w:rsidP="00C93BF7">
      <w:pPr>
        <w:pStyle w:val="Heading3"/>
        <w:numPr>
          <w:ilvl w:val="0"/>
          <w:numId w:val="9"/>
        </w:numPr>
        <w:tabs>
          <w:tab w:val="left" w:pos="851"/>
        </w:tabs>
        <w:ind w:left="426" w:hanging="426"/>
      </w:pPr>
      <w:bookmarkStart w:id="2154" w:name="_heading=h.nmf14n"/>
      <w:bookmarkStart w:id="2155" w:name="_heading=h.37m2jsg"/>
      <w:bookmarkStart w:id="2156" w:name="_Toc80034250"/>
      <w:bookmarkStart w:id="2157" w:name="_Toc83115751"/>
      <w:bookmarkEnd w:id="2154"/>
      <w:bookmarkEnd w:id="2155"/>
      <w:r>
        <w:t>Sequence Diagram</w:t>
      </w:r>
      <w:bookmarkEnd w:id="2156"/>
      <w:bookmarkEnd w:id="2157"/>
    </w:p>
    <w:p w14:paraId="7FA41AB2" w14:textId="2E11423C" w:rsidR="004A229B" w:rsidRDefault="004A229B" w:rsidP="004A229B">
      <w:pPr>
        <w:ind w:firstLine="851"/>
      </w:pPr>
      <w:r>
        <w:t xml:space="preserve">Sequence diagram </w:t>
      </w:r>
      <w:r w:rsidR="004446A8">
        <w:t xml:space="preserve">ini akan </w:t>
      </w:r>
      <w:r>
        <w:t xml:space="preserve">menggambarkan interaksi antar masing-masing objek </w:t>
      </w:r>
      <w:r w:rsidR="004446A8">
        <w:t>untuk</w:t>
      </w:r>
      <w:r>
        <w:t xml:space="preserve"> setiap use case dalam urutan waktu. Interaksi </w:t>
      </w:r>
      <w:r w:rsidR="004446A8">
        <w:t xml:space="preserve">ynag dilakukan akan </w:t>
      </w:r>
      <w:r>
        <w:t>berupa pengiriman data antar objek yang saling berinteraksi. Terdapat beberapa sequence diagram yang akan digambarkan yaitu:</w:t>
      </w:r>
    </w:p>
    <w:p w14:paraId="72801763" w14:textId="39084EA7" w:rsidR="004A229B" w:rsidRPr="00111278" w:rsidRDefault="004A229B" w:rsidP="00FF2590">
      <w:pPr>
        <w:pStyle w:val="ListParagraph"/>
        <w:numPr>
          <w:ilvl w:val="0"/>
          <w:numId w:val="42"/>
        </w:numPr>
        <w:ind w:left="426"/>
        <w:rPr>
          <w:b/>
          <w:bCs/>
          <w:lang w:val="id-ID"/>
        </w:rPr>
      </w:pPr>
      <w:r w:rsidRPr="00111278">
        <w:rPr>
          <w:b/>
          <w:bCs/>
        </w:rPr>
        <w:t>Kelola Absen</w:t>
      </w:r>
    </w:p>
    <w:p w14:paraId="37BB3A45" w14:textId="18579DC5" w:rsidR="005B28D5" w:rsidRPr="00194DFD" w:rsidRDefault="005B28D5" w:rsidP="005B28D5">
      <w:pPr>
        <w:ind w:firstLine="426"/>
        <w:rPr>
          <w:lang w:eastAsia="en-US"/>
        </w:rPr>
      </w:pPr>
      <w:r w:rsidRPr="005B28D5">
        <w:rPr>
          <w:i/>
        </w:rPr>
        <w:t>Sequence diagram</w:t>
      </w:r>
      <w:r>
        <w:t xml:space="preserve"> ini menjelaskan interaksi admin dengan sistem dalam </w:t>
      </w:r>
      <w:r w:rsidRPr="005B28D5">
        <w:rPr>
          <w:lang w:val="id-ID"/>
        </w:rPr>
        <w:t xml:space="preserve">melihat </w:t>
      </w:r>
      <w:r>
        <w:t>maupun memperbaharui data absensi</w:t>
      </w:r>
      <w:r w:rsidRPr="005B28D5">
        <w:rPr>
          <w:lang w:val="id-ID"/>
        </w:rPr>
        <w:t xml:space="preserve"> </w:t>
      </w:r>
      <w:r>
        <w:t xml:space="preserve">yang </w:t>
      </w:r>
      <w:r w:rsidRPr="005B28D5">
        <w:rPr>
          <w:lang w:val="id-ID"/>
        </w:rPr>
        <w:t>masuk</w:t>
      </w:r>
      <w:r>
        <w:t xml:space="preserve"> pada </w:t>
      </w:r>
      <w:r w:rsidRPr="005B28D5">
        <w:rPr>
          <w:i/>
        </w:rPr>
        <w:t>database</w:t>
      </w:r>
      <w:r>
        <w:t xml:space="preserve">. Sistem menampilkan </w:t>
      </w:r>
      <w:r w:rsidRPr="005B28D5">
        <w:rPr>
          <w:lang w:val="id-ID"/>
        </w:rPr>
        <w:t xml:space="preserve">data </w:t>
      </w:r>
      <w:r>
        <w:t xml:space="preserve">absensi dalam bentuk tabel. Selain itu, admin dapat merubah status absensi melalui kelola absensi. </w:t>
      </w:r>
      <w:r w:rsidRPr="005B28D5">
        <w:rPr>
          <w:i/>
        </w:rPr>
        <w:t>Sequence diagram</w:t>
      </w:r>
      <w:r>
        <w:t xml:space="preserve"> kelola absensi ditunjukkan pada</w:t>
      </w:r>
      <w:r w:rsidRPr="005B28D5">
        <w:rPr>
          <w:lang w:val="id-ID"/>
        </w:rPr>
        <w:t xml:space="preserve"> Gambar</w:t>
      </w:r>
      <w:r w:rsidR="00194DFD">
        <w:t xml:space="preserve"> 3.9.</w:t>
      </w:r>
    </w:p>
    <w:p w14:paraId="0EBE1D09" w14:textId="63A78092" w:rsidR="005B28D5" w:rsidRPr="005B28D5" w:rsidRDefault="005700E8" w:rsidP="005B28D5">
      <w:pPr>
        <w:rPr>
          <w:lang w:val="id-ID"/>
        </w:rPr>
      </w:pPr>
      <w:r>
        <w:rPr>
          <w:noProof/>
        </w:rPr>
        <mc:AlternateContent>
          <mc:Choice Requires="wps">
            <w:drawing>
              <wp:anchor distT="0" distB="0" distL="114300" distR="114300" simplePos="0" relativeHeight="251716096" behindDoc="1" locked="0" layoutInCell="1" allowOverlap="1" wp14:anchorId="2BFC57E0" wp14:editId="3E593EF0">
                <wp:simplePos x="0" y="0"/>
                <wp:positionH relativeFrom="column">
                  <wp:posOffset>19050</wp:posOffset>
                </wp:positionH>
                <wp:positionV relativeFrom="paragraph">
                  <wp:posOffset>3518535</wp:posOffset>
                </wp:positionV>
                <wp:extent cx="5039995" cy="635"/>
                <wp:effectExtent l="0" t="0" r="0" b="0"/>
                <wp:wrapNone/>
                <wp:docPr id="61" name="Text Box 6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7BE2E597" w14:textId="42CA5B6C" w:rsidR="001F2641" w:rsidRPr="00EC77EA" w:rsidRDefault="001F2641" w:rsidP="005700E8">
                            <w:pPr>
                              <w:pStyle w:val="Caption"/>
                              <w:jc w:val="center"/>
                              <w:rPr>
                                <w:noProof/>
                                <w:sz w:val="24"/>
                                <w:szCs w:val="24"/>
                              </w:rPr>
                            </w:pPr>
                            <w:bookmarkStart w:id="2158" w:name="_Toc83115821"/>
                            <w:r>
                              <w:t xml:space="preserve">Gambar 3. </w:t>
                            </w:r>
                            <w:r>
                              <w:fldChar w:fldCharType="begin"/>
                            </w:r>
                            <w:r>
                              <w:instrText xml:space="preserve"> SEQ Gambar_3. \* ARABIC </w:instrText>
                            </w:r>
                            <w:r>
                              <w:fldChar w:fldCharType="separate"/>
                            </w:r>
                            <w:r>
                              <w:rPr>
                                <w:noProof/>
                              </w:rPr>
                              <w:t>8</w:t>
                            </w:r>
                            <w:r>
                              <w:fldChar w:fldCharType="end"/>
                            </w:r>
                            <w:r>
                              <w:t xml:space="preserve"> Sequence Diagram Kelola Absen</w:t>
                            </w:r>
                            <w:bookmarkEnd w:id="21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FC57E0" id="Text Box 61" o:spid="_x0000_s1039" type="#_x0000_t202" style="position:absolute;left:0;text-align:left;margin-left:1.5pt;margin-top:277.05pt;width:396.85pt;height:.05pt;z-index:-251600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" stroked="f">
                <v:textbox style="mso-fit-shape-to-text:t" inset="0,0,0,0">
                  <w:txbxContent>
                    <w:p w14:paraId="7BE2E597" w14:textId="42CA5B6C" w:rsidR="001F2641" w:rsidRPr="00EC77EA" w:rsidRDefault="001F2641" w:rsidP="005700E8">
                      <w:pPr>
                        <w:pStyle w:val="Caption"/>
                        <w:jc w:val="center"/>
                        <w:rPr>
                          <w:noProof/>
                          <w:sz w:val="24"/>
                          <w:szCs w:val="24"/>
                        </w:rPr>
                      </w:pPr>
                      <w:bookmarkStart w:id="2159" w:name="_Toc83115821"/>
                      <w:r>
                        <w:t xml:space="preserve">Gambar 3. </w:t>
                      </w:r>
                      <w:r>
                        <w:fldChar w:fldCharType="begin"/>
                      </w:r>
                      <w:r>
                        <w:instrText xml:space="preserve"> SEQ Gambar_3. \* ARABIC </w:instrText>
                      </w:r>
                      <w:r>
                        <w:fldChar w:fldCharType="separate"/>
                      </w:r>
                      <w:r>
                        <w:rPr>
                          <w:noProof/>
                        </w:rPr>
                        <w:t>8</w:t>
                      </w:r>
                      <w:r>
                        <w:fldChar w:fldCharType="end"/>
                      </w:r>
                      <w:r>
                        <w:t xml:space="preserve"> Sequence Diagram Kelola Absen</w:t>
                      </w:r>
                      <w:bookmarkEnd w:id="2159"/>
                    </w:p>
                  </w:txbxContent>
                </v:textbox>
              </v:shape>
            </w:pict>
          </mc:Fallback>
        </mc:AlternateContent>
      </w:r>
      <w:r>
        <w:rPr>
          <w:noProof/>
        </w:rPr>
        <w:drawing>
          <wp:inline distT="0" distB="0" distL="0" distR="0" wp14:anchorId="3639D6E3" wp14:editId="4BFFA239">
            <wp:extent cx="5039995" cy="3435350"/>
            <wp:effectExtent l="19050" t="19050" r="27305" b="1270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039995" cy="3435350"/>
                    </a:xfrm>
                    <a:prstGeom prst="rect">
                      <a:avLst/>
                    </a:prstGeom>
                    <a:noFill/>
                    <a:ln>
                      <a:solidFill>
                        <a:schemeClr val="tx1"/>
                      </a:solidFill>
                    </a:ln>
                  </pic:spPr>
                </pic:pic>
              </a:graphicData>
            </a:graphic>
          </wp:inline>
        </w:drawing>
      </w:r>
    </w:p>
    <w:p w14:paraId="04EBE49C" w14:textId="4277593F" w:rsidR="00A613C5" w:rsidRDefault="00A613C5" w:rsidP="0083024D">
      <w:pPr>
        <w:jc w:val="center"/>
        <w:rPr>
          <w:lang w:val="id-ID"/>
        </w:rPr>
      </w:pPr>
    </w:p>
    <w:p w14:paraId="77A79A41" w14:textId="28FF2FB6" w:rsidR="005700E8" w:rsidDel="0036406D" w:rsidRDefault="005700E8" w:rsidP="0083024D">
      <w:pPr>
        <w:jc w:val="center"/>
        <w:rPr>
          <w:del w:id="2160" w:author="Rafi Aziizi" w:date="2021-11-12T11:29:00Z"/>
          <w:lang w:val="id-ID"/>
        </w:rPr>
      </w:pPr>
    </w:p>
    <w:p w14:paraId="53AD121F" w14:textId="60D62C23" w:rsidR="005700E8" w:rsidDel="0036406D" w:rsidRDefault="005700E8" w:rsidP="0083024D">
      <w:pPr>
        <w:jc w:val="center"/>
        <w:rPr>
          <w:del w:id="2161" w:author="Rafi Aziizi" w:date="2021-11-12T11:29:00Z"/>
          <w:lang w:val="id-ID"/>
        </w:rPr>
      </w:pPr>
    </w:p>
    <w:p w14:paraId="7389788D" w14:textId="13681E73" w:rsidR="005700E8" w:rsidDel="0036406D" w:rsidRDefault="005700E8" w:rsidP="0083024D">
      <w:pPr>
        <w:jc w:val="center"/>
        <w:rPr>
          <w:del w:id="2162" w:author="Rafi Aziizi" w:date="2021-11-12T11:29:00Z"/>
          <w:lang w:val="id-ID"/>
        </w:rPr>
      </w:pPr>
    </w:p>
    <w:p w14:paraId="40C2E0DE" w14:textId="1C64CC30" w:rsidR="005700E8" w:rsidDel="0036406D" w:rsidRDefault="005700E8" w:rsidP="0083024D">
      <w:pPr>
        <w:jc w:val="center"/>
        <w:rPr>
          <w:del w:id="2163" w:author="Rafi Aziizi" w:date="2021-11-12T11:29:00Z"/>
          <w:lang w:val="id-ID"/>
        </w:rPr>
      </w:pPr>
    </w:p>
    <w:p w14:paraId="2DF53938" w14:textId="61FA1FEF" w:rsidR="005700E8" w:rsidDel="0036406D" w:rsidRDefault="005700E8" w:rsidP="0083024D">
      <w:pPr>
        <w:jc w:val="center"/>
        <w:rPr>
          <w:del w:id="2164" w:author="Rafi Aziizi" w:date="2021-11-12T11:29:00Z"/>
          <w:lang w:val="id-ID"/>
        </w:rPr>
      </w:pPr>
    </w:p>
    <w:p w14:paraId="3DC40498" w14:textId="53A7ED23" w:rsidR="005700E8" w:rsidDel="0036406D" w:rsidRDefault="005700E8" w:rsidP="0083024D">
      <w:pPr>
        <w:jc w:val="center"/>
        <w:rPr>
          <w:del w:id="2165" w:author="Rafi Aziizi" w:date="2021-11-12T11:29:00Z"/>
          <w:lang w:val="id-ID"/>
        </w:rPr>
      </w:pPr>
    </w:p>
    <w:p w14:paraId="74542003" w14:textId="6C414555" w:rsidR="005700E8" w:rsidDel="0036406D" w:rsidRDefault="005700E8" w:rsidP="0083024D">
      <w:pPr>
        <w:jc w:val="center"/>
        <w:rPr>
          <w:del w:id="2166" w:author="Rafi Aziizi" w:date="2021-11-12T11:29:00Z"/>
          <w:lang w:val="id-ID"/>
        </w:rPr>
      </w:pPr>
    </w:p>
    <w:p w14:paraId="3F6F395B" w14:textId="1F0DC41E" w:rsidR="005700E8" w:rsidDel="0036406D" w:rsidRDefault="005700E8" w:rsidP="0083024D">
      <w:pPr>
        <w:jc w:val="center"/>
        <w:rPr>
          <w:del w:id="2167" w:author="Rafi Aziizi" w:date="2021-11-12T11:29:00Z"/>
          <w:lang w:val="id-ID"/>
        </w:rPr>
      </w:pPr>
    </w:p>
    <w:p w14:paraId="546878AF" w14:textId="6E297EA6" w:rsidR="005700E8" w:rsidDel="0036406D" w:rsidRDefault="005700E8" w:rsidP="0083024D">
      <w:pPr>
        <w:jc w:val="center"/>
        <w:rPr>
          <w:del w:id="2168" w:author="Rafi Aziizi" w:date="2021-11-12T11:29:00Z"/>
          <w:lang w:val="id-ID"/>
        </w:rPr>
      </w:pPr>
    </w:p>
    <w:p w14:paraId="33E9F13E" w14:textId="30D89976" w:rsidR="005700E8" w:rsidDel="007C5FA9" w:rsidRDefault="005700E8" w:rsidP="0083024D">
      <w:pPr>
        <w:jc w:val="center"/>
        <w:rPr>
          <w:del w:id="2169" w:author="Rafi Aziizi" w:date="2021-11-12T10:48:00Z"/>
          <w:lang w:val="id-ID"/>
        </w:rPr>
      </w:pPr>
    </w:p>
    <w:p w14:paraId="008417B7" w14:textId="668E84C5" w:rsidR="005700E8" w:rsidDel="007C5FA9" w:rsidRDefault="005700E8" w:rsidP="0083024D">
      <w:pPr>
        <w:jc w:val="center"/>
        <w:rPr>
          <w:del w:id="2170" w:author="Rafi Aziizi" w:date="2021-11-12T10:48:00Z"/>
          <w:lang w:val="id-ID"/>
        </w:rPr>
      </w:pPr>
    </w:p>
    <w:p w14:paraId="24DC2B13" w14:textId="48EC98A5" w:rsidR="005700E8" w:rsidRPr="005700E8" w:rsidDel="0036406D" w:rsidRDefault="005700E8" w:rsidP="005700E8">
      <w:pPr>
        <w:rPr>
          <w:del w:id="2171" w:author="Rafi Aziizi" w:date="2021-11-12T11:29:00Z"/>
        </w:rPr>
      </w:pPr>
    </w:p>
    <w:p w14:paraId="30BD1BB6" w14:textId="4E79D64B" w:rsidR="004A229B" w:rsidRPr="005B28D5" w:rsidRDefault="004A229B" w:rsidP="00FF2590">
      <w:pPr>
        <w:pStyle w:val="ListParagraph"/>
        <w:numPr>
          <w:ilvl w:val="0"/>
          <w:numId w:val="42"/>
        </w:numPr>
        <w:ind w:left="426"/>
        <w:rPr>
          <w:lang w:val="id-ID"/>
        </w:rPr>
      </w:pPr>
      <w:r>
        <w:t>Kelola Admin</w:t>
      </w:r>
    </w:p>
    <w:p w14:paraId="07B3073C" w14:textId="5CC53EBF" w:rsidR="000B5DA5" w:rsidRPr="00273DAD" w:rsidRDefault="005B28D5" w:rsidP="00273DAD">
      <w:pPr>
        <w:ind w:firstLine="426"/>
      </w:pPr>
      <w:r w:rsidRPr="005B28D5">
        <w:rPr>
          <w:i/>
        </w:rPr>
        <w:t>Sequence diagram</w:t>
      </w:r>
      <w:r>
        <w:t xml:space="preserve"> ini menjelaskan interaksi admin dengan sistem dalam </w:t>
      </w:r>
      <w:r w:rsidRPr="005B28D5">
        <w:rPr>
          <w:lang w:val="id-ID"/>
        </w:rPr>
        <w:t>melihat</w:t>
      </w:r>
      <w:r>
        <w:t>, menghapus, menambah</w:t>
      </w:r>
      <w:r w:rsidRPr="005B28D5">
        <w:rPr>
          <w:lang w:val="id-ID"/>
        </w:rPr>
        <w:t xml:space="preserve"> </w:t>
      </w:r>
      <w:r>
        <w:t>maupun memperbaharui data admin</w:t>
      </w:r>
      <w:r w:rsidRPr="005B28D5">
        <w:rPr>
          <w:lang w:val="id-ID"/>
        </w:rPr>
        <w:t xml:space="preserve"> </w:t>
      </w:r>
      <w:r>
        <w:t xml:space="preserve">yang </w:t>
      </w:r>
      <w:r w:rsidRPr="005B28D5">
        <w:rPr>
          <w:lang w:val="id-ID"/>
        </w:rPr>
        <w:t>masuk</w:t>
      </w:r>
      <w:r>
        <w:t xml:space="preserve"> pada </w:t>
      </w:r>
      <w:r w:rsidRPr="005B28D5">
        <w:rPr>
          <w:i/>
        </w:rPr>
        <w:t>database</w:t>
      </w:r>
      <w:r>
        <w:t xml:space="preserve">. Sistem menampilkan </w:t>
      </w:r>
      <w:r w:rsidRPr="005B28D5">
        <w:rPr>
          <w:lang w:val="id-ID"/>
        </w:rPr>
        <w:t xml:space="preserve">data </w:t>
      </w:r>
      <w:r>
        <w:t xml:space="preserve">admin dalam bentuk tabel. </w:t>
      </w:r>
      <w:r w:rsidRPr="005B28D5">
        <w:rPr>
          <w:i/>
        </w:rPr>
        <w:t>Sequence diagram</w:t>
      </w:r>
      <w:r>
        <w:t xml:space="preserve"> kelola admin ditunjukkan pada</w:t>
      </w:r>
      <w:r w:rsidRPr="005B28D5">
        <w:rPr>
          <w:lang w:val="id-ID"/>
        </w:rPr>
        <w:t xml:space="preserve"> Gambar</w:t>
      </w:r>
      <w:r w:rsidR="00194DFD">
        <w:t xml:space="preserve"> 3.10.</w:t>
      </w:r>
    </w:p>
    <w:p w14:paraId="0049A577" w14:textId="226566AB" w:rsidR="00194DFD" w:rsidRDefault="00194DFD" w:rsidP="0083024D">
      <w:pPr>
        <w:jc w:val="center"/>
        <w:rPr>
          <w:lang w:val="id-ID"/>
        </w:rPr>
      </w:pPr>
      <w:r>
        <w:rPr>
          <w:noProof/>
        </w:rPr>
        <mc:AlternateContent>
          <mc:Choice Requires="wps">
            <w:drawing>
              <wp:anchor distT="0" distB="0" distL="114300" distR="114300" simplePos="0" relativeHeight="251719168" behindDoc="1" locked="0" layoutInCell="1" allowOverlap="1" wp14:anchorId="0A7B52C8" wp14:editId="5026A190">
                <wp:simplePos x="0" y="0"/>
                <wp:positionH relativeFrom="column">
                  <wp:posOffset>19050</wp:posOffset>
                </wp:positionH>
                <wp:positionV relativeFrom="paragraph">
                  <wp:posOffset>5193665</wp:posOffset>
                </wp:positionV>
                <wp:extent cx="5039995" cy="635"/>
                <wp:effectExtent l="0" t="0" r="0" b="0"/>
                <wp:wrapNone/>
                <wp:docPr id="62" name="Text Box 62"/>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64DB2BC9" w14:textId="71E9568D" w:rsidR="001F2641" w:rsidRPr="00350773" w:rsidRDefault="001F2641" w:rsidP="00194DFD">
                            <w:pPr>
                              <w:pStyle w:val="Caption"/>
                              <w:jc w:val="center"/>
                              <w:rPr>
                                <w:noProof/>
                                <w:sz w:val="24"/>
                                <w:szCs w:val="24"/>
                              </w:rPr>
                            </w:pPr>
                            <w:bookmarkStart w:id="2172" w:name="_Toc83115822"/>
                            <w:r>
                              <w:t xml:space="preserve">Gambar 3. </w:t>
                            </w:r>
                            <w:r>
                              <w:fldChar w:fldCharType="begin"/>
                            </w:r>
                            <w:r>
                              <w:instrText xml:space="preserve"> SEQ Gambar_3. \* ARABIC </w:instrText>
                            </w:r>
                            <w:r>
                              <w:fldChar w:fldCharType="separate"/>
                            </w:r>
                            <w:r>
                              <w:rPr>
                                <w:noProof/>
                              </w:rPr>
                              <w:t>9</w:t>
                            </w:r>
                            <w:r>
                              <w:fldChar w:fldCharType="end"/>
                            </w:r>
                            <w:r>
                              <w:t xml:space="preserve"> Sequence Diagram Kelola Admin</w:t>
                            </w:r>
                            <w:bookmarkEnd w:id="21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7B52C8" id="Text Box 62" o:spid="_x0000_s1040" type="#_x0000_t202" style="position:absolute;left:0;text-align:left;margin-left:1.5pt;margin-top:408.95pt;width:396.85pt;height:.05pt;z-index:-251597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" stroked="f">
                <v:textbox style="mso-fit-shape-to-text:t" inset="0,0,0,0">
                  <w:txbxContent>
                    <w:p w14:paraId="64DB2BC9" w14:textId="71E9568D" w:rsidR="001F2641" w:rsidRPr="00350773" w:rsidRDefault="001F2641" w:rsidP="00194DFD">
                      <w:pPr>
                        <w:pStyle w:val="Caption"/>
                        <w:jc w:val="center"/>
                        <w:rPr>
                          <w:noProof/>
                          <w:sz w:val="24"/>
                          <w:szCs w:val="24"/>
                        </w:rPr>
                      </w:pPr>
                      <w:bookmarkStart w:id="2173" w:name="_Toc83115822"/>
                      <w:r>
                        <w:t xml:space="preserve">Gambar 3. </w:t>
                      </w:r>
                      <w:r>
                        <w:fldChar w:fldCharType="begin"/>
                      </w:r>
                      <w:r>
                        <w:instrText xml:space="preserve"> SEQ Gambar_3. \* ARABIC </w:instrText>
                      </w:r>
                      <w:r>
                        <w:fldChar w:fldCharType="separate"/>
                      </w:r>
                      <w:r>
                        <w:rPr>
                          <w:noProof/>
                        </w:rPr>
                        <w:t>9</w:t>
                      </w:r>
                      <w:r>
                        <w:fldChar w:fldCharType="end"/>
                      </w:r>
                      <w:r>
                        <w:t xml:space="preserve"> Sequence Diagram Kelola Admin</w:t>
                      </w:r>
                      <w:bookmarkEnd w:id="2173"/>
                    </w:p>
                  </w:txbxContent>
                </v:textbox>
              </v:shape>
            </w:pict>
          </mc:Fallback>
        </mc:AlternateContent>
      </w:r>
      <w:r>
        <w:rPr>
          <w:noProof/>
        </w:rPr>
        <w:drawing>
          <wp:anchor distT="0" distB="0" distL="114300" distR="114300" simplePos="0" relativeHeight="251717120" behindDoc="1" locked="0" layoutInCell="1" allowOverlap="1" wp14:anchorId="3E94CB68" wp14:editId="7510FE7B">
            <wp:simplePos x="0" y="0"/>
            <wp:positionH relativeFrom="margin">
              <wp:align>left</wp:align>
            </wp:positionH>
            <wp:positionV relativeFrom="paragraph">
              <wp:posOffset>9245</wp:posOffset>
            </wp:positionV>
            <wp:extent cx="5039995" cy="5127625"/>
            <wp:effectExtent l="19050" t="19050" r="27305" b="15875"/>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039995" cy="512762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319160BD" w14:textId="4ED8850A" w:rsidR="00194DFD" w:rsidRDefault="00194DFD" w:rsidP="0083024D">
      <w:pPr>
        <w:jc w:val="center"/>
        <w:rPr>
          <w:lang w:val="id-ID"/>
        </w:rPr>
      </w:pPr>
    </w:p>
    <w:p w14:paraId="728AB439" w14:textId="4F563626" w:rsidR="00194DFD" w:rsidRDefault="00194DFD" w:rsidP="0083024D">
      <w:pPr>
        <w:jc w:val="center"/>
        <w:rPr>
          <w:lang w:val="id-ID"/>
        </w:rPr>
      </w:pPr>
    </w:p>
    <w:p w14:paraId="461C3476" w14:textId="365446DD" w:rsidR="00194DFD" w:rsidRDefault="00194DFD" w:rsidP="0083024D">
      <w:pPr>
        <w:jc w:val="center"/>
        <w:rPr>
          <w:lang w:val="id-ID"/>
        </w:rPr>
      </w:pPr>
    </w:p>
    <w:p w14:paraId="275454CD" w14:textId="04BE85C5" w:rsidR="00194DFD" w:rsidRDefault="00194DFD" w:rsidP="0083024D">
      <w:pPr>
        <w:jc w:val="center"/>
        <w:rPr>
          <w:lang w:val="id-ID"/>
        </w:rPr>
      </w:pPr>
    </w:p>
    <w:p w14:paraId="3BB6E794" w14:textId="77777777" w:rsidR="00194DFD" w:rsidRDefault="00194DFD" w:rsidP="0083024D">
      <w:pPr>
        <w:jc w:val="center"/>
        <w:rPr>
          <w:lang w:val="id-ID"/>
        </w:rPr>
      </w:pPr>
    </w:p>
    <w:p w14:paraId="6D479EE7" w14:textId="06B798C7" w:rsidR="00194DFD" w:rsidRDefault="00194DFD" w:rsidP="0083024D">
      <w:pPr>
        <w:jc w:val="center"/>
        <w:rPr>
          <w:lang w:val="id-ID"/>
        </w:rPr>
      </w:pPr>
    </w:p>
    <w:p w14:paraId="18435296" w14:textId="2A5A7670" w:rsidR="00194DFD" w:rsidRDefault="00194DFD" w:rsidP="0083024D">
      <w:pPr>
        <w:jc w:val="center"/>
        <w:rPr>
          <w:lang w:val="id-ID"/>
        </w:rPr>
      </w:pPr>
    </w:p>
    <w:p w14:paraId="1E4BF3EC" w14:textId="4F08D012" w:rsidR="00194DFD" w:rsidRDefault="00194DFD" w:rsidP="0083024D">
      <w:pPr>
        <w:jc w:val="center"/>
        <w:rPr>
          <w:lang w:val="id-ID"/>
        </w:rPr>
      </w:pPr>
    </w:p>
    <w:p w14:paraId="4AB1B7E8" w14:textId="43EB04AF" w:rsidR="00194DFD" w:rsidRDefault="00194DFD" w:rsidP="0083024D">
      <w:pPr>
        <w:jc w:val="center"/>
        <w:rPr>
          <w:lang w:val="id-ID"/>
        </w:rPr>
      </w:pPr>
    </w:p>
    <w:p w14:paraId="53D1442A" w14:textId="5FA1DDA1" w:rsidR="00194DFD" w:rsidRDefault="00194DFD" w:rsidP="0083024D">
      <w:pPr>
        <w:jc w:val="center"/>
        <w:rPr>
          <w:lang w:val="id-ID"/>
        </w:rPr>
      </w:pPr>
    </w:p>
    <w:p w14:paraId="54F98F40" w14:textId="492DB642" w:rsidR="00194DFD" w:rsidRDefault="00194DFD" w:rsidP="0083024D">
      <w:pPr>
        <w:jc w:val="center"/>
        <w:rPr>
          <w:lang w:val="id-ID"/>
        </w:rPr>
      </w:pPr>
    </w:p>
    <w:p w14:paraId="7036845E" w14:textId="32C91508" w:rsidR="00194DFD" w:rsidRDefault="00194DFD" w:rsidP="0083024D">
      <w:pPr>
        <w:jc w:val="center"/>
        <w:rPr>
          <w:lang w:val="id-ID"/>
        </w:rPr>
      </w:pPr>
    </w:p>
    <w:p w14:paraId="4D82C6F2" w14:textId="36EAA2BD" w:rsidR="00194DFD" w:rsidRDefault="00194DFD" w:rsidP="0083024D">
      <w:pPr>
        <w:jc w:val="center"/>
        <w:rPr>
          <w:lang w:val="id-ID"/>
        </w:rPr>
      </w:pPr>
    </w:p>
    <w:p w14:paraId="676185D6" w14:textId="550D0971" w:rsidR="00194DFD" w:rsidRDefault="00194DFD" w:rsidP="0083024D">
      <w:pPr>
        <w:jc w:val="center"/>
        <w:rPr>
          <w:lang w:val="id-ID"/>
        </w:rPr>
      </w:pPr>
    </w:p>
    <w:p w14:paraId="0E04502E" w14:textId="663FF88F" w:rsidR="00194DFD" w:rsidRDefault="00194DFD" w:rsidP="0083024D">
      <w:pPr>
        <w:jc w:val="center"/>
        <w:rPr>
          <w:lang w:val="id-ID"/>
        </w:rPr>
      </w:pPr>
    </w:p>
    <w:p w14:paraId="3A8B473B" w14:textId="298D9502" w:rsidR="00194DFD" w:rsidRDefault="00194DFD" w:rsidP="0083024D">
      <w:pPr>
        <w:jc w:val="center"/>
        <w:rPr>
          <w:lang w:val="id-ID"/>
        </w:rPr>
      </w:pPr>
    </w:p>
    <w:p w14:paraId="6CAB6A9E" w14:textId="3FB1AE06" w:rsidR="00194DFD" w:rsidRDefault="00194DFD" w:rsidP="00194DFD">
      <w:pPr>
        <w:tabs>
          <w:tab w:val="left" w:pos="5107"/>
        </w:tabs>
        <w:jc w:val="left"/>
        <w:rPr>
          <w:lang w:val="id-ID"/>
        </w:rPr>
      </w:pPr>
      <w:r>
        <w:rPr>
          <w:lang w:val="id-ID"/>
        </w:rPr>
        <w:tab/>
      </w:r>
    </w:p>
    <w:p w14:paraId="5E4AC0B5" w14:textId="01FD60F2" w:rsidR="00194DFD" w:rsidRDefault="00194DFD" w:rsidP="0083024D">
      <w:pPr>
        <w:jc w:val="center"/>
        <w:rPr>
          <w:lang w:val="id-ID"/>
        </w:rPr>
      </w:pPr>
    </w:p>
    <w:p w14:paraId="5915CF44" w14:textId="78E8CCE0" w:rsidR="00A2766B" w:rsidRDefault="00A2766B" w:rsidP="0083024D">
      <w:pPr>
        <w:jc w:val="center"/>
        <w:rPr>
          <w:lang w:val="id-ID"/>
        </w:rPr>
      </w:pPr>
    </w:p>
    <w:p w14:paraId="2092E2AC" w14:textId="7756EBCE" w:rsidR="00194DFD" w:rsidRPr="004A229B" w:rsidRDefault="00194DFD" w:rsidP="0083024D">
      <w:pPr>
        <w:jc w:val="center"/>
        <w:rPr>
          <w:lang w:val="id-ID"/>
        </w:rPr>
      </w:pPr>
    </w:p>
    <w:p w14:paraId="1738356C" w14:textId="563C802B" w:rsidR="004A229B" w:rsidRPr="005B28D5" w:rsidRDefault="004A229B" w:rsidP="00FF2590">
      <w:pPr>
        <w:pStyle w:val="ListParagraph"/>
        <w:numPr>
          <w:ilvl w:val="0"/>
          <w:numId w:val="42"/>
        </w:numPr>
        <w:ind w:left="426"/>
        <w:rPr>
          <w:lang w:val="id-ID"/>
        </w:rPr>
      </w:pPr>
      <w:r>
        <w:t>Kelola Guru</w:t>
      </w:r>
    </w:p>
    <w:p w14:paraId="616033B7" w14:textId="20F15DF4" w:rsidR="005B28D5" w:rsidRPr="00194DFD" w:rsidDel="007C5FA9" w:rsidRDefault="005B28D5" w:rsidP="005B28D5">
      <w:pPr>
        <w:ind w:firstLine="426"/>
        <w:rPr>
          <w:del w:id="2174" w:author="Rafi Aziizi" w:date="2021-11-12T10:48:00Z"/>
        </w:rPr>
      </w:pPr>
      <w:r w:rsidRPr="005B28D5">
        <w:rPr>
          <w:i/>
        </w:rPr>
        <w:t>Sequence diagram</w:t>
      </w:r>
      <w:r>
        <w:t xml:space="preserve"> ini menjelaskan interaksi admin dengan sistem dalam </w:t>
      </w:r>
      <w:r w:rsidRPr="005B28D5">
        <w:rPr>
          <w:lang w:val="id-ID"/>
        </w:rPr>
        <w:t>melihat</w:t>
      </w:r>
      <w:r>
        <w:t>, menghapus, menambah</w:t>
      </w:r>
      <w:r w:rsidRPr="005B28D5">
        <w:rPr>
          <w:lang w:val="id-ID"/>
        </w:rPr>
        <w:t xml:space="preserve"> </w:t>
      </w:r>
      <w:r>
        <w:t>maupun memperbaharui data guru</w:t>
      </w:r>
      <w:r w:rsidRPr="005B28D5">
        <w:rPr>
          <w:lang w:val="id-ID"/>
        </w:rPr>
        <w:t xml:space="preserve"> </w:t>
      </w:r>
      <w:r>
        <w:t xml:space="preserve">yang </w:t>
      </w:r>
      <w:r w:rsidRPr="005B28D5">
        <w:rPr>
          <w:lang w:val="id-ID"/>
        </w:rPr>
        <w:t>masuk</w:t>
      </w:r>
      <w:r>
        <w:t xml:space="preserve"> pada </w:t>
      </w:r>
      <w:r w:rsidRPr="005B28D5">
        <w:rPr>
          <w:i/>
        </w:rPr>
        <w:t>database</w:t>
      </w:r>
      <w:r>
        <w:t xml:space="preserve">. Sistem menampilkan </w:t>
      </w:r>
      <w:r w:rsidRPr="005B28D5">
        <w:rPr>
          <w:lang w:val="id-ID"/>
        </w:rPr>
        <w:t xml:space="preserve">data </w:t>
      </w:r>
      <w:r>
        <w:t xml:space="preserve">guru dalam bentuk tabel. </w:t>
      </w:r>
      <w:r w:rsidRPr="005B28D5">
        <w:rPr>
          <w:i/>
        </w:rPr>
        <w:t>Sequence diagram</w:t>
      </w:r>
      <w:r>
        <w:t xml:space="preserve"> kelola guru ditunjukkan pada</w:t>
      </w:r>
      <w:r w:rsidRPr="005B28D5">
        <w:rPr>
          <w:lang w:val="id-ID"/>
        </w:rPr>
        <w:t xml:space="preserve"> Gambar</w:t>
      </w:r>
      <w:r w:rsidR="00194DFD">
        <w:t xml:space="preserve"> 3.11</w:t>
      </w:r>
      <w:ins w:id="2175" w:author="Rafi Aziizi" w:date="2021-11-12T10:48:00Z">
        <w:r w:rsidR="007C5FA9">
          <w:t>.</w:t>
        </w:r>
      </w:ins>
      <w:del w:id="2176" w:author="Rafi Aziizi" w:date="2021-11-12T10:48:00Z">
        <w:r w:rsidR="00194DFD" w:rsidDel="007C5FA9">
          <w:delText>.</w:delText>
        </w:r>
      </w:del>
    </w:p>
    <w:p w14:paraId="6A0DE143" w14:textId="6F3E26C5" w:rsidR="005B28D5" w:rsidDel="007C5FA9" w:rsidRDefault="005B28D5">
      <w:pPr>
        <w:rPr>
          <w:del w:id="2177" w:author="Rafi Aziizi" w:date="2021-11-12T10:48:00Z"/>
          <w:lang w:val="id-ID"/>
        </w:rPr>
        <w:pPrChange w:id="2178" w:author="Rafi Aziizi" w:date="2021-11-12T10:48:00Z">
          <w:pPr>
            <w:ind w:left="66"/>
          </w:pPr>
        </w:pPrChange>
      </w:pPr>
    </w:p>
    <w:p w14:paraId="4AC535D6" w14:textId="3E62568B" w:rsidR="00194DFD" w:rsidDel="007C5FA9" w:rsidRDefault="00194DFD">
      <w:pPr>
        <w:rPr>
          <w:del w:id="2179" w:author="Rafi Aziizi" w:date="2021-11-12T10:48:00Z"/>
          <w:lang w:val="id-ID"/>
        </w:rPr>
        <w:pPrChange w:id="2180" w:author="Rafi Aziizi" w:date="2021-11-12T10:48:00Z">
          <w:pPr>
            <w:ind w:left="66"/>
          </w:pPr>
        </w:pPrChange>
      </w:pPr>
    </w:p>
    <w:p w14:paraId="7EE36F90" w14:textId="5D9ED974" w:rsidR="00194DFD" w:rsidDel="007C5FA9" w:rsidRDefault="00194DFD">
      <w:pPr>
        <w:rPr>
          <w:del w:id="2181" w:author="Rafi Aziizi" w:date="2021-11-12T10:48:00Z"/>
          <w:lang w:val="id-ID"/>
        </w:rPr>
        <w:pPrChange w:id="2182" w:author="Rafi Aziizi" w:date="2021-11-12T10:48:00Z">
          <w:pPr>
            <w:ind w:left="66"/>
          </w:pPr>
        </w:pPrChange>
      </w:pPr>
    </w:p>
    <w:p w14:paraId="7244AF3F" w14:textId="32091181" w:rsidR="00194DFD" w:rsidDel="007C5FA9" w:rsidRDefault="00194DFD">
      <w:pPr>
        <w:rPr>
          <w:del w:id="2183" w:author="Rafi Aziizi" w:date="2021-11-12T10:48:00Z"/>
          <w:lang w:val="id-ID"/>
        </w:rPr>
        <w:pPrChange w:id="2184" w:author="Rafi Aziizi" w:date="2021-11-12T10:48:00Z">
          <w:pPr>
            <w:ind w:left="66"/>
          </w:pPr>
        </w:pPrChange>
      </w:pPr>
    </w:p>
    <w:p w14:paraId="456E347B" w14:textId="2FE032BE" w:rsidR="00194DFD" w:rsidRDefault="00194DFD">
      <w:pPr>
        <w:ind w:firstLine="426"/>
        <w:rPr>
          <w:lang w:val="id-ID"/>
        </w:rPr>
        <w:pPrChange w:id="2185" w:author="Rafi Aziizi" w:date="2021-11-12T10:48:00Z">
          <w:pPr>
            <w:ind w:left="66"/>
          </w:pPr>
        </w:pPrChange>
      </w:pPr>
    </w:p>
    <w:p w14:paraId="4707779E" w14:textId="6C23E7E3" w:rsidR="00194DFD" w:rsidRDefault="00194DFD" w:rsidP="005B28D5">
      <w:pPr>
        <w:ind w:left="66"/>
        <w:rPr>
          <w:lang w:val="id-ID"/>
        </w:rPr>
      </w:pPr>
      <w:r>
        <w:rPr>
          <w:noProof/>
        </w:rPr>
        <w:lastRenderedPageBreak/>
        <mc:AlternateContent>
          <mc:Choice Requires="wps">
            <w:drawing>
              <wp:anchor distT="0" distB="0" distL="114300" distR="114300" simplePos="0" relativeHeight="251722240" behindDoc="1" locked="0" layoutInCell="1" allowOverlap="1" wp14:anchorId="2C3B8467" wp14:editId="27FFB2F1">
                <wp:simplePos x="0" y="0"/>
                <wp:positionH relativeFrom="column">
                  <wp:posOffset>19050</wp:posOffset>
                </wp:positionH>
                <wp:positionV relativeFrom="paragraph">
                  <wp:posOffset>5277485</wp:posOffset>
                </wp:positionV>
                <wp:extent cx="5039995" cy="635"/>
                <wp:effectExtent l="0" t="0" r="0" b="0"/>
                <wp:wrapNone/>
                <wp:docPr id="66" name="Text Box 66"/>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1AD26FFE" w14:textId="713193C6" w:rsidR="001F2641" w:rsidRPr="00C5067F" w:rsidRDefault="001F2641" w:rsidP="00194DFD">
                            <w:pPr>
                              <w:pStyle w:val="Caption"/>
                              <w:jc w:val="center"/>
                              <w:rPr>
                                <w:noProof/>
                                <w:sz w:val="24"/>
                                <w:szCs w:val="24"/>
                              </w:rPr>
                            </w:pPr>
                            <w:bookmarkStart w:id="2186" w:name="_Toc83115823"/>
                            <w:r>
                              <w:t xml:space="preserve">Gambar 3. </w:t>
                            </w:r>
                            <w:r>
                              <w:fldChar w:fldCharType="begin"/>
                            </w:r>
                            <w:r>
                              <w:instrText xml:space="preserve"> SEQ Gambar_3. \* ARABIC </w:instrText>
                            </w:r>
                            <w:r>
                              <w:fldChar w:fldCharType="separate"/>
                            </w:r>
                            <w:r>
                              <w:rPr>
                                <w:noProof/>
                              </w:rPr>
                              <w:t>10</w:t>
                            </w:r>
                            <w:r>
                              <w:fldChar w:fldCharType="end"/>
                            </w:r>
                            <w:r>
                              <w:t xml:space="preserve"> Sequence Diagram Kelola Guru</w:t>
                            </w:r>
                            <w:bookmarkEnd w:id="21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3B8467" id="Text Box 66" o:spid="_x0000_s1041" type="#_x0000_t202" style="position:absolute;left:0;text-align:left;margin-left:1.5pt;margin-top:415.55pt;width:396.85pt;height:.05pt;z-index:-251594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" stroked="f">
                <v:textbox style="mso-fit-shape-to-text:t" inset="0,0,0,0">
                  <w:txbxContent>
                    <w:p w14:paraId="1AD26FFE" w14:textId="713193C6" w:rsidR="001F2641" w:rsidRPr="00C5067F" w:rsidRDefault="001F2641" w:rsidP="00194DFD">
                      <w:pPr>
                        <w:pStyle w:val="Caption"/>
                        <w:jc w:val="center"/>
                        <w:rPr>
                          <w:noProof/>
                          <w:sz w:val="24"/>
                          <w:szCs w:val="24"/>
                        </w:rPr>
                      </w:pPr>
                      <w:bookmarkStart w:id="2187" w:name="_Toc83115823"/>
                      <w:r>
                        <w:t xml:space="preserve">Gambar 3. </w:t>
                      </w:r>
                      <w:r>
                        <w:fldChar w:fldCharType="begin"/>
                      </w:r>
                      <w:r>
                        <w:instrText xml:space="preserve"> SEQ Gambar_3. \* ARABIC </w:instrText>
                      </w:r>
                      <w:r>
                        <w:fldChar w:fldCharType="separate"/>
                      </w:r>
                      <w:r>
                        <w:rPr>
                          <w:noProof/>
                        </w:rPr>
                        <w:t>10</w:t>
                      </w:r>
                      <w:r>
                        <w:fldChar w:fldCharType="end"/>
                      </w:r>
                      <w:r>
                        <w:t xml:space="preserve"> Sequence Diagram Kelola Guru</w:t>
                      </w:r>
                      <w:bookmarkEnd w:id="2187"/>
                    </w:p>
                  </w:txbxContent>
                </v:textbox>
              </v:shape>
            </w:pict>
          </mc:Fallback>
        </mc:AlternateContent>
      </w:r>
      <w:r>
        <w:rPr>
          <w:noProof/>
        </w:rPr>
        <w:drawing>
          <wp:anchor distT="0" distB="0" distL="114300" distR="114300" simplePos="0" relativeHeight="251720192" behindDoc="1" locked="0" layoutInCell="1" allowOverlap="1" wp14:anchorId="3129189B" wp14:editId="17807D94">
            <wp:simplePos x="0" y="0"/>
            <wp:positionH relativeFrom="margin">
              <wp:align>left</wp:align>
            </wp:positionH>
            <wp:positionV relativeFrom="paragraph">
              <wp:posOffset>18208</wp:posOffset>
            </wp:positionV>
            <wp:extent cx="5039995" cy="5202555"/>
            <wp:effectExtent l="19050" t="19050" r="27305" b="17145"/>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039995" cy="520255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7486CB0B" w14:textId="6B519EB5" w:rsidR="00194DFD" w:rsidRDefault="00194DFD" w:rsidP="005B28D5">
      <w:pPr>
        <w:ind w:left="66"/>
        <w:rPr>
          <w:lang w:val="id-ID"/>
        </w:rPr>
      </w:pPr>
    </w:p>
    <w:p w14:paraId="12D34672" w14:textId="62158CE9" w:rsidR="00194DFD" w:rsidRDefault="00194DFD" w:rsidP="005B28D5">
      <w:pPr>
        <w:ind w:left="66"/>
        <w:rPr>
          <w:lang w:val="id-ID"/>
        </w:rPr>
      </w:pPr>
    </w:p>
    <w:p w14:paraId="60B5F2AA" w14:textId="734BC9B7" w:rsidR="00194DFD" w:rsidRDefault="00194DFD" w:rsidP="005B28D5">
      <w:pPr>
        <w:ind w:left="66"/>
        <w:rPr>
          <w:lang w:val="id-ID"/>
        </w:rPr>
      </w:pPr>
    </w:p>
    <w:p w14:paraId="7E16EC80" w14:textId="2213624A" w:rsidR="00194DFD" w:rsidRDefault="00194DFD" w:rsidP="005B28D5">
      <w:pPr>
        <w:ind w:left="66"/>
        <w:rPr>
          <w:lang w:val="id-ID"/>
        </w:rPr>
      </w:pPr>
    </w:p>
    <w:p w14:paraId="3EF8B558" w14:textId="3C2DB8CB" w:rsidR="00194DFD" w:rsidRDefault="00194DFD" w:rsidP="005B28D5">
      <w:pPr>
        <w:ind w:left="66"/>
        <w:rPr>
          <w:lang w:val="id-ID"/>
        </w:rPr>
      </w:pPr>
    </w:p>
    <w:p w14:paraId="67718050" w14:textId="085473C1" w:rsidR="00194DFD" w:rsidRDefault="00194DFD" w:rsidP="005B28D5">
      <w:pPr>
        <w:ind w:left="66"/>
        <w:rPr>
          <w:lang w:val="id-ID"/>
        </w:rPr>
      </w:pPr>
    </w:p>
    <w:p w14:paraId="2AE95BCD" w14:textId="55739326" w:rsidR="00194DFD" w:rsidRDefault="00194DFD" w:rsidP="005B28D5">
      <w:pPr>
        <w:ind w:left="66"/>
        <w:rPr>
          <w:lang w:val="id-ID"/>
        </w:rPr>
      </w:pPr>
    </w:p>
    <w:p w14:paraId="4DE1042D" w14:textId="20F999B9" w:rsidR="00194DFD" w:rsidRDefault="00194DFD" w:rsidP="005B28D5">
      <w:pPr>
        <w:ind w:left="66"/>
        <w:rPr>
          <w:lang w:val="id-ID"/>
        </w:rPr>
      </w:pPr>
    </w:p>
    <w:p w14:paraId="1D0EABD8" w14:textId="29F9E479" w:rsidR="00194DFD" w:rsidRDefault="00194DFD" w:rsidP="005B28D5">
      <w:pPr>
        <w:ind w:left="66"/>
        <w:rPr>
          <w:lang w:val="id-ID"/>
        </w:rPr>
      </w:pPr>
    </w:p>
    <w:p w14:paraId="64BFA6BF" w14:textId="1D4B138B" w:rsidR="00194DFD" w:rsidRDefault="00194DFD" w:rsidP="005B28D5">
      <w:pPr>
        <w:ind w:left="66"/>
        <w:rPr>
          <w:lang w:val="id-ID"/>
        </w:rPr>
      </w:pPr>
    </w:p>
    <w:p w14:paraId="18A16E81" w14:textId="53E6B391" w:rsidR="00194DFD" w:rsidRDefault="00194DFD" w:rsidP="005B28D5">
      <w:pPr>
        <w:ind w:left="66"/>
        <w:rPr>
          <w:lang w:val="id-ID"/>
        </w:rPr>
      </w:pPr>
    </w:p>
    <w:p w14:paraId="5483B00B" w14:textId="5144A211" w:rsidR="00194DFD" w:rsidRDefault="00194DFD" w:rsidP="005B28D5">
      <w:pPr>
        <w:ind w:left="66"/>
        <w:rPr>
          <w:lang w:val="id-ID"/>
        </w:rPr>
      </w:pPr>
    </w:p>
    <w:p w14:paraId="76993A50" w14:textId="6F5EF63C" w:rsidR="00194DFD" w:rsidRDefault="00194DFD" w:rsidP="005B28D5">
      <w:pPr>
        <w:ind w:left="66"/>
        <w:rPr>
          <w:lang w:val="id-ID"/>
        </w:rPr>
      </w:pPr>
    </w:p>
    <w:p w14:paraId="291960A5" w14:textId="2B19CB3D" w:rsidR="00194DFD" w:rsidRDefault="00194DFD" w:rsidP="005B28D5">
      <w:pPr>
        <w:ind w:left="66"/>
        <w:rPr>
          <w:lang w:val="id-ID"/>
        </w:rPr>
      </w:pPr>
    </w:p>
    <w:p w14:paraId="2CBA4DF8" w14:textId="5AB65F75" w:rsidR="00194DFD" w:rsidRDefault="00194DFD" w:rsidP="005B28D5">
      <w:pPr>
        <w:ind w:left="66"/>
        <w:rPr>
          <w:lang w:val="id-ID"/>
        </w:rPr>
      </w:pPr>
    </w:p>
    <w:p w14:paraId="004CE3C8" w14:textId="2E827840" w:rsidR="00194DFD" w:rsidRDefault="00194DFD" w:rsidP="005B28D5">
      <w:pPr>
        <w:ind w:left="66"/>
        <w:rPr>
          <w:lang w:val="id-ID"/>
        </w:rPr>
      </w:pPr>
    </w:p>
    <w:p w14:paraId="2D79E7BA" w14:textId="38BB9C78" w:rsidR="00194DFD" w:rsidRDefault="00194DFD" w:rsidP="005B28D5">
      <w:pPr>
        <w:ind w:left="66"/>
        <w:rPr>
          <w:lang w:val="id-ID"/>
        </w:rPr>
      </w:pPr>
    </w:p>
    <w:p w14:paraId="106E6F87" w14:textId="746F1B6C" w:rsidR="00194DFD" w:rsidRDefault="00194DFD" w:rsidP="005B28D5">
      <w:pPr>
        <w:ind w:left="66"/>
        <w:rPr>
          <w:lang w:val="id-ID"/>
        </w:rPr>
      </w:pPr>
    </w:p>
    <w:p w14:paraId="1B3B4429" w14:textId="4BB29A75" w:rsidR="00194DFD" w:rsidRDefault="00194DFD" w:rsidP="005B28D5">
      <w:pPr>
        <w:ind w:left="66"/>
        <w:rPr>
          <w:lang w:val="id-ID"/>
        </w:rPr>
      </w:pPr>
    </w:p>
    <w:p w14:paraId="01F97FD7" w14:textId="252301B5" w:rsidR="00A2766B" w:rsidRPr="004A229B" w:rsidRDefault="00A2766B" w:rsidP="0083024D">
      <w:pPr>
        <w:jc w:val="center"/>
        <w:rPr>
          <w:lang w:val="id-ID"/>
        </w:rPr>
      </w:pPr>
    </w:p>
    <w:p w14:paraId="537BE84E" w14:textId="2D72AC7A" w:rsidR="004A229B" w:rsidRPr="000F4D3A" w:rsidRDefault="004A229B" w:rsidP="00FF2590">
      <w:pPr>
        <w:pStyle w:val="ListParagraph"/>
        <w:numPr>
          <w:ilvl w:val="0"/>
          <w:numId w:val="42"/>
        </w:numPr>
        <w:ind w:left="426"/>
        <w:rPr>
          <w:lang w:val="id-ID"/>
        </w:rPr>
      </w:pPr>
      <w:r>
        <w:t>Kelola Kelas</w:t>
      </w:r>
    </w:p>
    <w:p w14:paraId="7A8EBDD8" w14:textId="17976178" w:rsidR="000F4D3A" w:rsidRDefault="000F4D3A" w:rsidP="000F4D3A">
      <w:pPr>
        <w:ind w:firstLine="426"/>
      </w:pPr>
      <w:r w:rsidRPr="005B28D5">
        <w:rPr>
          <w:i/>
        </w:rPr>
        <w:t>Sequence diagram</w:t>
      </w:r>
      <w:r>
        <w:t xml:space="preserve"> ini menjelaskan interaksi admin dengan sistem dalam </w:t>
      </w:r>
      <w:r w:rsidRPr="005B28D5">
        <w:rPr>
          <w:lang w:val="id-ID"/>
        </w:rPr>
        <w:t>melihat</w:t>
      </w:r>
      <w:r>
        <w:t>, menghapus, menambah</w:t>
      </w:r>
      <w:r w:rsidRPr="005B28D5">
        <w:rPr>
          <w:lang w:val="id-ID"/>
        </w:rPr>
        <w:t xml:space="preserve"> </w:t>
      </w:r>
      <w:r>
        <w:t>maupun memperbaharui data kelas</w:t>
      </w:r>
      <w:r w:rsidRPr="005B28D5">
        <w:rPr>
          <w:lang w:val="id-ID"/>
        </w:rPr>
        <w:t xml:space="preserve"> </w:t>
      </w:r>
      <w:r>
        <w:t xml:space="preserve">yang </w:t>
      </w:r>
      <w:r w:rsidRPr="005B28D5">
        <w:rPr>
          <w:lang w:val="id-ID"/>
        </w:rPr>
        <w:t>masuk</w:t>
      </w:r>
      <w:r>
        <w:t xml:space="preserve"> pada </w:t>
      </w:r>
      <w:r w:rsidRPr="005B28D5">
        <w:rPr>
          <w:i/>
        </w:rPr>
        <w:t>database</w:t>
      </w:r>
      <w:r>
        <w:t xml:space="preserve">. Sistem menampilkan </w:t>
      </w:r>
      <w:r w:rsidRPr="005B28D5">
        <w:rPr>
          <w:lang w:val="id-ID"/>
        </w:rPr>
        <w:t xml:space="preserve">data </w:t>
      </w:r>
      <w:r>
        <w:t xml:space="preserve">kelas dalam bentuk tabel. </w:t>
      </w:r>
      <w:r w:rsidRPr="005B28D5">
        <w:rPr>
          <w:i/>
        </w:rPr>
        <w:t>Sequence diagram</w:t>
      </w:r>
      <w:r>
        <w:t xml:space="preserve"> kelola kelas ditunjukkan pada</w:t>
      </w:r>
      <w:r w:rsidRPr="005B28D5">
        <w:rPr>
          <w:lang w:val="id-ID"/>
        </w:rPr>
        <w:t xml:space="preserve"> Gambar</w:t>
      </w:r>
      <w:r w:rsidR="00194DFD">
        <w:t xml:space="preserve"> 3.12.</w:t>
      </w:r>
    </w:p>
    <w:p w14:paraId="2582F969" w14:textId="2CA6E931" w:rsidR="00194DFD" w:rsidRDefault="00194DFD" w:rsidP="000F4D3A">
      <w:pPr>
        <w:ind w:firstLine="426"/>
      </w:pPr>
    </w:p>
    <w:p w14:paraId="1A4CD18C" w14:textId="100FAC0C" w:rsidR="00194DFD" w:rsidRDefault="00194DFD" w:rsidP="000F4D3A">
      <w:pPr>
        <w:ind w:firstLine="426"/>
      </w:pPr>
    </w:p>
    <w:p w14:paraId="44480713" w14:textId="1A443F05" w:rsidR="00194DFD" w:rsidRDefault="00194DFD" w:rsidP="000F4D3A">
      <w:pPr>
        <w:ind w:firstLine="426"/>
      </w:pPr>
    </w:p>
    <w:p w14:paraId="4732517F" w14:textId="706D5531" w:rsidR="00194DFD" w:rsidRDefault="00194DFD" w:rsidP="000F4D3A">
      <w:pPr>
        <w:ind w:firstLine="426"/>
      </w:pPr>
    </w:p>
    <w:p w14:paraId="2D6A33C2" w14:textId="77777777" w:rsidR="00194DFD" w:rsidRPr="00194DFD" w:rsidRDefault="00194DFD" w:rsidP="000F4D3A">
      <w:pPr>
        <w:ind w:firstLine="426"/>
      </w:pPr>
    </w:p>
    <w:p w14:paraId="4FD1F72F" w14:textId="0DC0607E" w:rsidR="00194DFD" w:rsidRDefault="00194DFD" w:rsidP="001C1F40">
      <w:pPr>
        <w:rPr>
          <w:lang w:val="id-ID"/>
        </w:rPr>
      </w:pPr>
      <w:r>
        <w:rPr>
          <w:noProof/>
        </w:rPr>
        <w:lastRenderedPageBreak/>
        <mc:AlternateContent>
          <mc:Choice Requires="wps">
            <w:drawing>
              <wp:anchor distT="0" distB="0" distL="114300" distR="114300" simplePos="0" relativeHeight="251725312" behindDoc="1" locked="0" layoutInCell="1" allowOverlap="1" wp14:anchorId="28427BEB" wp14:editId="375E48D2">
                <wp:simplePos x="0" y="0"/>
                <wp:positionH relativeFrom="column">
                  <wp:posOffset>19050</wp:posOffset>
                </wp:positionH>
                <wp:positionV relativeFrom="paragraph">
                  <wp:posOffset>4818380</wp:posOffset>
                </wp:positionV>
                <wp:extent cx="5039995" cy="635"/>
                <wp:effectExtent l="0" t="0" r="0" b="0"/>
                <wp:wrapNone/>
                <wp:docPr id="69" name="Text Box 69"/>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7A36A4F7" w14:textId="46B9DF95" w:rsidR="001F2641" w:rsidRPr="009704AE" w:rsidRDefault="001F2641" w:rsidP="00194DFD">
                            <w:pPr>
                              <w:pStyle w:val="Caption"/>
                              <w:jc w:val="center"/>
                              <w:rPr>
                                <w:noProof/>
                                <w:sz w:val="24"/>
                                <w:szCs w:val="24"/>
                              </w:rPr>
                            </w:pPr>
                            <w:bookmarkStart w:id="2188" w:name="_Toc83115824"/>
                            <w:r>
                              <w:t xml:space="preserve">Gambar 3. </w:t>
                            </w:r>
                            <w:r>
                              <w:fldChar w:fldCharType="begin"/>
                            </w:r>
                            <w:r>
                              <w:instrText xml:space="preserve"> SEQ Gambar_3. \* ARABIC </w:instrText>
                            </w:r>
                            <w:r>
                              <w:fldChar w:fldCharType="separate"/>
                            </w:r>
                            <w:r>
                              <w:rPr>
                                <w:noProof/>
                              </w:rPr>
                              <w:t>11</w:t>
                            </w:r>
                            <w:r>
                              <w:fldChar w:fldCharType="end"/>
                            </w:r>
                            <w:r>
                              <w:t xml:space="preserve">  Sequence Dagram Kelola Kelas,</w:t>
                            </w:r>
                            <w:bookmarkEnd w:id="21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427BEB" id="Text Box 69" o:spid="_x0000_s1042" type="#_x0000_t202" style="position:absolute;left:0;text-align:left;margin-left:1.5pt;margin-top:379.4pt;width:396.85pt;height:.05pt;z-index:-251591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" stroked="f">
                <v:textbox style="mso-fit-shape-to-text:t" inset="0,0,0,0">
                  <w:txbxContent>
                    <w:p w14:paraId="7A36A4F7" w14:textId="46B9DF95" w:rsidR="001F2641" w:rsidRPr="009704AE" w:rsidRDefault="001F2641" w:rsidP="00194DFD">
                      <w:pPr>
                        <w:pStyle w:val="Caption"/>
                        <w:jc w:val="center"/>
                        <w:rPr>
                          <w:noProof/>
                          <w:sz w:val="24"/>
                          <w:szCs w:val="24"/>
                        </w:rPr>
                      </w:pPr>
                      <w:bookmarkStart w:id="2189" w:name="_Toc83115824"/>
                      <w:r>
                        <w:t xml:space="preserve">Gambar 3. </w:t>
                      </w:r>
                      <w:r>
                        <w:fldChar w:fldCharType="begin"/>
                      </w:r>
                      <w:r>
                        <w:instrText xml:space="preserve"> SEQ Gambar_3. \* ARABIC </w:instrText>
                      </w:r>
                      <w:r>
                        <w:fldChar w:fldCharType="separate"/>
                      </w:r>
                      <w:r>
                        <w:rPr>
                          <w:noProof/>
                        </w:rPr>
                        <w:t>11</w:t>
                      </w:r>
                      <w:r>
                        <w:fldChar w:fldCharType="end"/>
                      </w:r>
                      <w:r>
                        <w:t xml:space="preserve">  Sequence Dagram Kelola Kelas,</w:t>
                      </w:r>
                      <w:bookmarkEnd w:id="2189"/>
                    </w:p>
                  </w:txbxContent>
                </v:textbox>
              </v:shape>
            </w:pict>
          </mc:Fallback>
        </mc:AlternateContent>
      </w:r>
      <w:r>
        <w:rPr>
          <w:noProof/>
        </w:rPr>
        <w:drawing>
          <wp:anchor distT="0" distB="0" distL="114300" distR="114300" simplePos="0" relativeHeight="251723264" behindDoc="1" locked="0" layoutInCell="1" allowOverlap="1" wp14:anchorId="47CA93FE" wp14:editId="371C60A7">
            <wp:simplePos x="0" y="0"/>
            <wp:positionH relativeFrom="margin">
              <wp:align>left</wp:align>
            </wp:positionH>
            <wp:positionV relativeFrom="paragraph">
              <wp:posOffset>6734</wp:posOffset>
            </wp:positionV>
            <wp:extent cx="5039995" cy="4754880"/>
            <wp:effectExtent l="19050" t="19050" r="27305" b="26670"/>
            <wp:wrapNone/>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039995" cy="475488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5CEDABE3" w14:textId="26D448FF" w:rsidR="00194DFD" w:rsidRDefault="00194DFD" w:rsidP="001C1F40">
      <w:pPr>
        <w:rPr>
          <w:lang w:val="id-ID"/>
        </w:rPr>
      </w:pPr>
    </w:p>
    <w:p w14:paraId="73C2216F" w14:textId="77777777" w:rsidR="00194DFD" w:rsidRDefault="00194DFD" w:rsidP="001C1F40">
      <w:pPr>
        <w:rPr>
          <w:lang w:val="id-ID"/>
        </w:rPr>
      </w:pPr>
    </w:p>
    <w:p w14:paraId="2FF34D34" w14:textId="7DCA9D14" w:rsidR="00194DFD" w:rsidRDefault="00194DFD" w:rsidP="001C1F40">
      <w:pPr>
        <w:rPr>
          <w:lang w:val="id-ID"/>
        </w:rPr>
      </w:pPr>
    </w:p>
    <w:p w14:paraId="551C3D0B" w14:textId="1205713D" w:rsidR="00A2766B" w:rsidRDefault="00A2766B" w:rsidP="001C1F40">
      <w:pPr>
        <w:rPr>
          <w:lang w:val="id-ID"/>
        </w:rPr>
      </w:pPr>
    </w:p>
    <w:p w14:paraId="75D5EFB9" w14:textId="0A6E449E" w:rsidR="00194DFD" w:rsidRDefault="00194DFD" w:rsidP="001C1F40">
      <w:pPr>
        <w:rPr>
          <w:lang w:val="id-ID"/>
        </w:rPr>
      </w:pPr>
    </w:p>
    <w:p w14:paraId="33C9A278" w14:textId="416CF02F" w:rsidR="00194DFD" w:rsidRDefault="00194DFD" w:rsidP="001C1F40">
      <w:pPr>
        <w:rPr>
          <w:lang w:val="id-ID"/>
        </w:rPr>
      </w:pPr>
    </w:p>
    <w:p w14:paraId="6866BA35" w14:textId="691F2383" w:rsidR="00194DFD" w:rsidRDefault="00194DFD" w:rsidP="001C1F40">
      <w:pPr>
        <w:rPr>
          <w:lang w:val="id-ID"/>
        </w:rPr>
      </w:pPr>
    </w:p>
    <w:p w14:paraId="20C2507A" w14:textId="56D2077E" w:rsidR="00194DFD" w:rsidRDefault="00194DFD" w:rsidP="001C1F40">
      <w:pPr>
        <w:rPr>
          <w:lang w:val="id-ID"/>
        </w:rPr>
      </w:pPr>
    </w:p>
    <w:p w14:paraId="6C3863D0" w14:textId="5FA4436B" w:rsidR="00194DFD" w:rsidRDefault="00194DFD" w:rsidP="001C1F40">
      <w:pPr>
        <w:rPr>
          <w:lang w:val="id-ID"/>
        </w:rPr>
      </w:pPr>
    </w:p>
    <w:p w14:paraId="7E145509" w14:textId="3821B147" w:rsidR="00194DFD" w:rsidRDefault="00194DFD" w:rsidP="001C1F40">
      <w:pPr>
        <w:rPr>
          <w:lang w:val="id-ID"/>
        </w:rPr>
      </w:pPr>
    </w:p>
    <w:p w14:paraId="79AB0380" w14:textId="30B23E36" w:rsidR="00194DFD" w:rsidRDefault="00194DFD" w:rsidP="001C1F40">
      <w:pPr>
        <w:rPr>
          <w:lang w:val="id-ID"/>
        </w:rPr>
      </w:pPr>
    </w:p>
    <w:p w14:paraId="41096912" w14:textId="623EB227" w:rsidR="00194DFD" w:rsidRDefault="00194DFD" w:rsidP="001C1F40">
      <w:pPr>
        <w:rPr>
          <w:lang w:val="id-ID"/>
        </w:rPr>
      </w:pPr>
    </w:p>
    <w:p w14:paraId="17F04DBC" w14:textId="78E2D1F3" w:rsidR="00194DFD" w:rsidRDefault="00194DFD" w:rsidP="001C1F40">
      <w:pPr>
        <w:rPr>
          <w:lang w:val="id-ID"/>
        </w:rPr>
      </w:pPr>
    </w:p>
    <w:p w14:paraId="309D615F" w14:textId="48E2251A" w:rsidR="00194DFD" w:rsidRDefault="00194DFD" w:rsidP="001C1F40">
      <w:pPr>
        <w:rPr>
          <w:lang w:val="id-ID"/>
        </w:rPr>
      </w:pPr>
    </w:p>
    <w:p w14:paraId="330A84E3" w14:textId="3598CDA9" w:rsidR="00194DFD" w:rsidRDefault="00194DFD" w:rsidP="001C1F40">
      <w:pPr>
        <w:rPr>
          <w:lang w:val="id-ID"/>
        </w:rPr>
      </w:pPr>
    </w:p>
    <w:p w14:paraId="42169407" w14:textId="35AD1301" w:rsidR="00194DFD" w:rsidRDefault="00194DFD" w:rsidP="001C1F40">
      <w:pPr>
        <w:rPr>
          <w:lang w:val="id-ID"/>
        </w:rPr>
      </w:pPr>
    </w:p>
    <w:p w14:paraId="7844DA8D" w14:textId="298B7973" w:rsidR="00194DFD" w:rsidRDefault="00194DFD" w:rsidP="001C1F40">
      <w:pPr>
        <w:rPr>
          <w:lang w:val="id-ID"/>
        </w:rPr>
      </w:pPr>
    </w:p>
    <w:p w14:paraId="6C8D7AD5" w14:textId="0AAE1BF1" w:rsidR="00194DFD" w:rsidRDefault="00194DFD" w:rsidP="001C1F40">
      <w:pPr>
        <w:rPr>
          <w:lang w:val="id-ID"/>
        </w:rPr>
      </w:pPr>
    </w:p>
    <w:p w14:paraId="3BC4ABBE" w14:textId="7B881A30" w:rsidR="0083024D" w:rsidRPr="0083024D" w:rsidRDefault="004A229B" w:rsidP="00FF2590">
      <w:pPr>
        <w:pStyle w:val="ListParagraph"/>
        <w:numPr>
          <w:ilvl w:val="0"/>
          <w:numId w:val="42"/>
        </w:numPr>
        <w:ind w:left="426"/>
        <w:rPr>
          <w:lang w:val="id-ID"/>
        </w:rPr>
      </w:pPr>
      <w:r>
        <w:t>Kelola Siswa</w:t>
      </w:r>
    </w:p>
    <w:p w14:paraId="1C27BF75" w14:textId="04EB9DD4" w:rsidR="0083024D" w:rsidRPr="00194DFD" w:rsidDel="007C5FA9" w:rsidRDefault="0083024D" w:rsidP="0083024D">
      <w:pPr>
        <w:ind w:firstLine="426"/>
        <w:rPr>
          <w:del w:id="2190" w:author="Rafi Aziizi" w:date="2021-11-12T10:48:00Z"/>
        </w:rPr>
      </w:pPr>
      <w:r w:rsidRPr="005B28D5">
        <w:rPr>
          <w:i/>
        </w:rPr>
        <w:t>Sequence diagram</w:t>
      </w:r>
      <w:r>
        <w:t xml:space="preserve"> ini menjelaskan interaksi admin dengan sistem dalam </w:t>
      </w:r>
      <w:r w:rsidRPr="005B28D5">
        <w:rPr>
          <w:lang w:val="id-ID"/>
        </w:rPr>
        <w:t>melihat</w:t>
      </w:r>
      <w:r>
        <w:t>, menghapus, menambah</w:t>
      </w:r>
      <w:r w:rsidRPr="005B28D5">
        <w:rPr>
          <w:lang w:val="id-ID"/>
        </w:rPr>
        <w:t xml:space="preserve"> </w:t>
      </w:r>
      <w:r>
        <w:t>maupun memperbaharui data siswa</w:t>
      </w:r>
      <w:r w:rsidRPr="005B28D5">
        <w:rPr>
          <w:lang w:val="id-ID"/>
        </w:rPr>
        <w:t xml:space="preserve"> </w:t>
      </w:r>
      <w:r>
        <w:t xml:space="preserve">yang </w:t>
      </w:r>
      <w:r w:rsidRPr="005B28D5">
        <w:rPr>
          <w:lang w:val="id-ID"/>
        </w:rPr>
        <w:t>masuk</w:t>
      </w:r>
      <w:r>
        <w:t xml:space="preserve"> pada </w:t>
      </w:r>
      <w:r w:rsidRPr="005B28D5">
        <w:rPr>
          <w:i/>
        </w:rPr>
        <w:t>database</w:t>
      </w:r>
      <w:r>
        <w:t xml:space="preserve">. Sistem menampilkan </w:t>
      </w:r>
      <w:r w:rsidRPr="005B28D5">
        <w:rPr>
          <w:lang w:val="id-ID"/>
        </w:rPr>
        <w:t xml:space="preserve">data </w:t>
      </w:r>
      <w:r>
        <w:t xml:space="preserve">siswa dalam bentuk tabel. </w:t>
      </w:r>
      <w:r w:rsidRPr="005B28D5">
        <w:rPr>
          <w:i/>
        </w:rPr>
        <w:t>Sequence diagram</w:t>
      </w:r>
      <w:r>
        <w:t xml:space="preserve"> kelola siswa ditunjukkan pada</w:t>
      </w:r>
      <w:r w:rsidRPr="005B28D5">
        <w:rPr>
          <w:lang w:val="id-ID"/>
        </w:rPr>
        <w:t xml:space="preserve"> Gambar</w:t>
      </w:r>
      <w:r w:rsidR="00194DFD">
        <w:t xml:space="preserve"> 3.13.</w:t>
      </w:r>
    </w:p>
    <w:p w14:paraId="078B6A1D" w14:textId="77777777" w:rsidR="00194DFD" w:rsidDel="007C5FA9" w:rsidRDefault="00194DFD" w:rsidP="0083024D">
      <w:pPr>
        <w:jc w:val="center"/>
        <w:rPr>
          <w:del w:id="2191" w:author="Rafi Aziizi" w:date="2021-11-12T10:48:00Z"/>
          <w:lang w:val="id-ID"/>
        </w:rPr>
      </w:pPr>
    </w:p>
    <w:p w14:paraId="66298CFF" w14:textId="77777777" w:rsidR="00194DFD" w:rsidDel="007C5FA9" w:rsidRDefault="00194DFD" w:rsidP="0083024D">
      <w:pPr>
        <w:jc w:val="center"/>
        <w:rPr>
          <w:del w:id="2192" w:author="Rafi Aziizi" w:date="2021-11-12T10:48:00Z"/>
          <w:lang w:val="id-ID"/>
        </w:rPr>
      </w:pPr>
    </w:p>
    <w:p w14:paraId="68CD2D11" w14:textId="77777777" w:rsidR="00194DFD" w:rsidDel="007C5FA9" w:rsidRDefault="00194DFD" w:rsidP="0083024D">
      <w:pPr>
        <w:jc w:val="center"/>
        <w:rPr>
          <w:del w:id="2193" w:author="Rafi Aziizi" w:date="2021-11-12T10:48:00Z"/>
          <w:lang w:val="id-ID"/>
        </w:rPr>
      </w:pPr>
    </w:p>
    <w:p w14:paraId="126AC7FA" w14:textId="77777777" w:rsidR="00194DFD" w:rsidDel="007C5FA9" w:rsidRDefault="00194DFD" w:rsidP="0083024D">
      <w:pPr>
        <w:jc w:val="center"/>
        <w:rPr>
          <w:del w:id="2194" w:author="Rafi Aziizi" w:date="2021-11-12T10:48:00Z"/>
          <w:lang w:val="id-ID"/>
        </w:rPr>
      </w:pPr>
    </w:p>
    <w:p w14:paraId="3406827F" w14:textId="77777777" w:rsidR="00194DFD" w:rsidDel="007C5FA9" w:rsidRDefault="00194DFD">
      <w:pPr>
        <w:ind w:firstLine="426"/>
        <w:rPr>
          <w:del w:id="2195" w:author="Rafi Aziizi" w:date="2021-11-12T10:48:00Z"/>
          <w:lang w:val="id-ID"/>
        </w:rPr>
        <w:pPrChange w:id="2196" w:author="Rafi Aziizi" w:date="2021-11-12T10:48:00Z">
          <w:pPr>
            <w:jc w:val="center"/>
          </w:pPr>
        </w:pPrChange>
      </w:pPr>
    </w:p>
    <w:p w14:paraId="53B0D51B" w14:textId="77777777" w:rsidR="00194DFD" w:rsidDel="007C5FA9" w:rsidRDefault="00194DFD">
      <w:pPr>
        <w:rPr>
          <w:del w:id="2197" w:author="Rafi Aziizi" w:date="2021-11-12T10:48:00Z"/>
          <w:lang w:val="id-ID"/>
        </w:rPr>
        <w:pPrChange w:id="2198" w:author="Rafi Aziizi" w:date="2021-11-12T10:48:00Z">
          <w:pPr>
            <w:jc w:val="center"/>
          </w:pPr>
        </w:pPrChange>
      </w:pPr>
    </w:p>
    <w:p w14:paraId="23C338EC" w14:textId="77777777" w:rsidR="00194DFD" w:rsidRDefault="00194DFD">
      <w:pPr>
        <w:rPr>
          <w:lang w:val="id-ID"/>
        </w:rPr>
        <w:pPrChange w:id="2199" w:author="Rafi Aziizi" w:date="2021-11-12T10:48:00Z">
          <w:pPr>
            <w:jc w:val="center"/>
          </w:pPr>
        </w:pPrChange>
      </w:pPr>
    </w:p>
    <w:p w14:paraId="1DD4EA15" w14:textId="4CEDF29C" w:rsidR="00194DFD" w:rsidRDefault="00194DFD" w:rsidP="0083024D">
      <w:pPr>
        <w:jc w:val="center"/>
        <w:rPr>
          <w:lang w:val="id-ID"/>
        </w:rPr>
      </w:pPr>
      <w:r>
        <w:rPr>
          <w:noProof/>
        </w:rPr>
        <w:lastRenderedPageBreak/>
        <mc:AlternateContent>
          <mc:Choice Requires="wps">
            <w:drawing>
              <wp:anchor distT="0" distB="0" distL="114300" distR="114300" simplePos="0" relativeHeight="251728384" behindDoc="1" locked="0" layoutInCell="1" allowOverlap="1" wp14:anchorId="5F811AEB" wp14:editId="56B4C1A1">
                <wp:simplePos x="0" y="0"/>
                <wp:positionH relativeFrom="column">
                  <wp:posOffset>19050</wp:posOffset>
                </wp:positionH>
                <wp:positionV relativeFrom="paragraph">
                  <wp:posOffset>5326380</wp:posOffset>
                </wp:positionV>
                <wp:extent cx="4999355" cy="635"/>
                <wp:effectExtent l="0" t="0" r="0" b="0"/>
                <wp:wrapNone/>
                <wp:docPr id="87" name="Text Box 87"/>
                <wp:cNvGraphicFramePr/>
                <a:graphic xmlns:a="http://schemas.openxmlformats.org/drawingml/2006/main">
                  <a:graphicData uri="http://schemas.microsoft.com/office/word/2010/wordprocessingShape">
                    <wps:wsp>
                      <wps:cNvSpPr txBox="1"/>
                      <wps:spPr>
                        <a:xfrm>
                          <a:off x="0" y="0"/>
                          <a:ext cx="4999355" cy="635"/>
                        </a:xfrm>
                        <a:prstGeom prst="rect">
                          <a:avLst/>
                        </a:prstGeom>
                        <a:solidFill>
                          <a:prstClr val="white"/>
                        </a:solidFill>
                        <a:ln>
                          <a:noFill/>
                        </a:ln>
                      </wps:spPr>
                      <wps:txbx>
                        <w:txbxContent>
                          <w:p w14:paraId="27FEC3DE" w14:textId="51786929" w:rsidR="001F2641" w:rsidRPr="005601DB" w:rsidRDefault="001F2641" w:rsidP="00194DFD">
                            <w:pPr>
                              <w:pStyle w:val="Caption"/>
                              <w:jc w:val="center"/>
                              <w:rPr>
                                <w:noProof/>
                                <w:sz w:val="24"/>
                                <w:szCs w:val="24"/>
                              </w:rPr>
                            </w:pPr>
                            <w:bookmarkStart w:id="2200" w:name="_Toc83115825"/>
                            <w:r>
                              <w:t xml:space="preserve">Gambar 3. </w:t>
                            </w:r>
                            <w:r>
                              <w:fldChar w:fldCharType="begin"/>
                            </w:r>
                            <w:r>
                              <w:instrText xml:space="preserve"> SEQ Gambar_3. \* ARABIC </w:instrText>
                            </w:r>
                            <w:r>
                              <w:fldChar w:fldCharType="separate"/>
                            </w:r>
                            <w:r>
                              <w:rPr>
                                <w:noProof/>
                              </w:rPr>
                              <w:t>12</w:t>
                            </w:r>
                            <w:r>
                              <w:fldChar w:fldCharType="end"/>
                            </w:r>
                            <w:r>
                              <w:t xml:space="preserve"> Sequence Diagram Kelola Siswa</w:t>
                            </w:r>
                            <w:bookmarkEnd w:id="22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811AEB" id="Text Box 87" o:spid="_x0000_s1043" type="#_x0000_t202" style="position:absolute;left:0;text-align:left;margin-left:1.5pt;margin-top:419.4pt;width:393.65pt;height:.05pt;z-index:-251588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" stroked="f">
                <v:textbox style="mso-fit-shape-to-text:t" inset="0,0,0,0">
                  <w:txbxContent>
                    <w:p w14:paraId="27FEC3DE" w14:textId="51786929" w:rsidR="001F2641" w:rsidRPr="005601DB" w:rsidRDefault="001F2641" w:rsidP="00194DFD">
                      <w:pPr>
                        <w:pStyle w:val="Caption"/>
                        <w:jc w:val="center"/>
                        <w:rPr>
                          <w:noProof/>
                          <w:sz w:val="24"/>
                          <w:szCs w:val="24"/>
                        </w:rPr>
                      </w:pPr>
                      <w:bookmarkStart w:id="2201" w:name="_Toc83115825"/>
                      <w:r>
                        <w:t xml:space="preserve">Gambar 3. </w:t>
                      </w:r>
                      <w:r>
                        <w:fldChar w:fldCharType="begin"/>
                      </w:r>
                      <w:r>
                        <w:instrText xml:space="preserve"> SEQ Gambar_3. \* ARABIC </w:instrText>
                      </w:r>
                      <w:r>
                        <w:fldChar w:fldCharType="separate"/>
                      </w:r>
                      <w:r>
                        <w:rPr>
                          <w:noProof/>
                        </w:rPr>
                        <w:t>12</w:t>
                      </w:r>
                      <w:r>
                        <w:fldChar w:fldCharType="end"/>
                      </w:r>
                      <w:r>
                        <w:t xml:space="preserve"> Sequence Diagram Kelola Siswa</w:t>
                      </w:r>
                      <w:bookmarkEnd w:id="2201"/>
                    </w:p>
                  </w:txbxContent>
                </v:textbox>
              </v:shape>
            </w:pict>
          </mc:Fallback>
        </mc:AlternateContent>
      </w:r>
      <w:r>
        <w:rPr>
          <w:noProof/>
        </w:rPr>
        <w:drawing>
          <wp:inline distT="0" distB="0" distL="0" distR="0" wp14:anchorId="29789973" wp14:editId="240A115A">
            <wp:extent cx="4999518" cy="5245179"/>
            <wp:effectExtent l="19050" t="19050" r="10795" b="1270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999518" cy="5245179"/>
                    </a:xfrm>
                    <a:prstGeom prst="rect">
                      <a:avLst/>
                    </a:prstGeom>
                    <a:noFill/>
                    <a:ln>
                      <a:solidFill>
                        <a:schemeClr val="tx1"/>
                      </a:solidFill>
                    </a:ln>
                  </pic:spPr>
                </pic:pic>
              </a:graphicData>
            </a:graphic>
          </wp:inline>
        </w:drawing>
      </w:r>
    </w:p>
    <w:p w14:paraId="7C72326D" w14:textId="127C7F71" w:rsidR="00194DFD" w:rsidDel="007C5FA9" w:rsidRDefault="00194DFD" w:rsidP="0083024D">
      <w:pPr>
        <w:jc w:val="center"/>
        <w:rPr>
          <w:del w:id="2202" w:author="Rafi Aziizi" w:date="2021-11-12T10:49:00Z"/>
          <w:lang w:val="id-ID"/>
        </w:rPr>
      </w:pPr>
    </w:p>
    <w:p w14:paraId="712AC1C5" w14:textId="31487108" w:rsidR="00A2766B" w:rsidDel="007C5FA9" w:rsidRDefault="00A2766B">
      <w:pPr>
        <w:rPr>
          <w:del w:id="2203" w:author="Rafi Aziizi" w:date="2021-11-12T10:49:00Z"/>
          <w:lang w:val="id-ID"/>
        </w:rPr>
        <w:pPrChange w:id="2204" w:author="Rafi Aziizi" w:date="2021-11-12T10:49:00Z">
          <w:pPr>
            <w:jc w:val="center"/>
          </w:pPr>
        </w:pPrChange>
      </w:pPr>
    </w:p>
    <w:p w14:paraId="03EE534E" w14:textId="43250763" w:rsidR="00194DFD" w:rsidDel="007C5FA9" w:rsidRDefault="00194DFD">
      <w:pPr>
        <w:rPr>
          <w:del w:id="2205" w:author="Rafi Aziizi" w:date="2021-11-12T10:49:00Z"/>
          <w:lang w:val="id-ID"/>
        </w:rPr>
        <w:pPrChange w:id="2206" w:author="Rafi Aziizi" w:date="2021-11-12T10:49:00Z">
          <w:pPr>
            <w:jc w:val="center"/>
          </w:pPr>
        </w:pPrChange>
      </w:pPr>
    </w:p>
    <w:p w14:paraId="67DABC72" w14:textId="7E9945BD" w:rsidR="00194DFD" w:rsidDel="007C5FA9" w:rsidRDefault="00194DFD">
      <w:pPr>
        <w:rPr>
          <w:del w:id="2207" w:author="Rafi Aziizi" w:date="2021-11-12T10:49:00Z"/>
          <w:lang w:val="id-ID"/>
        </w:rPr>
        <w:pPrChange w:id="2208" w:author="Rafi Aziizi" w:date="2021-11-12T10:49:00Z">
          <w:pPr>
            <w:jc w:val="center"/>
          </w:pPr>
        </w:pPrChange>
      </w:pPr>
    </w:p>
    <w:p w14:paraId="347261D6" w14:textId="59156FA0" w:rsidR="00194DFD" w:rsidDel="007C5FA9" w:rsidRDefault="00194DFD">
      <w:pPr>
        <w:rPr>
          <w:del w:id="2209" w:author="Rafi Aziizi" w:date="2021-11-12T10:49:00Z"/>
          <w:lang w:val="id-ID"/>
        </w:rPr>
        <w:pPrChange w:id="2210" w:author="Rafi Aziizi" w:date="2021-11-12T10:49:00Z">
          <w:pPr>
            <w:jc w:val="center"/>
          </w:pPr>
        </w:pPrChange>
      </w:pPr>
    </w:p>
    <w:p w14:paraId="200D187B" w14:textId="266832A8" w:rsidR="00194DFD" w:rsidDel="007C5FA9" w:rsidRDefault="00194DFD">
      <w:pPr>
        <w:rPr>
          <w:del w:id="2211" w:author="Rafi Aziizi" w:date="2021-11-12T10:49:00Z"/>
          <w:lang w:val="id-ID"/>
        </w:rPr>
        <w:pPrChange w:id="2212" w:author="Rafi Aziizi" w:date="2021-11-12T10:49:00Z">
          <w:pPr>
            <w:jc w:val="center"/>
          </w:pPr>
        </w:pPrChange>
      </w:pPr>
    </w:p>
    <w:p w14:paraId="53F20B99" w14:textId="066C0F3B" w:rsidR="00194DFD" w:rsidDel="007C5FA9" w:rsidRDefault="00194DFD">
      <w:pPr>
        <w:rPr>
          <w:del w:id="2213" w:author="Rafi Aziizi" w:date="2021-11-12T10:49:00Z"/>
          <w:lang w:val="id-ID"/>
        </w:rPr>
        <w:pPrChange w:id="2214" w:author="Rafi Aziizi" w:date="2021-11-12T10:49:00Z">
          <w:pPr>
            <w:jc w:val="center"/>
          </w:pPr>
        </w:pPrChange>
      </w:pPr>
    </w:p>
    <w:p w14:paraId="1662B3D3" w14:textId="7A9106BF" w:rsidR="00194DFD" w:rsidDel="007C5FA9" w:rsidRDefault="00194DFD">
      <w:pPr>
        <w:rPr>
          <w:del w:id="2215" w:author="Rafi Aziizi" w:date="2021-11-12T10:49:00Z"/>
          <w:lang w:val="id-ID"/>
        </w:rPr>
        <w:pPrChange w:id="2216" w:author="Rafi Aziizi" w:date="2021-11-12T10:49:00Z">
          <w:pPr>
            <w:jc w:val="center"/>
          </w:pPr>
        </w:pPrChange>
      </w:pPr>
    </w:p>
    <w:p w14:paraId="0D649402" w14:textId="28BCD60F" w:rsidR="00194DFD" w:rsidDel="007C5FA9" w:rsidRDefault="00194DFD">
      <w:pPr>
        <w:rPr>
          <w:del w:id="2217" w:author="Rafi Aziizi" w:date="2021-11-12T10:49:00Z"/>
          <w:lang w:val="id-ID"/>
        </w:rPr>
        <w:pPrChange w:id="2218" w:author="Rafi Aziizi" w:date="2021-11-12T10:49:00Z">
          <w:pPr>
            <w:jc w:val="center"/>
          </w:pPr>
        </w:pPrChange>
      </w:pPr>
    </w:p>
    <w:p w14:paraId="0EBC088C" w14:textId="6F6CBCE9" w:rsidR="00194DFD" w:rsidDel="007C5FA9" w:rsidRDefault="00194DFD">
      <w:pPr>
        <w:rPr>
          <w:del w:id="2219" w:author="Rafi Aziizi" w:date="2021-11-12T10:49:00Z"/>
          <w:lang w:val="id-ID"/>
        </w:rPr>
        <w:pPrChange w:id="2220" w:author="Rafi Aziizi" w:date="2021-11-12T10:49:00Z">
          <w:pPr>
            <w:jc w:val="center"/>
          </w:pPr>
        </w:pPrChange>
      </w:pPr>
    </w:p>
    <w:p w14:paraId="53971D30" w14:textId="2CA86646" w:rsidR="00194DFD" w:rsidDel="007C5FA9" w:rsidRDefault="00194DFD">
      <w:pPr>
        <w:rPr>
          <w:del w:id="2221" w:author="Rafi Aziizi" w:date="2021-11-12T10:49:00Z"/>
          <w:lang w:val="id-ID"/>
        </w:rPr>
        <w:pPrChange w:id="2222" w:author="Rafi Aziizi" w:date="2021-11-12T10:49:00Z">
          <w:pPr>
            <w:jc w:val="center"/>
          </w:pPr>
        </w:pPrChange>
      </w:pPr>
    </w:p>
    <w:p w14:paraId="3FB9FD58" w14:textId="47C4D0ED" w:rsidR="00194DFD" w:rsidDel="007C5FA9" w:rsidRDefault="00194DFD" w:rsidP="0083024D">
      <w:pPr>
        <w:jc w:val="center"/>
        <w:rPr>
          <w:del w:id="2223" w:author="Rafi Aziizi" w:date="2021-11-12T10:49:00Z"/>
          <w:lang w:val="id-ID"/>
        </w:rPr>
      </w:pPr>
    </w:p>
    <w:p w14:paraId="6DFE32E7" w14:textId="148AD307" w:rsidR="00194DFD" w:rsidDel="007C5FA9" w:rsidRDefault="00194DFD" w:rsidP="0083024D">
      <w:pPr>
        <w:jc w:val="center"/>
        <w:rPr>
          <w:del w:id="2224" w:author="Rafi Aziizi" w:date="2021-11-12T10:49:00Z"/>
          <w:lang w:val="id-ID"/>
        </w:rPr>
      </w:pPr>
    </w:p>
    <w:p w14:paraId="5ECA879E" w14:textId="4C3269FE" w:rsidR="00194DFD" w:rsidDel="007C5FA9" w:rsidRDefault="00194DFD" w:rsidP="0083024D">
      <w:pPr>
        <w:jc w:val="center"/>
        <w:rPr>
          <w:del w:id="2225" w:author="Rafi Aziizi" w:date="2021-11-12T10:49:00Z"/>
          <w:lang w:val="id-ID"/>
        </w:rPr>
      </w:pPr>
    </w:p>
    <w:p w14:paraId="0E81666E" w14:textId="15434F59" w:rsidR="00194DFD" w:rsidDel="007C5FA9" w:rsidRDefault="00194DFD">
      <w:pPr>
        <w:rPr>
          <w:del w:id="2226" w:author="Rafi Aziizi" w:date="2021-11-12T10:49:00Z"/>
          <w:lang w:val="id-ID"/>
        </w:rPr>
        <w:pPrChange w:id="2227" w:author="Rafi Aziizi" w:date="2021-11-12T10:49:00Z">
          <w:pPr>
            <w:jc w:val="center"/>
          </w:pPr>
        </w:pPrChange>
      </w:pPr>
    </w:p>
    <w:p w14:paraId="5247C473" w14:textId="264855AF" w:rsidR="00194DFD" w:rsidDel="007C5FA9" w:rsidRDefault="00194DFD" w:rsidP="0083024D">
      <w:pPr>
        <w:jc w:val="center"/>
        <w:rPr>
          <w:del w:id="2228" w:author="Rafi Aziizi" w:date="2021-11-12T10:49:00Z"/>
          <w:lang w:val="id-ID"/>
        </w:rPr>
      </w:pPr>
    </w:p>
    <w:p w14:paraId="400BCF40" w14:textId="55837C5D" w:rsidR="00194DFD" w:rsidDel="007C5FA9" w:rsidRDefault="00194DFD" w:rsidP="0083024D">
      <w:pPr>
        <w:jc w:val="center"/>
        <w:rPr>
          <w:del w:id="2229" w:author="Rafi Aziizi" w:date="2021-11-12T10:49:00Z"/>
          <w:lang w:val="id-ID"/>
        </w:rPr>
      </w:pPr>
    </w:p>
    <w:p w14:paraId="37528C55" w14:textId="06FA42E9" w:rsidR="00194DFD" w:rsidDel="007C5FA9" w:rsidRDefault="00194DFD" w:rsidP="0083024D">
      <w:pPr>
        <w:jc w:val="center"/>
        <w:rPr>
          <w:del w:id="2230" w:author="Rafi Aziizi" w:date="2021-11-12T10:49:00Z"/>
          <w:lang w:val="id-ID"/>
        </w:rPr>
      </w:pPr>
    </w:p>
    <w:p w14:paraId="140C3838" w14:textId="33D5719E" w:rsidR="00194DFD" w:rsidDel="007C5FA9" w:rsidRDefault="00194DFD" w:rsidP="0083024D">
      <w:pPr>
        <w:jc w:val="center"/>
        <w:rPr>
          <w:del w:id="2231" w:author="Rafi Aziizi" w:date="2021-11-12T10:49:00Z"/>
          <w:lang w:val="id-ID"/>
        </w:rPr>
      </w:pPr>
    </w:p>
    <w:p w14:paraId="1E7499DC" w14:textId="3306CA73" w:rsidR="00194DFD" w:rsidRPr="004A229B" w:rsidRDefault="00194DFD">
      <w:pPr>
        <w:rPr>
          <w:lang w:val="id-ID"/>
        </w:rPr>
        <w:pPrChange w:id="2232" w:author="Rafi Aziizi" w:date="2021-11-12T10:49:00Z">
          <w:pPr>
            <w:jc w:val="center"/>
          </w:pPr>
        </w:pPrChange>
      </w:pPr>
    </w:p>
    <w:p w14:paraId="5E057706" w14:textId="0672FFEE" w:rsidR="004A229B" w:rsidRPr="0083024D" w:rsidRDefault="004A229B" w:rsidP="00FF2590">
      <w:pPr>
        <w:pStyle w:val="ListParagraph"/>
        <w:numPr>
          <w:ilvl w:val="0"/>
          <w:numId w:val="42"/>
        </w:numPr>
        <w:ind w:left="426"/>
        <w:rPr>
          <w:lang w:val="id-ID"/>
        </w:rPr>
      </w:pPr>
      <w:r>
        <w:t>Login</w:t>
      </w:r>
    </w:p>
    <w:p w14:paraId="43E5A1BC" w14:textId="01C4FEDD" w:rsidR="0083024D" w:rsidRPr="0083024D" w:rsidRDefault="0083024D" w:rsidP="0083024D">
      <w:pPr>
        <w:ind w:firstLine="426"/>
        <w:rPr>
          <w:lang w:val="id-ID"/>
        </w:rPr>
      </w:pPr>
      <w:r w:rsidRPr="005B28D5">
        <w:rPr>
          <w:i/>
        </w:rPr>
        <w:t>Sequence diagram</w:t>
      </w:r>
      <w:r>
        <w:t xml:space="preserve"> ini menjelaskan interaksi admin dengan sistem dalam melakukan input data username dan password yang nantinya akan dilakukan validasi oleh </w:t>
      </w:r>
      <w:r w:rsidRPr="0083024D">
        <w:rPr>
          <w:i/>
          <w:iCs/>
        </w:rPr>
        <w:t>database</w:t>
      </w:r>
      <w:r>
        <w:t xml:space="preserve">. Sistem menampilkan dashboard apabila admin telah melakukan login. </w:t>
      </w:r>
      <w:r w:rsidRPr="005B28D5">
        <w:rPr>
          <w:i/>
        </w:rPr>
        <w:t>Sequence diagram</w:t>
      </w:r>
      <w:r>
        <w:t xml:space="preserve"> login ditunjukkan pada</w:t>
      </w:r>
      <w:r w:rsidRPr="005B28D5">
        <w:rPr>
          <w:lang w:val="id-ID"/>
        </w:rPr>
        <w:t xml:space="preserve"> Gambar</w:t>
      </w:r>
    </w:p>
    <w:p w14:paraId="37FBBA5E" w14:textId="77777777" w:rsidR="00194DFD" w:rsidRDefault="00194DFD" w:rsidP="0083024D">
      <w:pPr>
        <w:jc w:val="center"/>
        <w:rPr>
          <w:noProof/>
        </w:rPr>
      </w:pPr>
    </w:p>
    <w:p w14:paraId="0658797E" w14:textId="77777777" w:rsidR="00194DFD" w:rsidRDefault="00194DFD" w:rsidP="0083024D">
      <w:pPr>
        <w:jc w:val="center"/>
        <w:rPr>
          <w:noProof/>
        </w:rPr>
      </w:pPr>
    </w:p>
    <w:p w14:paraId="37FB3C1F" w14:textId="77777777" w:rsidR="00194DFD" w:rsidRDefault="00194DFD" w:rsidP="0083024D">
      <w:pPr>
        <w:jc w:val="center"/>
        <w:rPr>
          <w:noProof/>
        </w:rPr>
      </w:pPr>
    </w:p>
    <w:p w14:paraId="3E6943E2" w14:textId="77777777" w:rsidR="00194DFD" w:rsidRDefault="00194DFD" w:rsidP="0083024D">
      <w:pPr>
        <w:jc w:val="center"/>
        <w:rPr>
          <w:noProof/>
        </w:rPr>
      </w:pPr>
    </w:p>
    <w:p w14:paraId="1D872FB3" w14:textId="77777777" w:rsidR="00194DFD" w:rsidRDefault="00194DFD" w:rsidP="0083024D">
      <w:pPr>
        <w:jc w:val="center"/>
        <w:rPr>
          <w:noProof/>
        </w:rPr>
      </w:pPr>
    </w:p>
    <w:p w14:paraId="682D6DE2" w14:textId="7E2175DB" w:rsidR="00194DFD" w:rsidRDefault="00194DFD" w:rsidP="0083024D">
      <w:pPr>
        <w:jc w:val="center"/>
        <w:rPr>
          <w:noProof/>
        </w:rPr>
      </w:pPr>
      <w:r>
        <w:rPr>
          <w:noProof/>
        </w:rPr>
        <w:lastRenderedPageBreak/>
        <w:drawing>
          <wp:anchor distT="0" distB="0" distL="114300" distR="114300" simplePos="0" relativeHeight="251729408" behindDoc="1" locked="0" layoutInCell="1" allowOverlap="1" wp14:anchorId="0A79D186" wp14:editId="7CFDE14D">
            <wp:simplePos x="0" y="0"/>
            <wp:positionH relativeFrom="margin">
              <wp:align>left</wp:align>
            </wp:positionH>
            <wp:positionV relativeFrom="paragraph">
              <wp:posOffset>2060</wp:posOffset>
            </wp:positionV>
            <wp:extent cx="5007935" cy="3460819"/>
            <wp:effectExtent l="19050" t="19050" r="21590" b="25400"/>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007935" cy="3460819"/>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31456" behindDoc="1" locked="0" layoutInCell="1" allowOverlap="1" wp14:anchorId="75A69067" wp14:editId="32B9412F">
                <wp:simplePos x="0" y="0"/>
                <wp:positionH relativeFrom="column">
                  <wp:posOffset>0</wp:posOffset>
                </wp:positionH>
                <wp:positionV relativeFrom="paragraph">
                  <wp:posOffset>3542030</wp:posOffset>
                </wp:positionV>
                <wp:extent cx="5039995" cy="635"/>
                <wp:effectExtent l="0" t="0" r="0" b="0"/>
                <wp:wrapNone/>
                <wp:docPr id="88" name="Text Box 88"/>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1997627B" w14:textId="14B1C572" w:rsidR="001F2641" w:rsidRPr="00140D99" w:rsidRDefault="001F2641" w:rsidP="00194DFD">
                            <w:pPr>
                              <w:pStyle w:val="Caption"/>
                              <w:jc w:val="center"/>
                              <w:rPr>
                                <w:noProof/>
                                <w:sz w:val="24"/>
                                <w:szCs w:val="24"/>
                              </w:rPr>
                            </w:pPr>
                            <w:bookmarkStart w:id="2233" w:name="_Toc83115826"/>
                            <w:r>
                              <w:t xml:space="preserve">Gambar 3. </w:t>
                            </w:r>
                            <w:r>
                              <w:fldChar w:fldCharType="begin"/>
                            </w:r>
                            <w:r>
                              <w:instrText xml:space="preserve"> SEQ Gambar_3. \* ARABIC </w:instrText>
                            </w:r>
                            <w:r>
                              <w:fldChar w:fldCharType="separate"/>
                            </w:r>
                            <w:r>
                              <w:rPr>
                                <w:noProof/>
                              </w:rPr>
                              <w:t>13</w:t>
                            </w:r>
                            <w:r>
                              <w:fldChar w:fldCharType="end"/>
                            </w:r>
                            <w:r>
                              <w:t xml:space="preserve"> Sequence Diagram Login</w:t>
                            </w:r>
                            <w:bookmarkEnd w:id="22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A69067" id="Text Box 88" o:spid="_x0000_s1044" type="#_x0000_t202" style="position:absolute;left:0;text-align:left;margin-left:0;margin-top:278.9pt;width:396.85pt;height:.05pt;z-index:-251585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" stroked="f">
                <v:textbox style="mso-fit-shape-to-text:t" inset="0,0,0,0">
                  <w:txbxContent>
                    <w:p w14:paraId="1997627B" w14:textId="14B1C572" w:rsidR="001F2641" w:rsidRPr="00140D99" w:rsidRDefault="001F2641" w:rsidP="00194DFD">
                      <w:pPr>
                        <w:pStyle w:val="Caption"/>
                        <w:jc w:val="center"/>
                        <w:rPr>
                          <w:noProof/>
                          <w:sz w:val="24"/>
                          <w:szCs w:val="24"/>
                        </w:rPr>
                      </w:pPr>
                      <w:bookmarkStart w:id="2234" w:name="_Toc83115826"/>
                      <w:r>
                        <w:t xml:space="preserve">Gambar 3. </w:t>
                      </w:r>
                      <w:r>
                        <w:fldChar w:fldCharType="begin"/>
                      </w:r>
                      <w:r>
                        <w:instrText xml:space="preserve"> SEQ Gambar_3. \* ARABIC </w:instrText>
                      </w:r>
                      <w:r>
                        <w:fldChar w:fldCharType="separate"/>
                      </w:r>
                      <w:r>
                        <w:rPr>
                          <w:noProof/>
                        </w:rPr>
                        <w:t>13</w:t>
                      </w:r>
                      <w:r>
                        <w:fldChar w:fldCharType="end"/>
                      </w:r>
                      <w:r>
                        <w:t xml:space="preserve"> Sequence Diagram Login</w:t>
                      </w:r>
                      <w:bookmarkEnd w:id="2234"/>
                    </w:p>
                  </w:txbxContent>
                </v:textbox>
              </v:shape>
            </w:pict>
          </mc:Fallback>
        </mc:AlternateContent>
      </w:r>
    </w:p>
    <w:p w14:paraId="12DB9AB3" w14:textId="77777777" w:rsidR="00194DFD" w:rsidRDefault="00194DFD" w:rsidP="0083024D">
      <w:pPr>
        <w:jc w:val="center"/>
        <w:rPr>
          <w:noProof/>
        </w:rPr>
      </w:pPr>
    </w:p>
    <w:p w14:paraId="51DD112D" w14:textId="156C08F3" w:rsidR="00A2766B" w:rsidRDefault="00A2766B" w:rsidP="0083024D">
      <w:pPr>
        <w:jc w:val="center"/>
        <w:rPr>
          <w:lang w:val="id-ID"/>
        </w:rPr>
      </w:pPr>
    </w:p>
    <w:p w14:paraId="7272FE6F" w14:textId="7509A869" w:rsidR="00194DFD" w:rsidRDefault="00194DFD" w:rsidP="0083024D">
      <w:pPr>
        <w:jc w:val="center"/>
        <w:rPr>
          <w:lang w:val="id-ID"/>
        </w:rPr>
      </w:pPr>
    </w:p>
    <w:p w14:paraId="369E44D0" w14:textId="65E32ABD" w:rsidR="00194DFD" w:rsidRDefault="00194DFD" w:rsidP="0083024D">
      <w:pPr>
        <w:jc w:val="center"/>
        <w:rPr>
          <w:lang w:val="id-ID"/>
        </w:rPr>
      </w:pPr>
    </w:p>
    <w:p w14:paraId="75AC1FFD" w14:textId="453A4057" w:rsidR="00194DFD" w:rsidRDefault="00194DFD" w:rsidP="0083024D">
      <w:pPr>
        <w:jc w:val="center"/>
        <w:rPr>
          <w:lang w:val="id-ID"/>
        </w:rPr>
      </w:pPr>
    </w:p>
    <w:p w14:paraId="222890BC" w14:textId="439F0F73" w:rsidR="00194DFD" w:rsidRDefault="00194DFD" w:rsidP="0083024D">
      <w:pPr>
        <w:jc w:val="center"/>
        <w:rPr>
          <w:lang w:val="id-ID"/>
        </w:rPr>
      </w:pPr>
    </w:p>
    <w:p w14:paraId="403D99F8" w14:textId="7AF965ED" w:rsidR="00194DFD" w:rsidRDefault="00194DFD" w:rsidP="0083024D">
      <w:pPr>
        <w:jc w:val="center"/>
        <w:rPr>
          <w:lang w:val="id-ID"/>
        </w:rPr>
      </w:pPr>
    </w:p>
    <w:p w14:paraId="7B36ADF3" w14:textId="7BBC32EB" w:rsidR="00194DFD" w:rsidRDefault="00194DFD" w:rsidP="0083024D">
      <w:pPr>
        <w:jc w:val="center"/>
        <w:rPr>
          <w:lang w:val="id-ID"/>
        </w:rPr>
      </w:pPr>
    </w:p>
    <w:p w14:paraId="7DFA5415" w14:textId="10702170" w:rsidR="00194DFD" w:rsidRDefault="00194DFD" w:rsidP="0083024D">
      <w:pPr>
        <w:jc w:val="center"/>
        <w:rPr>
          <w:lang w:val="id-ID"/>
        </w:rPr>
      </w:pPr>
    </w:p>
    <w:p w14:paraId="3BA21BEB" w14:textId="5EFB9BC8" w:rsidR="00194DFD" w:rsidRDefault="00194DFD" w:rsidP="0083024D">
      <w:pPr>
        <w:jc w:val="center"/>
        <w:rPr>
          <w:lang w:val="id-ID"/>
        </w:rPr>
      </w:pPr>
    </w:p>
    <w:p w14:paraId="435B6862" w14:textId="2537B91C" w:rsidR="00194DFD" w:rsidRDefault="00194DFD" w:rsidP="0083024D">
      <w:pPr>
        <w:jc w:val="center"/>
        <w:rPr>
          <w:lang w:val="id-ID"/>
        </w:rPr>
      </w:pPr>
    </w:p>
    <w:p w14:paraId="025CFE14" w14:textId="448BF85E" w:rsidR="00194DFD" w:rsidRDefault="00194DFD" w:rsidP="0083024D">
      <w:pPr>
        <w:jc w:val="center"/>
        <w:rPr>
          <w:lang w:val="id-ID"/>
        </w:rPr>
      </w:pPr>
    </w:p>
    <w:p w14:paraId="48C40358" w14:textId="0BEAF0DA" w:rsidR="00194DFD" w:rsidRPr="004A229B" w:rsidRDefault="00194DFD" w:rsidP="0083024D">
      <w:pPr>
        <w:jc w:val="center"/>
        <w:rPr>
          <w:lang w:val="id-ID"/>
        </w:rPr>
      </w:pPr>
    </w:p>
    <w:p w14:paraId="34283D1B" w14:textId="172FF69B" w:rsidR="004A229B" w:rsidRPr="0083024D" w:rsidRDefault="004A229B" w:rsidP="00FF2590">
      <w:pPr>
        <w:pStyle w:val="ListParagraph"/>
        <w:numPr>
          <w:ilvl w:val="0"/>
          <w:numId w:val="42"/>
        </w:numPr>
        <w:ind w:left="426"/>
        <w:rPr>
          <w:lang w:val="id-ID"/>
        </w:rPr>
      </w:pPr>
      <w:r>
        <w:t>Profil Siswa</w:t>
      </w:r>
    </w:p>
    <w:p w14:paraId="739ECDE2" w14:textId="54989FBC" w:rsidR="0083024D" w:rsidRPr="0083024D" w:rsidRDefault="0083024D" w:rsidP="0083024D">
      <w:pPr>
        <w:ind w:firstLine="426"/>
        <w:rPr>
          <w:lang w:val="id-ID"/>
        </w:rPr>
      </w:pPr>
      <w:r w:rsidRPr="005B28D5">
        <w:rPr>
          <w:i/>
        </w:rPr>
        <w:t>Sequence diagram</w:t>
      </w:r>
      <w:r>
        <w:t xml:space="preserve"> ini menjelaskan interaksi admin dengan sistem dalam </w:t>
      </w:r>
      <w:r w:rsidRPr="005B28D5">
        <w:rPr>
          <w:lang w:val="id-ID"/>
        </w:rPr>
        <w:t>melihat</w:t>
      </w:r>
      <w:r>
        <w:t xml:space="preserve"> detail data setiap siswa</w:t>
      </w:r>
      <w:r w:rsidRPr="005B28D5">
        <w:rPr>
          <w:lang w:val="id-ID"/>
        </w:rPr>
        <w:t xml:space="preserve"> </w:t>
      </w:r>
      <w:r>
        <w:t xml:space="preserve">pada </w:t>
      </w:r>
      <w:r w:rsidRPr="005B28D5">
        <w:rPr>
          <w:i/>
        </w:rPr>
        <w:t>database</w:t>
      </w:r>
      <w:r>
        <w:rPr>
          <w:i/>
        </w:rPr>
        <w:t xml:space="preserve"> </w:t>
      </w:r>
      <w:r>
        <w:rPr>
          <w:iCs/>
        </w:rPr>
        <w:t>yang akan ditampilkan pada halaman profile siswa</w:t>
      </w:r>
      <w:r>
        <w:t xml:space="preserve">. </w:t>
      </w:r>
      <w:r w:rsidRPr="005B28D5">
        <w:rPr>
          <w:i/>
        </w:rPr>
        <w:t>Sequence diagram</w:t>
      </w:r>
      <w:r>
        <w:t xml:space="preserve"> profil siswa ditunjukkan pada</w:t>
      </w:r>
      <w:r w:rsidRPr="005B28D5">
        <w:rPr>
          <w:lang w:val="id-ID"/>
        </w:rPr>
        <w:t xml:space="preserve"> Gambar</w:t>
      </w:r>
    </w:p>
    <w:p w14:paraId="01500668" w14:textId="19508C95" w:rsidR="00194DFD" w:rsidRDefault="00194DFD" w:rsidP="0083024D">
      <w:pPr>
        <w:jc w:val="center"/>
        <w:rPr>
          <w:lang w:val="id-ID"/>
        </w:rPr>
      </w:pPr>
      <w:r>
        <w:rPr>
          <w:noProof/>
        </w:rPr>
        <w:drawing>
          <wp:anchor distT="0" distB="0" distL="114300" distR="114300" simplePos="0" relativeHeight="251732480" behindDoc="1" locked="0" layoutInCell="1" allowOverlap="1" wp14:anchorId="4DDB1F6F" wp14:editId="08066572">
            <wp:simplePos x="0" y="0"/>
            <wp:positionH relativeFrom="margin">
              <wp:align>left</wp:align>
            </wp:positionH>
            <wp:positionV relativeFrom="paragraph">
              <wp:posOffset>7575</wp:posOffset>
            </wp:positionV>
            <wp:extent cx="5039480" cy="3413051"/>
            <wp:effectExtent l="19050" t="19050" r="8890" b="16510"/>
            <wp:wrapNone/>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103">
                      <a:extLst>
                        <a:ext uri="{28A0092B-C50C-407E-A947-70E740481C1C}">
                          <a14:useLocalDpi xmlns:a14="http://schemas.microsoft.com/office/drawing/2010/main" val="0"/>
                        </a:ext>
                      </a:extLst>
                    </a:blip>
                    <a:srcRect b="6644"/>
                    <a:stretch/>
                  </pic:blipFill>
                  <pic:spPr bwMode="auto">
                    <a:xfrm>
                      <a:off x="0" y="0"/>
                      <a:ext cx="5039995" cy="341340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F7599A1" w14:textId="77777777" w:rsidR="00194DFD" w:rsidRDefault="00194DFD" w:rsidP="0083024D">
      <w:pPr>
        <w:jc w:val="center"/>
        <w:rPr>
          <w:lang w:val="id-ID"/>
        </w:rPr>
      </w:pPr>
    </w:p>
    <w:p w14:paraId="41E59011" w14:textId="65E69915" w:rsidR="00194DFD" w:rsidRDefault="00194DFD" w:rsidP="0083024D">
      <w:pPr>
        <w:jc w:val="center"/>
        <w:rPr>
          <w:lang w:val="id-ID"/>
        </w:rPr>
      </w:pPr>
    </w:p>
    <w:p w14:paraId="4322280E" w14:textId="44FF6546" w:rsidR="00A2766B" w:rsidRDefault="00A2766B" w:rsidP="0083024D">
      <w:pPr>
        <w:jc w:val="center"/>
        <w:rPr>
          <w:lang w:val="id-ID"/>
        </w:rPr>
      </w:pPr>
    </w:p>
    <w:p w14:paraId="14DD008E" w14:textId="0F8AEAC5" w:rsidR="00194DFD" w:rsidRDefault="00194DFD" w:rsidP="0083024D">
      <w:pPr>
        <w:jc w:val="center"/>
        <w:rPr>
          <w:lang w:val="id-ID"/>
        </w:rPr>
      </w:pPr>
    </w:p>
    <w:p w14:paraId="5F5D314D" w14:textId="1539377C" w:rsidR="00194DFD" w:rsidRDefault="00194DFD" w:rsidP="0083024D">
      <w:pPr>
        <w:jc w:val="center"/>
        <w:rPr>
          <w:lang w:val="id-ID"/>
        </w:rPr>
      </w:pPr>
    </w:p>
    <w:p w14:paraId="4F1241B9" w14:textId="0A704075" w:rsidR="00194DFD" w:rsidRDefault="00194DFD" w:rsidP="0083024D">
      <w:pPr>
        <w:jc w:val="center"/>
        <w:rPr>
          <w:lang w:val="id-ID"/>
        </w:rPr>
      </w:pPr>
    </w:p>
    <w:p w14:paraId="0F6591B6" w14:textId="4693B85A" w:rsidR="00194DFD" w:rsidRDefault="00194DFD" w:rsidP="0083024D">
      <w:pPr>
        <w:jc w:val="center"/>
        <w:rPr>
          <w:lang w:val="id-ID"/>
        </w:rPr>
      </w:pPr>
    </w:p>
    <w:p w14:paraId="2C14283E" w14:textId="1C589A4F" w:rsidR="00194DFD" w:rsidRDefault="00194DFD" w:rsidP="0083024D">
      <w:pPr>
        <w:jc w:val="center"/>
        <w:rPr>
          <w:lang w:val="id-ID"/>
        </w:rPr>
      </w:pPr>
    </w:p>
    <w:p w14:paraId="0E247CA1" w14:textId="28CDDB3F" w:rsidR="00194DFD" w:rsidRDefault="00194DFD" w:rsidP="0083024D">
      <w:pPr>
        <w:jc w:val="center"/>
        <w:rPr>
          <w:lang w:val="id-ID"/>
        </w:rPr>
      </w:pPr>
    </w:p>
    <w:p w14:paraId="7C60C08C" w14:textId="26C7B1B3" w:rsidR="00194DFD" w:rsidRDefault="00194DFD" w:rsidP="0083024D">
      <w:pPr>
        <w:jc w:val="center"/>
        <w:rPr>
          <w:lang w:val="id-ID"/>
        </w:rPr>
      </w:pPr>
    </w:p>
    <w:p w14:paraId="55F8D6CD" w14:textId="465547D8" w:rsidR="00194DFD" w:rsidRDefault="00194DFD" w:rsidP="0083024D">
      <w:pPr>
        <w:jc w:val="center"/>
        <w:rPr>
          <w:lang w:val="id-ID"/>
        </w:rPr>
      </w:pPr>
    </w:p>
    <w:p w14:paraId="50B20D59" w14:textId="422DF969" w:rsidR="00194DFD" w:rsidRPr="004A229B" w:rsidRDefault="00EE4F66" w:rsidP="0083024D">
      <w:pPr>
        <w:jc w:val="center"/>
        <w:rPr>
          <w:lang w:val="id-ID"/>
        </w:rPr>
      </w:pPr>
      <w:r>
        <w:rPr>
          <w:noProof/>
        </w:rPr>
        <mc:AlternateContent>
          <mc:Choice Requires="wps">
            <w:drawing>
              <wp:anchor distT="0" distB="0" distL="114300" distR="114300" simplePos="0" relativeHeight="251734528" behindDoc="1" locked="0" layoutInCell="1" allowOverlap="1" wp14:anchorId="59D03B36" wp14:editId="786E70D2">
                <wp:simplePos x="0" y="0"/>
                <wp:positionH relativeFrom="column">
                  <wp:posOffset>19050</wp:posOffset>
                </wp:positionH>
                <wp:positionV relativeFrom="paragraph">
                  <wp:posOffset>268132</wp:posOffset>
                </wp:positionV>
                <wp:extent cx="5039360" cy="635"/>
                <wp:effectExtent l="0" t="0" r="8890" b="8255"/>
                <wp:wrapNone/>
                <wp:docPr id="90" name="Text Box 90"/>
                <wp:cNvGraphicFramePr/>
                <a:graphic xmlns:a="http://schemas.openxmlformats.org/drawingml/2006/main">
                  <a:graphicData uri="http://schemas.microsoft.com/office/word/2010/wordprocessingShape">
                    <wps:wsp>
                      <wps:cNvSpPr txBox="1"/>
                      <wps:spPr>
                        <a:xfrm>
                          <a:off x="0" y="0"/>
                          <a:ext cx="5039360" cy="635"/>
                        </a:xfrm>
                        <a:prstGeom prst="rect">
                          <a:avLst/>
                        </a:prstGeom>
                        <a:solidFill>
                          <a:prstClr val="white"/>
                        </a:solidFill>
                        <a:ln>
                          <a:noFill/>
                        </a:ln>
                      </wps:spPr>
                      <wps:txbx>
                        <w:txbxContent>
                          <w:p w14:paraId="4C65A789" w14:textId="29EB4ED7" w:rsidR="001F2641" w:rsidRPr="00B250D1" w:rsidRDefault="001F2641" w:rsidP="00194DFD">
                            <w:pPr>
                              <w:pStyle w:val="Caption"/>
                              <w:jc w:val="center"/>
                              <w:rPr>
                                <w:noProof/>
                                <w:sz w:val="24"/>
                                <w:szCs w:val="24"/>
                              </w:rPr>
                            </w:pPr>
                            <w:bookmarkStart w:id="2235" w:name="_Toc83115827"/>
                            <w:r>
                              <w:t xml:space="preserve">Gambar 3. </w:t>
                            </w:r>
                            <w:r>
                              <w:fldChar w:fldCharType="begin"/>
                            </w:r>
                            <w:r>
                              <w:instrText xml:space="preserve"> SEQ Gambar_3. \* ARABIC </w:instrText>
                            </w:r>
                            <w:r>
                              <w:fldChar w:fldCharType="separate"/>
                            </w:r>
                            <w:r>
                              <w:rPr>
                                <w:noProof/>
                              </w:rPr>
                              <w:t>14</w:t>
                            </w:r>
                            <w:r>
                              <w:fldChar w:fldCharType="end"/>
                            </w:r>
                            <w:r>
                              <w:t xml:space="preserve"> Sequence Diagram Profil Siswa</w:t>
                            </w:r>
                            <w:bookmarkEnd w:id="22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D03B36" id="Text Box 90" o:spid="_x0000_s1045" type="#_x0000_t202" style="position:absolute;left:0;text-align:left;margin-left:1.5pt;margin-top:21.1pt;width:396.8pt;height:.05pt;z-index:-251581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" stroked="f">
                <v:textbox style="mso-fit-shape-to-text:t" inset="0,0,0,0">
                  <w:txbxContent>
                    <w:p w14:paraId="4C65A789" w14:textId="29EB4ED7" w:rsidR="001F2641" w:rsidRPr="00B250D1" w:rsidRDefault="001F2641" w:rsidP="00194DFD">
                      <w:pPr>
                        <w:pStyle w:val="Caption"/>
                        <w:jc w:val="center"/>
                        <w:rPr>
                          <w:noProof/>
                          <w:sz w:val="24"/>
                          <w:szCs w:val="24"/>
                        </w:rPr>
                      </w:pPr>
                      <w:bookmarkStart w:id="2236" w:name="_Toc83115827"/>
                      <w:r>
                        <w:t xml:space="preserve">Gambar 3. </w:t>
                      </w:r>
                      <w:r>
                        <w:fldChar w:fldCharType="begin"/>
                      </w:r>
                      <w:r>
                        <w:instrText xml:space="preserve"> SEQ Gambar_3. \* ARABIC </w:instrText>
                      </w:r>
                      <w:r>
                        <w:fldChar w:fldCharType="separate"/>
                      </w:r>
                      <w:r>
                        <w:rPr>
                          <w:noProof/>
                        </w:rPr>
                        <w:t>14</w:t>
                      </w:r>
                      <w:r>
                        <w:fldChar w:fldCharType="end"/>
                      </w:r>
                      <w:r>
                        <w:t xml:space="preserve"> Sequence Diagram Profil Siswa</w:t>
                      </w:r>
                      <w:bookmarkEnd w:id="2236"/>
                    </w:p>
                  </w:txbxContent>
                </v:textbox>
              </v:shape>
            </w:pict>
          </mc:Fallback>
        </mc:AlternateContent>
      </w:r>
    </w:p>
    <w:p w14:paraId="11870D46" w14:textId="61A5565A" w:rsidR="004A229B" w:rsidRPr="0083024D" w:rsidRDefault="004A229B" w:rsidP="00FF2590">
      <w:pPr>
        <w:pStyle w:val="ListParagraph"/>
        <w:numPr>
          <w:ilvl w:val="0"/>
          <w:numId w:val="42"/>
        </w:numPr>
        <w:ind w:left="426"/>
        <w:rPr>
          <w:lang w:val="id-ID"/>
        </w:rPr>
      </w:pPr>
      <w:r>
        <w:lastRenderedPageBreak/>
        <w:t>Profil Guru</w:t>
      </w:r>
    </w:p>
    <w:p w14:paraId="1EEEB222" w14:textId="035C2255" w:rsidR="0083024D" w:rsidRPr="0083024D" w:rsidRDefault="0083024D" w:rsidP="0083024D">
      <w:pPr>
        <w:ind w:firstLine="426"/>
        <w:rPr>
          <w:lang w:val="id-ID"/>
        </w:rPr>
      </w:pPr>
      <w:r w:rsidRPr="0083024D">
        <w:rPr>
          <w:i/>
        </w:rPr>
        <w:t>Sequence diagram</w:t>
      </w:r>
      <w:r>
        <w:t xml:space="preserve"> ini menjelaskan interaksi admin dengan sistem dalam </w:t>
      </w:r>
      <w:r w:rsidRPr="0083024D">
        <w:rPr>
          <w:lang w:val="id-ID"/>
        </w:rPr>
        <w:t>melihat</w:t>
      </w:r>
      <w:r>
        <w:t xml:space="preserve"> detail data setiap guru</w:t>
      </w:r>
      <w:r w:rsidRPr="0083024D">
        <w:rPr>
          <w:lang w:val="id-ID"/>
        </w:rPr>
        <w:t xml:space="preserve"> </w:t>
      </w:r>
      <w:r>
        <w:t xml:space="preserve">pada </w:t>
      </w:r>
      <w:r w:rsidRPr="0083024D">
        <w:rPr>
          <w:i/>
        </w:rPr>
        <w:t xml:space="preserve">database </w:t>
      </w:r>
      <w:r w:rsidRPr="0083024D">
        <w:rPr>
          <w:iCs/>
        </w:rPr>
        <w:t xml:space="preserve">yang akan ditampilkan pada halaman profile </w:t>
      </w:r>
      <w:r>
        <w:rPr>
          <w:iCs/>
        </w:rPr>
        <w:t>guru</w:t>
      </w:r>
      <w:r>
        <w:t xml:space="preserve">. </w:t>
      </w:r>
      <w:r w:rsidRPr="0083024D">
        <w:rPr>
          <w:i/>
        </w:rPr>
        <w:t>Sequence diagram</w:t>
      </w:r>
      <w:r>
        <w:t xml:space="preserve"> profil guru ditunjukkan pada</w:t>
      </w:r>
      <w:r w:rsidRPr="0083024D">
        <w:rPr>
          <w:lang w:val="id-ID"/>
        </w:rPr>
        <w:t xml:space="preserve"> Gambar</w:t>
      </w:r>
    </w:p>
    <w:p w14:paraId="149D339D" w14:textId="460B444C" w:rsidR="00EE4F66" w:rsidRDefault="00EE4F66" w:rsidP="0083024D">
      <w:pPr>
        <w:rPr>
          <w:lang w:val="id-ID"/>
        </w:rPr>
      </w:pPr>
      <w:r>
        <w:rPr>
          <w:noProof/>
        </w:rPr>
        <mc:AlternateContent>
          <mc:Choice Requires="wps">
            <w:drawing>
              <wp:anchor distT="0" distB="0" distL="114300" distR="114300" simplePos="0" relativeHeight="251737600" behindDoc="1" locked="0" layoutInCell="1" allowOverlap="1" wp14:anchorId="08853C94" wp14:editId="3FEB2126">
                <wp:simplePos x="0" y="0"/>
                <wp:positionH relativeFrom="column">
                  <wp:posOffset>19050</wp:posOffset>
                </wp:positionH>
                <wp:positionV relativeFrom="paragraph">
                  <wp:posOffset>3698875</wp:posOffset>
                </wp:positionV>
                <wp:extent cx="5039995" cy="635"/>
                <wp:effectExtent l="0" t="0" r="0" b="0"/>
                <wp:wrapNone/>
                <wp:docPr id="91" name="Text Box 9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302FC3FA" w14:textId="7041FE57" w:rsidR="001F2641" w:rsidRPr="004A4934" w:rsidRDefault="001F2641" w:rsidP="00EE4F66">
                            <w:pPr>
                              <w:pStyle w:val="Caption"/>
                              <w:jc w:val="center"/>
                              <w:rPr>
                                <w:noProof/>
                                <w:sz w:val="24"/>
                                <w:szCs w:val="24"/>
                              </w:rPr>
                            </w:pPr>
                            <w:bookmarkStart w:id="2237" w:name="_Toc83115828"/>
                            <w:r>
                              <w:t xml:space="preserve">Gambar 3. </w:t>
                            </w:r>
                            <w:r>
                              <w:fldChar w:fldCharType="begin"/>
                            </w:r>
                            <w:r>
                              <w:instrText xml:space="preserve"> SEQ Gambar_3. \* ARABIC </w:instrText>
                            </w:r>
                            <w:r>
                              <w:fldChar w:fldCharType="separate"/>
                            </w:r>
                            <w:r>
                              <w:rPr>
                                <w:noProof/>
                              </w:rPr>
                              <w:t>15</w:t>
                            </w:r>
                            <w:r>
                              <w:fldChar w:fldCharType="end"/>
                            </w:r>
                            <w:r>
                              <w:t xml:space="preserve"> Sequence Diagram Profile Guru</w:t>
                            </w:r>
                            <w:bookmarkEnd w:id="22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853C94" id="Text Box 91" o:spid="_x0000_s1046" type="#_x0000_t202" style="position:absolute;left:0;text-align:left;margin-left:1.5pt;margin-top:291.25pt;width:396.85pt;height:.05pt;z-index:-251578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" stroked="f">
                <v:textbox style="mso-fit-shape-to-text:t" inset="0,0,0,0">
                  <w:txbxContent>
                    <w:p w14:paraId="302FC3FA" w14:textId="7041FE57" w:rsidR="001F2641" w:rsidRPr="004A4934" w:rsidRDefault="001F2641" w:rsidP="00EE4F66">
                      <w:pPr>
                        <w:pStyle w:val="Caption"/>
                        <w:jc w:val="center"/>
                        <w:rPr>
                          <w:noProof/>
                          <w:sz w:val="24"/>
                          <w:szCs w:val="24"/>
                        </w:rPr>
                      </w:pPr>
                      <w:bookmarkStart w:id="2238" w:name="_Toc83115828"/>
                      <w:r>
                        <w:t xml:space="preserve">Gambar 3. </w:t>
                      </w:r>
                      <w:r>
                        <w:fldChar w:fldCharType="begin"/>
                      </w:r>
                      <w:r>
                        <w:instrText xml:space="preserve"> SEQ Gambar_3. \* ARABIC </w:instrText>
                      </w:r>
                      <w:r>
                        <w:fldChar w:fldCharType="separate"/>
                      </w:r>
                      <w:r>
                        <w:rPr>
                          <w:noProof/>
                        </w:rPr>
                        <w:t>15</w:t>
                      </w:r>
                      <w:r>
                        <w:fldChar w:fldCharType="end"/>
                      </w:r>
                      <w:r>
                        <w:t xml:space="preserve"> Sequence Diagram Profile Guru</w:t>
                      </w:r>
                      <w:bookmarkEnd w:id="2238"/>
                    </w:p>
                  </w:txbxContent>
                </v:textbox>
              </v:shape>
            </w:pict>
          </mc:Fallback>
        </mc:AlternateContent>
      </w:r>
      <w:r>
        <w:rPr>
          <w:noProof/>
        </w:rPr>
        <w:drawing>
          <wp:anchor distT="0" distB="0" distL="114300" distR="114300" simplePos="0" relativeHeight="251735552" behindDoc="1" locked="0" layoutInCell="1" allowOverlap="1" wp14:anchorId="482B0673" wp14:editId="3A638832">
            <wp:simplePos x="0" y="0"/>
            <wp:positionH relativeFrom="margin">
              <wp:align>left</wp:align>
            </wp:positionH>
            <wp:positionV relativeFrom="paragraph">
              <wp:posOffset>23746</wp:posOffset>
            </wp:positionV>
            <wp:extent cx="5039995" cy="3618230"/>
            <wp:effectExtent l="19050" t="19050" r="27305" b="20320"/>
            <wp:wrapNone/>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039995" cy="361823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25D68F49" w14:textId="77777777" w:rsidR="00EE4F66" w:rsidRDefault="00EE4F66" w:rsidP="0083024D">
      <w:pPr>
        <w:rPr>
          <w:lang w:val="id-ID"/>
        </w:rPr>
      </w:pPr>
    </w:p>
    <w:p w14:paraId="46741EBC" w14:textId="51433C42" w:rsidR="00EE4F66" w:rsidRDefault="00EE4F66" w:rsidP="0083024D">
      <w:pPr>
        <w:rPr>
          <w:lang w:val="id-ID"/>
        </w:rPr>
      </w:pPr>
    </w:p>
    <w:p w14:paraId="7DDB44A0" w14:textId="4BC6EB34" w:rsidR="00EE4F66" w:rsidRDefault="00EE4F66" w:rsidP="0083024D">
      <w:pPr>
        <w:rPr>
          <w:lang w:val="id-ID"/>
        </w:rPr>
      </w:pPr>
    </w:p>
    <w:p w14:paraId="6065BC44" w14:textId="44E30A45" w:rsidR="00EE4F66" w:rsidRDefault="00EE4F66" w:rsidP="0083024D">
      <w:pPr>
        <w:rPr>
          <w:lang w:val="id-ID"/>
        </w:rPr>
      </w:pPr>
    </w:p>
    <w:p w14:paraId="6E2FFE16" w14:textId="7B31FC62" w:rsidR="00EE4F66" w:rsidRDefault="00EE4F66" w:rsidP="0083024D">
      <w:pPr>
        <w:rPr>
          <w:lang w:val="id-ID"/>
        </w:rPr>
      </w:pPr>
    </w:p>
    <w:p w14:paraId="4F233DD8" w14:textId="247F3008" w:rsidR="00EE4F66" w:rsidRDefault="00EE4F66" w:rsidP="0083024D">
      <w:pPr>
        <w:rPr>
          <w:lang w:val="id-ID"/>
        </w:rPr>
      </w:pPr>
    </w:p>
    <w:p w14:paraId="5C5E704A" w14:textId="6DD16787" w:rsidR="00EE4F66" w:rsidRDefault="00EE4F66" w:rsidP="0083024D">
      <w:pPr>
        <w:rPr>
          <w:lang w:val="id-ID"/>
        </w:rPr>
      </w:pPr>
    </w:p>
    <w:p w14:paraId="6A65847A" w14:textId="53DA1A9B" w:rsidR="00A2766B" w:rsidRDefault="00A2766B" w:rsidP="0083024D">
      <w:pPr>
        <w:rPr>
          <w:lang w:val="id-ID"/>
        </w:rPr>
      </w:pPr>
    </w:p>
    <w:p w14:paraId="063AA0AD" w14:textId="7E3D49C9" w:rsidR="00EE4F66" w:rsidRDefault="00EE4F66" w:rsidP="0083024D">
      <w:pPr>
        <w:rPr>
          <w:lang w:val="id-ID"/>
        </w:rPr>
      </w:pPr>
    </w:p>
    <w:p w14:paraId="5A53DC40" w14:textId="5E3569FA" w:rsidR="00EE4F66" w:rsidRDefault="00EE4F66" w:rsidP="0083024D">
      <w:pPr>
        <w:rPr>
          <w:lang w:val="id-ID"/>
        </w:rPr>
      </w:pPr>
    </w:p>
    <w:p w14:paraId="422F76C9" w14:textId="17DCA257" w:rsidR="00EE4F66" w:rsidRDefault="00EE4F66" w:rsidP="0083024D">
      <w:pPr>
        <w:rPr>
          <w:lang w:val="id-ID"/>
        </w:rPr>
      </w:pPr>
    </w:p>
    <w:p w14:paraId="632CE7EC" w14:textId="4CCA42F1" w:rsidR="00EE4F66" w:rsidRDefault="00EE4F66" w:rsidP="0083024D">
      <w:pPr>
        <w:rPr>
          <w:lang w:val="id-ID"/>
        </w:rPr>
      </w:pPr>
    </w:p>
    <w:p w14:paraId="0676FB36" w14:textId="227EA262" w:rsidR="00EE4F66" w:rsidRDefault="00EE4F66" w:rsidP="0083024D">
      <w:pPr>
        <w:rPr>
          <w:lang w:val="id-ID"/>
        </w:rPr>
      </w:pPr>
    </w:p>
    <w:p w14:paraId="35131811" w14:textId="77777777" w:rsidR="00EE4F66" w:rsidRPr="004A229B" w:rsidRDefault="00EE4F66" w:rsidP="0083024D">
      <w:pPr>
        <w:rPr>
          <w:lang w:val="id-ID"/>
        </w:rPr>
      </w:pPr>
    </w:p>
    <w:p w14:paraId="69233C8C" w14:textId="0D234583" w:rsidR="004A229B" w:rsidRPr="0083024D" w:rsidRDefault="004A229B" w:rsidP="00FF2590">
      <w:pPr>
        <w:pStyle w:val="ListParagraph"/>
        <w:numPr>
          <w:ilvl w:val="0"/>
          <w:numId w:val="42"/>
        </w:numPr>
        <w:ind w:left="426"/>
        <w:rPr>
          <w:lang w:val="id-ID"/>
        </w:rPr>
      </w:pPr>
      <w:r>
        <w:t>Laporan Absen</w:t>
      </w:r>
    </w:p>
    <w:p w14:paraId="3CA2BB00" w14:textId="31A90052" w:rsidR="0083024D" w:rsidRPr="00EE4F66" w:rsidRDefault="0083024D" w:rsidP="0083024D">
      <w:pPr>
        <w:ind w:firstLine="426"/>
      </w:pPr>
      <w:r w:rsidRPr="0083024D">
        <w:rPr>
          <w:i/>
        </w:rPr>
        <w:t>Sequence diagram</w:t>
      </w:r>
      <w:r>
        <w:t xml:space="preserve"> ini menjelaskan interaksi admin dengan sistem dalam </w:t>
      </w:r>
      <w:r w:rsidRPr="0083024D">
        <w:rPr>
          <w:lang w:val="id-ID"/>
        </w:rPr>
        <w:t>melihat</w:t>
      </w:r>
      <w:r w:rsidR="00791945">
        <w:t xml:space="preserve">, </w:t>
      </w:r>
      <w:r>
        <w:t xml:space="preserve">memilih </w:t>
      </w:r>
      <w:r w:rsidR="00791945">
        <w:t xml:space="preserve">maupun mencetak </w:t>
      </w:r>
      <w:r>
        <w:t xml:space="preserve">data rekapitulasi absensi </w:t>
      </w:r>
      <w:r w:rsidR="00791945">
        <w:t xml:space="preserve">melalui </w:t>
      </w:r>
      <w:r w:rsidR="00791945" w:rsidRPr="00791945">
        <w:rPr>
          <w:i/>
          <w:iCs/>
        </w:rPr>
        <w:t>database</w:t>
      </w:r>
      <w:r w:rsidR="00791945">
        <w:t xml:space="preserve"> berdasarkan periode, siswa dan kelas tertentu</w:t>
      </w:r>
      <w:r>
        <w:t xml:space="preserve">. </w:t>
      </w:r>
      <w:r w:rsidRPr="0083024D">
        <w:rPr>
          <w:i/>
        </w:rPr>
        <w:t>Sequence diagram</w:t>
      </w:r>
      <w:r>
        <w:t xml:space="preserve"> </w:t>
      </w:r>
      <w:r w:rsidR="00791945">
        <w:t>laporan absen</w:t>
      </w:r>
      <w:r>
        <w:t xml:space="preserve"> ditunjukkan pada</w:t>
      </w:r>
      <w:r w:rsidRPr="0083024D">
        <w:rPr>
          <w:lang w:val="id-ID"/>
        </w:rPr>
        <w:t xml:space="preserve"> Gambar</w:t>
      </w:r>
      <w:r w:rsidR="00EE4F66">
        <w:t xml:space="preserve"> 3.17.</w:t>
      </w:r>
    </w:p>
    <w:p w14:paraId="02961552" w14:textId="77777777" w:rsidR="00EE4F66" w:rsidRDefault="00EE4F66" w:rsidP="0083024D">
      <w:pPr>
        <w:rPr>
          <w:lang w:val="id-ID"/>
        </w:rPr>
      </w:pPr>
    </w:p>
    <w:p w14:paraId="2A71F879" w14:textId="77777777" w:rsidR="00EE4F66" w:rsidRDefault="00EE4F66" w:rsidP="0083024D">
      <w:pPr>
        <w:rPr>
          <w:lang w:val="id-ID"/>
        </w:rPr>
      </w:pPr>
    </w:p>
    <w:p w14:paraId="0AAA742B" w14:textId="77777777" w:rsidR="00EE4F66" w:rsidRDefault="00EE4F66" w:rsidP="0083024D">
      <w:pPr>
        <w:rPr>
          <w:lang w:val="id-ID"/>
        </w:rPr>
      </w:pPr>
    </w:p>
    <w:p w14:paraId="0E187D72" w14:textId="77777777" w:rsidR="00EE4F66" w:rsidRDefault="00EE4F66" w:rsidP="0083024D">
      <w:pPr>
        <w:rPr>
          <w:lang w:val="id-ID"/>
        </w:rPr>
      </w:pPr>
    </w:p>
    <w:p w14:paraId="48031735" w14:textId="77777777" w:rsidR="00EE4F66" w:rsidRDefault="00EE4F66" w:rsidP="0083024D">
      <w:pPr>
        <w:rPr>
          <w:lang w:val="id-ID"/>
        </w:rPr>
      </w:pPr>
    </w:p>
    <w:p w14:paraId="05501F90" w14:textId="77777777" w:rsidR="00EE4F66" w:rsidRDefault="00EE4F66" w:rsidP="0083024D">
      <w:pPr>
        <w:rPr>
          <w:lang w:val="id-ID"/>
        </w:rPr>
      </w:pPr>
    </w:p>
    <w:p w14:paraId="030AE101" w14:textId="77777777" w:rsidR="00EE4F66" w:rsidRDefault="00EE4F66" w:rsidP="0083024D">
      <w:pPr>
        <w:rPr>
          <w:lang w:val="id-ID"/>
        </w:rPr>
      </w:pPr>
    </w:p>
    <w:p w14:paraId="7FDEF226" w14:textId="5915D533" w:rsidR="00EE4F66" w:rsidRDefault="00EE4F66" w:rsidP="0083024D">
      <w:pPr>
        <w:rPr>
          <w:lang w:val="id-ID"/>
        </w:rPr>
      </w:pPr>
      <w:r>
        <w:rPr>
          <w:noProof/>
        </w:rPr>
        <w:lastRenderedPageBreak/>
        <mc:AlternateContent>
          <mc:Choice Requires="wps">
            <w:drawing>
              <wp:anchor distT="0" distB="0" distL="114300" distR="114300" simplePos="0" relativeHeight="251740672" behindDoc="1" locked="0" layoutInCell="1" allowOverlap="1" wp14:anchorId="35A0FC4A" wp14:editId="176CB464">
                <wp:simplePos x="0" y="0"/>
                <wp:positionH relativeFrom="column">
                  <wp:posOffset>19050</wp:posOffset>
                </wp:positionH>
                <wp:positionV relativeFrom="paragraph">
                  <wp:posOffset>2745740</wp:posOffset>
                </wp:positionV>
                <wp:extent cx="5039995" cy="635"/>
                <wp:effectExtent l="0" t="0" r="0" b="0"/>
                <wp:wrapNone/>
                <wp:docPr id="92" name="Text Box 92"/>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2057A619" w14:textId="5F354AA9" w:rsidR="001F2641" w:rsidRPr="0080515E" w:rsidRDefault="001F2641" w:rsidP="00EE4F66">
                            <w:pPr>
                              <w:pStyle w:val="Caption"/>
                              <w:jc w:val="center"/>
                              <w:rPr>
                                <w:noProof/>
                                <w:sz w:val="24"/>
                                <w:szCs w:val="24"/>
                              </w:rPr>
                            </w:pPr>
                            <w:bookmarkStart w:id="2239" w:name="_Toc83115829"/>
                            <w:r>
                              <w:t xml:space="preserve">Gambar 3. </w:t>
                            </w:r>
                            <w:r>
                              <w:fldChar w:fldCharType="begin"/>
                            </w:r>
                            <w:r>
                              <w:instrText xml:space="preserve"> SEQ Gambar_3. \* ARABIC </w:instrText>
                            </w:r>
                            <w:r>
                              <w:fldChar w:fldCharType="separate"/>
                            </w:r>
                            <w:r>
                              <w:rPr>
                                <w:noProof/>
                              </w:rPr>
                              <w:t>16</w:t>
                            </w:r>
                            <w:r>
                              <w:fldChar w:fldCharType="end"/>
                            </w:r>
                            <w:r>
                              <w:t xml:space="preserve"> Sequence Diagram Laporan Absen</w:t>
                            </w:r>
                            <w:bookmarkEnd w:id="22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A0FC4A" id="Text Box 92" o:spid="_x0000_s1047" type="#_x0000_t202" style="position:absolute;left:0;text-align:left;margin-left:1.5pt;margin-top:216.2pt;width:396.85pt;height:.05pt;z-index:-251575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" stroked="f">
                <v:textbox style="mso-fit-shape-to-text:t" inset="0,0,0,0">
                  <w:txbxContent>
                    <w:p w14:paraId="2057A619" w14:textId="5F354AA9" w:rsidR="001F2641" w:rsidRPr="0080515E" w:rsidRDefault="001F2641" w:rsidP="00EE4F66">
                      <w:pPr>
                        <w:pStyle w:val="Caption"/>
                        <w:jc w:val="center"/>
                        <w:rPr>
                          <w:noProof/>
                          <w:sz w:val="24"/>
                          <w:szCs w:val="24"/>
                        </w:rPr>
                      </w:pPr>
                      <w:bookmarkStart w:id="2240" w:name="_Toc83115829"/>
                      <w:r>
                        <w:t xml:space="preserve">Gambar 3. </w:t>
                      </w:r>
                      <w:r>
                        <w:fldChar w:fldCharType="begin"/>
                      </w:r>
                      <w:r>
                        <w:instrText xml:space="preserve"> SEQ Gambar_3. \* ARABIC </w:instrText>
                      </w:r>
                      <w:r>
                        <w:fldChar w:fldCharType="separate"/>
                      </w:r>
                      <w:r>
                        <w:rPr>
                          <w:noProof/>
                        </w:rPr>
                        <w:t>16</w:t>
                      </w:r>
                      <w:r>
                        <w:fldChar w:fldCharType="end"/>
                      </w:r>
                      <w:r>
                        <w:t xml:space="preserve"> Sequence Diagram Laporan Absen</w:t>
                      </w:r>
                      <w:bookmarkEnd w:id="2240"/>
                    </w:p>
                  </w:txbxContent>
                </v:textbox>
              </v:shape>
            </w:pict>
          </mc:Fallback>
        </mc:AlternateContent>
      </w:r>
      <w:r>
        <w:rPr>
          <w:noProof/>
        </w:rPr>
        <w:drawing>
          <wp:anchor distT="0" distB="0" distL="114300" distR="114300" simplePos="0" relativeHeight="251738624" behindDoc="1" locked="0" layoutInCell="1" allowOverlap="1" wp14:anchorId="58DDCD4F" wp14:editId="40512C15">
            <wp:simplePos x="0" y="0"/>
            <wp:positionH relativeFrom="margin">
              <wp:align>left</wp:align>
            </wp:positionH>
            <wp:positionV relativeFrom="paragraph">
              <wp:posOffset>20557</wp:posOffset>
            </wp:positionV>
            <wp:extent cx="5039995" cy="2668772"/>
            <wp:effectExtent l="19050" t="19050" r="27305" b="17780"/>
            <wp:wrapNone/>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105" cstate="print">
                      <a:extLst>
                        <a:ext uri="{28A0092B-C50C-407E-A947-70E740481C1C}">
                          <a14:useLocalDpi xmlns:a14="http://schemas.microsoft.com/office/drawing/2010/main" val="0"/>
                        </a:ext>
                      </a:extLst>
                    </a:blip>
                    <a:srcRect b="9364"/>
                    <a:stretch/>
                  </pic:blipFill>
                  <pic:spPr bwMode="auto">
                    <a:xfrm>
                      <a:off x="0" y="0"/>
                      <a:ext cx="5039995" cy="2668772"/>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4D72071" w14:textId="0C045E07" w:rsidR="00EE4F66" w:rsidRDefault="00EE4F66" w:rsidP="0083024D">
      <w:pPr>
        <w:rPr>
          <w:lang w:val="id-ID"/>
        </w:rPr>
      </w:pPr>
    </w:p>
    <w:p w14:paraId="1E97F741" w14:textId="71F128E5" w:rsidR="00EE4F66" w:rsidRDefault="00EE4F66" w:rsidP="0083024D">
      <w:pPr>
        <w:rPr>
          <w:lang w:val="id-ID"/>
        </w:rPr>
      </w:pPr>
    </w:p>
    <w:p w14:paraId="4BBADB57" w14:textId="5A7D8613" w:rsidR="00EE4F66" w:rsidRDefault="00EE4F66" w:rsidP="0083024D">
      <w:pPr>
        <w:rPr>
          <w:lang w:val="id-ID"/>
        </w:rPr>
      </w:pPr>
    </w:p>
    <w:p w14:paraId="1C8D6F34" w14:textId="78EFF1BB" w:rsidR="00EE4F66" w:rsidRDefault="00EE4F66" w:rsidP="0083024D">
      <w:pPr>
        <w:rPr>
          <w:lang w:val="id-ID"/>
        </w:rPr>
      </w:pPr>
    </w:p>
    <w:p w14:paraId="28199CF4" w14:textId="79A70697" w:rsidR="00EE4F66" w:rsidRDefault="00EE4F66" w:rsidP="0083024D">
      <w:pPr>
        <w:rPr>
          <w:lang w:val="id-ID"/>
        </w:rPr>
      </w:pPr>
    </w:p>
    <w:p w14:paraId="17B4D9C6" w14:textId="101351C8" w:rsidR="00EE4F66" w:rsidRDefault="00EE4F66" w:rsidP="0083024D">
      <w:pPr>
        <w:rPr>
          <w:lang w:val="id-ID"/>
        </w:rPr>
      </w:pPr>
    </w:p>
    <w:p w14:paraId="503518C2" w14:textId="20039FAC" w:rsidR="00EE4F66" w:rsidRDefault="00EE4F66" w:rsidP="0083024D">
      <w:pPr>
        <w:rPr>
          <w:lang w:val="id-ID"/>
        </w:rPr>
      </w:pPr>
    </w:p>
    <w:p w14:paraId="4611511E" w14:textId="2161B841" w:rsidR="00EE4F66" w:rsidRDefault="00EE4F66" w:rsidP="0083024D">
      <w:pPr>
        <w:rPr>
          <w:lang w:val="id-ID"/>
        </w:rPr>
      </w:pPr>
    </w:p>
    <w:p w14:paraId="3CE64C9C" w14:textId="17BE0127" w:rsidR="00EE4F66" w:rsidRDefault="00EE4F66" w:rsidP="0083024D">
      <w:pPr>
        <w:rPr>
          <w:lang w:val="id-ID"/>
        </w:rPr>
      </w:pPr>
    </w:p>
    <w:p w14:paraId="6F3EE50B" w14:textId="77777777" w:rsidR="00EE4F66" w:rsidRDefault="00EE4F66" w:rsidP="00EE4F66">
      <w:pPr>
        <w:spacing w:line="240" w:lineRule="auto"/>
        <w:rPr>
          <w:lang w:val="id-ID"/>
        </w:rPr>
      </w:pPr>
    </w:p>
    <w:p w14:paraId="3EE22CD3" w14:textId="77777777" w:rsidR="00EE4F66" w:rsidRPr="00EE4F66" w:rsidRDefault="00EE4F66" w:rsidP="00EE4F66">
      <w:pPr>
        <w:pStyle w:val="ListParagraph"/>
        <w:spacing w:line="240" w:lineRule="auto"/>
        <w:ind w:left="426"/>
        <w:rPr>
          <w:lang w:val="id-ID"/>
        </w:rPr>
      </w:pPr>
    </w:p>
    <w:p w14:paraId="2064C568" w14:textId="5AE5D9D2" w:rsidR="004A229B" w:rsidRPr="00791945" w:rsidRDefault="004A229B" w:rsidP="00EE4F66">
      <w:pPr>
        <w:pStyle w:val="ListParagraph"/>
        <w:numPr>
          <w:ilvl w:val="0"/>
          <w:numId w:val="42"/>
        </w:numPr>
        <w:ind w:left="426"/>
        <w:rPr>
          <w:lang w:val="id-ID"/>
        </w:rPr>
      </w:pPr>
      <w:r>
        <w:t>Laporan Riwayat Absen</w:t>
      </w:r>
    </w:p>
    <w:p w14:paraId="7568A21E" w14:textId="1989FBAD" w:rsidR="00791945" w:rsidRPr="00EE4F66" w:rsidRDefault="00791945" w:rsidP="00EE4F66">
      <w:pPr>
        <w:ind w:firstLine="426"/>
      </w:pPr>
      <w:r w:rsidRPr="0083024D">
        <w:rPr>
          <w:i/>
        </w:rPr>
        <w:t>Sequence diagram</w:t>
      </w:r>
      <w:r>
        <w:t xml:space="preserve"> ini menjelaskan interaksi admin dengan sistem dalam </w:t>
      </w:r>
      <w:r w:rsidRPr="0083024D">
        <w:rPr>
          <w:lang w:val="id-ID"/>
        </w:rPr>
        <w:t>melihat</w:t>
      </w:r>
      <w:r>
        <w:t xml:space="preserve"> dan mencetak data riwayat absen siswa melalui halaman laporan siswa bermasalah maupun profile siswa berdasarkan </w:t>
      </w:r>
      <w:r w:rsidRPr="00791945">
        <w:rPr>
          <w:i/>
          <w:iCs/>
        </w:rPr>
        <w:t>database</w:t>
      </w:r>
      <w:r>
        <w:t xml:space="preserve">. </w:t>
      </w:r>
      <w:r w:rsidRPr="0083024D">
        <w:rPr>
          <w:i/>
        </w:rPr>
        <w:t>Sequence diagram</w:t>
      </w:r>
      <w:r>
        <w:t xml:space="preserve"> laporan riwayat absen ditunjukkan pada</w:t>
      </w:r>
      <w:r w:rsidRPr="0083024D">
        <w:rPr>
          <w:lang w:val="id-ID"/>
        </w:rPr>
        <w:t xml:space="preserve"> Gambar</w:t>
      </w:r>
      <w:r w:rsidR="00EE4F66">
        <w:t xml:space="preserve"> 3.18.</w:t>
      </w:r>
    </w:p>
    <w:p w14:paraId="3E73BAA8" w14:textId="77777777" w:rsidR="00EE4F66" w:rsidRDefault="00605993" w:rsidP="00EE4F66">
      <w:pPr>
        <w:keepNext/>
        <w:jc w:val="center"/>
      </w:pPr>
      <w:r>
        <w:rPr>
          <w:noProof/>
        </w:rPr>
        <w:drawing>
          <wp:inline distT="0" distB="0" distL="0" distR="0" wp14:anchorId="508A8965" wp14:editId="0514ED9C">
            <wp:extent cx="5039995" cy="2573020"/>
            <wp:effectExtent l="19050" t="19050" r="27305" b="1778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039995" cy="2573020"/>
                    </a:xfrm>
                    <a:prstGeom prst="rect">
                      <a:avLst/>
                    </a:prstGeom>
                    <a:noFill/>
                    <a:ln>
                      <a:solidFill>
                        <a:schemeClr val="tx1"/>
                      </a:solidFill>
                    </a:ln>
                  </pic:spPr>
                </pic:pic>
              </a:graphicData>
            </a:graphic>
          </wp:inline>
        </w:drawing>
      </w:r>
    </w:p>
    <w:p w14:paraId="131AEA76" w14:textId="29ADCED6" w:rsidR="00A2766B" w:rsidRPr="00605993" w:rsidRDefault="00EE4F66" w:rsidP="00EE4F66">
      <w:pPr>
        <w:pStyle w:val="Caption"/>
        <w:jc w:val="center"/>
        <w:rPr>
          <w:i w:val="0"/>
          <w:iCs w:val="0"/>
          <w:lang w:val="id-ID"/>
        </w:rPr>
      </w:pPr>
      <w:bookmarkStart w:id="2241" w:name="_Toc83115830"/>
      <w:r>
        <w:t xml:space="preserve">Gambar 3. </w:t>
      </w:r>
      <w:r>
        <w:fldChar w:fldCharType="begin"/>
      </w:r>
      <w:r>
        <w:instrText xml:space="preserve"> SEQ Gambar_3. \* ARABIC </w:instrText>
      </w:r>
      <w:r>
        <w:fldChar w:fldCharType="separate"/>
      </w:r>
      <w:r w:rsidR="003748F7">
        <w:rPr>
          <w:noProof/>
        </w:rPr>
        <w:t>17</w:t>
      </w:r>
      <w:r>
        <w:fldChar w:fldCharType="end"/>
      </w:r>
      <w:r>
        <w:t xml:space="preserve"> Sequence Diagram Laporan Riwayat Absen</w:t>
      </w:r>
      <w:bookmarkEnd w:id="2241"/>
    </w:p>
    <w:p w14:paraId="64C1F952" w14:textId="5D88E041" w:rsidR="004A229B" w:rsidRPr="00FF7610" w:rsidRDefault="00605993" w:rsidP="00FF2590">
      <w:pPr>
        <w:pStyle w:val="ListParagraph"/>
        <w:numPr>
          <w:ilvl w:val="0"/>
          <w:numId w:val="42"/>
        </w:numPr>
        <w:ind w:left="426"/>
        <w:rPr>
          <w:lang w:val="id-ID"/>
        </w:rPr>
      </w:pPr>
      <w:r>
        <w:t>Laporan</w:t>
      </w:r>
      <w:r w:rsidR="004A229B">
        <w:t xml:space="preserve"> Siswa Bermasalah</w:t>
      </w:r>
    </w:p>
    <w:p w14:paraId="4EACEDEE" w14:textId="1F8C6FC3" w:rsidR="00FF7610" w:rsidRPr="00EE4F66" w:rsidRDefault="00FF7610" w:rsidP="00FF7610">
      <w:pPr>
        <w:ind w:firstLine="426"/>
      </w:pPr>
      <w:r w:rsidRPr="00FF7610">
        <w:rPr>
          <w:i/>
        </w:rPr>
        <w:t>Sequence diagram</w:t>
      </w:r>
      <w:r>
        <w:t xml:space="preserve"> ini menjelaskan interaksi admin dengan sistem dalam </w:t>
      </w:r>
      <w:r w:rsidRPr="00FF7610">
        <w:rPr>
          <w:lang w:val="id-ID"/>
        </w:rPr>
        <w:t>melihat</w:t>
      </w:r>
      <w:r>
        <w:t xml:space="preserve"> data laporan siswa bermasalah berdasarkan status absensi pada </w:t>
      </w:r>
      <w:r w:rsidRPr="00FF7610">
        <w:rPr>
          <w:i/>
          <w:iCs/>
        </w:rPr>
        <w:t>database</w:t>
      </w:r>
      <w:r>
        <w:t xml:space="preserve">. </w:t>
      </w:r>
      <w:r w:rsidRPr="00FF7610">
        <w:rPr>
          <w:i/>
        </w:rPr>
        <w:t>Sequence diagram</w:t>
      </w:r>
      <w:r>
        <w:t xml:space="preserve"> laporan siswa bermasalah ditunjukkan pada</w:t>
      </w:r>
      <w:r w:rsidRPr="00FF7610">
        <w:rPr>
          <w:lang w:val="id-ID"/>
        </w:rPr>
        <w:t xml:space="preserve"> Gambar</w:t>
      </w:r>
      <w:r w:rsidR="00EE4F66">
        <w:t xml:space="preserve"> 3.19.</w:t>
      </w:r>
    </w:p>
    <w:p w14:paraId="6CA8399D" w14:textId="1018B37E" w:rsidR="00FF7610" w:rsidRPr="00FF7610" w:rsidRDefault="00EE4F66" w:rsidP="00FF7610">
      <w:pPr>
        <w:rPr>
          <w:lang w:val="id-ID"/>
        </w:rPr>
      </w:pPr>
      <w:r>
        <w:rPr>
          <w:noProof/>
        </w:rPr>
        <w:lastRenderedPageBreak/>
        <mc:AlternateContent>
          <mc:Choice Requires="wps">
            <w:drawing>
              <wp:anchor distT="0" distB="0" distL="114300" distR="114300" simplePos="0" relativeHeight="251743744" behindDoc="1" locked="0" layoutInCell="1" allowOverlap="1" wp14:anchorId="1EAAAA30" wp14:editId="0EEC3432">
                <wp:simplePos x="0" y="0"/>
                <wp:positionH relativeFrom="column">
                  <wp:posOffset>19050</wp:posOffset>
                </wp:positionH>
                <wp:positionV relativeFrom="paragraph">
                  <wp:posOffset>2672715</wp:posOffset>
                </wp:positionV>
                <wp:extent cx="5039995" cy="635"/>
                <wp:effectExtent l="0" t="0" r="0" b="0"/>
                <wp:wrapNone/>
                <wp:docPr id="93" name="Text Box 93"/>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515C6AB3" w14:textId="59744494" w:rsidR="001F2641" w:rsidRPr="00361050" w:rsidRDefault="001F2641" w:rsidP="00EE4F66">
                            <w:pPr>
                              <w:pStyle w:val="Caption"/>
                              <w:jc w:val="center"/>
                              <w:rPr>
                                <w:noProof/>
                                <w:sz w:val="24"/>
                                <w:szCs w:val="24"/>
                              </w:rPr>
                            </w:pPr>
                            <w:bookmarkStart w:id="2242" w:name="_Toc83115831"/>
                            <w:r>
                              <w:t xml:space="preserve">Gambar 3. </w:t>
                            </w:r>
                            <w:r>
                              <w:fldChar w:fldCharType="begin"/>
                            </w:r>
                            <w:r>
                              <w:instrText xml:space="preserve"> SEQ Gambar_3. \* ARABIC </w:instrText>
                            </w:r>
                            <w:r>
                              <w:fldChar w:fldCharType="separate"/>
                            </w:r>
                            <w:r>
                              <w:rPr>
                                <w:noProof/>
                              </w:rPr>
                              <w:t>18</w:t>
                            </w:r>
                            <w:r>
                              <w:fldChar w:fldCharType="end"/>
                            </w:r>
                            <w:r>
                              <w:t xml:space="preserve"> Sequence Diagram Laporan Siswa Bermasalah</w:t>
                            </w:r>
                            <w:bookmarkEnd w:id="22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AAAA30" id="Text Box 93" o:spid="_x0000_s1048" type="#_x0000_t202" style="position:absolute;left:0;text-align:left;margin-left:1.5pt;margin-top:210.45pt;width:396.85pt;height:.05pt;z-index:-251572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" stroked="f">
                <v:textbox style="mso-fit-shape-to-text:t" inset="0,0,0,0">
                  <w:txbxContent>
                    <w:p w14:paraId="515C6AB3" w14:textId="59744494" w:rsidR="001F2641" w:rsidRPr="00361050" w:rsidRDefault="001F2641" w:rsidP="00EE4F66">
                      <w:pPr>
                        <w:pStyle w:val="Caption"/>
                        <w:jc w:val="center"/>
                        <w:rPr>
                          <w:noProof/>
                          <w:sz w:val="24"/>
                          <w:szCs w:val="24"/>
                        </w:rPr>
                      </w:pPr>
                      <w:bookmarkStart w:id="2243" w:name="_Toc83115831"/>
                      <w:r>
                        <w:t xml:space="preserve">Gambar 3. </w:t>
                      </w:r>
                      <w:r>
                        <w:fldChar w:fldCharType="begin"/>
                      </w:r>
                      <w:r>
                        <w:instrText xml:space="preserve"> SEQ Gambar_3. \* ARABIC </w:instrText>
                      </w:r>
                      <w:r>
                        <w:fldChar w:fldCharType="separate"/>
                      </w:r>
                      <w:r>
                        <w:rPr>
                          <w:noProof/>
                        </w:rPr>
                        <w:t>18</w:t>
                      </w:r>
                      <w:r>
                        <w:fldChar w:fldCharType="end"/>
                      </w:r>
                      <w:r>
                        <w:t xml:space="preserve"> Sequence Diagram Laporan Siswa Bermasalah</w:t>
                      </w:r>
                      <w:bookmarkEnd w:id="2243"/>
                    </w:p>
                  </w:txbxContent>
                </v:textbox>
              </v:shape>
            </w:pict>
          </mc:Fallback>
        </mc:AlternateContent>
      </w:r>
      <w:r>
        <w:rPr>
          <w:noProof/>
        </w:rPr>
        <w:drawing>
          <wp:anchor distT="0" distB="0" distL="114300" distR="114300" simplePos="0" relativeHeight="251741696" behindDoc="1" locked="0" layoutInCell="1" allowOverlap="1" wp14:anchorId="6A3B86B1" wp14:editId="169B1053">
            <wp:simplePos x="0" y="0"/>
            <wp:positionH relativeFrom="margin">
              <wp:align>left</wp:align>
            </wp:positionH>
            <wp:positionV relativeFrom="paragraph">
              <wp:posOffset>15166</wp:posOffset>
            </wp:positionV>
            <wp:extent cx="5039995" cy="2600960"/>
            <wp:effectExtent l="19050" t="19050" r="27305" b="27940"/>
            <wp:wrapNone/>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039995" cy="260096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0C577E9B" w14:textId="6022BCAB" w:rsidR="00605993" w:rsidRDefault="00605993" w:rsidP="00605993">
      <w:pPr>
        <w:rPr>
          <w:lang w:val="id-ID"/>
        </w:rPr>
      </w:pPr>
    </w:p>
    <w:p w14:paraId="2FACE189" w14:textId="16551073" w:rsidR="00EE4F66" w:rsidRDefault="00EE4F66" w:rsidP="00605993">
      <w:pPr>
        <w:rPr>
          <w:lang w:val="id-ID"/>
        </w:rPr>
      </w:pPr>
    </w:p>
    <w:p w14:paraId="5864D0C9" w14:textId="2EAA9406" w:rsidR="00EE4F66" w:rsidRDefault="00EE4F66" w:rsidP="00605993">
      <w:pPr>
        <w:rPr>
          <w:lang w:val="id-ID"/>
        </w:rPr>
      </w:pPr>
    </w:p>
    <w:p w14:paraId="60FD7E53" w14:textId="77E40F50" w:rsidR="00EE4F66" w:rsidRDefault="00EE4F66" w:rsidP="00605993">
      <w:pPr>
        <w:rPr>
          <w:lang w:val="id-ID"/>
        </w:rPr>
      </w:pPr>
    </w:p>
    <w:p w14:paraId="032C761D" w14:textId="5BBBE85C" w:rsidR="00EE4F66" w:rsidRDefault="00EE4F66" w:rsidP="00605993">
      <w:pPr>
        <w:rPr>
          <w:lang w:val="id-ID"/>
        </w:rPr>
      </w:pPr>
    </w:p>
    <w:p w14:paraId="52CE099C" w14:textId="45537DA3" w:rsidR="00EE4F66" w:rsidRDefault="00EE4F66" w:rsidP="00605993">
      <w:pPr>
        <w:rPr>
          <w:lang w:val="id-ID"/>
        </w:rPr>
      </w:pPr>
    </w:p>
    <w:p w14:paraId="2F07B97F" w14:textId="56640A76" w:rsidR="00EE4F66" w:rsidRDefault="00EE4F66" w:rsidP="00605993">
      <w:pPr>
        <w:rPr>
          <w:lang w:val="id-ID"/>
        </w:rPr>
      </w:pPr>
    </w:p>
    <w:p w14:paraId="56F23C17" w14:textId="25F8156D" w:rsidR="00EE4F66" w:rsidRDefault="00EE4F66" w:rsidP="00605993">
      <w:pPr>
        <w:rPr>
          <w:lang w:val="id-ID"/>
        </w:rPr>
      </w:pPr>
    </w:p>
    <w:p w14:paraId="395AAC9F" w14:textId="669D282D" w:rsidR="00EE4F66" w:rsidRDefault="00EE4F66" w:rsidP="00605993">
      <w:pPr>
        <w:rPr>
          <w:lang w:val="id-ID"/>
        </w:rPr>
      </w:pPr>
    </w:p>
    <w:p w14:paraId="361B2D13" w14:textId="77777777" w:rsidR="00EE4F66" w:rsidRPr="00605993" w:rsidRDefault="00EE4F66" w:rsidP="00605993">
      <w:pPr>
        <w:rPr>
          <w:lang w:val="id-ID"/>
        </w:rPr>
      </w:pPr>
    </w:p>
    <w:p w14:paraId="0F3F676D" w14:textId="511FF59C" w:rsidR="00605993" w:rsidRPr="00FF7610" w:rsidRDefault="00605993" w:rsidP="00FF2590">
      <w:pPr>
        <w:pStyle w:val="ListParagraph"/>
        <w:numPr>
          <w:ilvl w:val="0"/>
          <w:numId w:val="42"/>
        </w:numPr>
        <w:ind w:left="426"/>
        <w:rPr>
          <w:lang w:val="id-ID"/>
        </w:rPr>
      </w:pPr>
      <w:r>
        <w:t>Notifikasi Siswa Bermasalah</w:t>
      </w:r>
    </w:p>
    <w:p w14:paraId="521E4567" w14:textId="704E1E84" w:rsidR="00FF7610" w:rsidRPr="00FF7610" w:rsidRDefault="00FF7610" w:rsidP="00FF7610">
      <w:pPr>
        <w:ind w:firstLine="426"/>
        <w:rPr>
          <w:lang w:val="id-ID"/>
        </w:rPr>
      </w:pPr>
      <w:r w:rsidRPr="00FF7610">
        <w:rPr>
          <w:i/>
        </w:rPr>
        <w:t>Sequence diagram</w:t>
      </w:r>
      <w:r>
        <w:t xml:space="preserve"> ini akan tampil pada dashboard admin secara otomatis apabila terdapat data siswa bermasalah berdasarkan </w:t>
      </w:r>
      <w:r w:rsidRPr="00FF7610">
        <w:rPr>
          <w:i/>
          <w:iCs/>
        </w:rPr>
        <w:t>database</w:t>
      </w:r>
      <w:r>
        <w:rPr>
          <w:i/>
          <w:iCs/>
        </w:rPr>
        <w:t xml:space="preserve"> </w:t>
      </w:r>
      <w:r>
        <w:t xml:space="preserve">status absensi siswa. </w:t>
      </w:r>
      <w:r w:rsidRPr="00FF7610">
        <w:rPr>
          <w:i/>
        </w:rPr>
        <w:t>Sequence diagram</w:t>
      </w:r>
      <w:r>
        <w:t xml:space="preserve"> laporan riwayat absen ditunjukkan pada</w:t>
      </w:r>
      <w:r w:rsidRPr="00FF7610">
        <w:rPr>
          <w:lang w:val="id-ID"/>
        </w:rPr>
        <w:t xml:space="preserve"> Gambar</w:t>
      </w:r>
    </w:p>
    <w:p w14:paraId="30F9C457" w14:textId="061BDAC3" w:rsidR="00EE4F66" w:rsidRDefault="00EE4F66" w:rsidP="00FF7610">
      <w:pPr>
        <w:rPr>
          <w:lang w:val="id-ID"/>
        </w:rPr>
      </w:pPr>
      <w:r>
        <w:rPr>
          <w:noProof/>
        </w:rPr>
        <mc:AlternateContent>
          <mc:Choice Requires="wps">
            <w:drawing>
              <wp:anchor distT="0" distB="0" distL="114300" distR="114300" simplePos="0" relativeHeight="251746816" behindDoc="1" locked="0" layoutInCell="1" allowOverlap="1" wp14:anchorId="75A42E92" wp14:editId="55CDEF6E">
                <wp:simplePos x="0" y="0"/>
                <wp:positionH relativeFrom="column">
                  <wp:posOffset>19050</wp:posOffset>
                </wp:positionH>
                <wp:positionV relativeFrom="paragraph">
                  <wp:posOffset>2757805</wp:posOffset>
                </wp:positionV>
                <wp:extent cx="5039995" cy="635"/>
                <wp:effectExtent l="0" t="0" r="0" b="0"/>
                <wp:wrapNone/>
                <wp:docPr id="94" name="Text Box 94"/>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151DB7A2" w14:textId="472F5878" w:rsidR="001F2641" w:rsidRPr="00B727AB" w:rsidRDefault="001F2641" w:rsidP="00EE4F66">
                            <w:pPr>
                              <w:pStyle w:val="Caption"/>
                              <w:jc w:val="center"/>
                              <w:rPr>
                                <w:noProof/>
                                <w:sz w:val="24"/>
                                <w:szCs w:val="24"/>
                              </w:rPr>
                            </w:pPr>
                            <w:bookmarkStart w:id="2244" w:name="_Toc83115832"/>
                            <w:r>
                              <w:t xml:space="preserve">Gambar 3. </w:t>
                            </w:r>
                            <w:r>
                              <w:fldChar w:fldCharType="begin"/>
                            </w:r>
                            <w:r>
                              <w:instrText xml:space="preserve"> SEQ Gambar_3. \* ARABIC </w:instrText>
                            </w:r>
                            <w:r>
                              <w:fldChar w:fldCharType="separate"/>
                            </w:r>
                            <w:r>
                              <w:rPr>
                                <w:noProof/>
                              </w:rPr>
                              <w:t>19</w:t>
                            </w:r>
                            <w:r>
                              <w:fldChar w:fldCharType="end"/>
                            </w:r>
                            <w:r>
                              <w:t xml:space="preserve"> Sequence Diagram Notifikasi Siswa Bermasalah</w:t>
                            </w:r>
                            <w:bookmarkEnd w:id="22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A42E92" id="Text Box 94" o:spid="_x0000_s1049" type="#_x0000_t202" style="position:absolute;left:0;text-align:left;margin-left:1.5pt;margin-top:217.15pt;width:396.85pt;height:.05pt;z-index:-251569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" stroked="f">
                <v:textbox style="mso-fit-shape-to-text:t" inset="0,0,0,0">
                  <w:txbxContent>
                    <w:p w14:paraId="151DB7A2" w14:textId="472F5878" w:rsidR="001F2641" w:rsidRPr="00B727AB" w:rsidRDefault="001F2641" w:rsidP="00EE4F66">
                      <w:pPr>
                        <w:pStyle w:val="Caption"/>
                        <w:jc w:val="center"/>
                        <w:rPr>
                          <w:noProof/>
                          <w:sz w:val="24"/>
                          <w:szCs w:val="24"/>
                        </w:rPr>
                      </w:pPr>
                      <w:bookmarkStart w:id="2245" w:name="_Toc83115832"/>
                      <w:r>
                        <w:t xml:space="preserve">Gambar 3. </w:t>
                      </w:r>
                      <w:r>
                        <w:fldChar w:fldCharType="begin"/>
                      </w:r>
                      <w:r>
                        <w:instrText xml:space="preserve"> SEQ Gambar_3. \* ARABIC </w:instrText>
                      </w:r>
                      <w:r>
                        <w:fldChar w:fldCharType="separate"/>
                      </w:r>
                      <w:r>
                        <w:rPr>
                          <w:noProof/>
                        </w:rPr>
                        <w:t>19</w:t>
                      </w:r>
                      <w:r>
                        <w:fldChar w:fldCharType="end"/>
                      </w:r>
                      <w:r>
                        <w:t xml:space="preserve"> Sequence Diagram Notifikasi Siswa Bermasalah</w:t>
                      </w:r>
                      <w:bookmarkEnd w:id="2245"/>
                    </w:p>
                  </w:txbxContent>
                </v:textbox>
              </v:shape>
            </w:pict>
          </mc:Fallback>
        </mc:AlternateContent>
      </w:r>
      <w:r>
        <w:rPr>
          <w:noProof/>
        </w:rPr>
        <w:drawing>
          <wp:anchor distT="0" distB="0" distL="114300" distR="114300" simplePos="0" relativeHeight="251744768" behindDoc="1" locked="0" layoutInCell="1" allowOverlap="1" wp14:anchorId="3A6D654E" wp14:editId="58674067">
            <wp:simplePos x="0" y="0"/>
            <wp:positionH relativeFrom="margin">
              <wp:align>left</wp:align>
            </wp:positionH>
            <wp:positionV relativeFrom="paragraph">
              <wp:posOffset>29639</wp:posOffset>
            </wp:positionV>
            <wp:extent cx="5039995" cy="2671445"/>
            <wp:effectExtent l="19050" t="19050" r="27305" b="14605"/>
            <wp:wrapNone/>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039995" cy="267144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5EBBDC78" w14:textId="77777777" w:rsidR="00EE4F66" w:rsidRDefault="00EE4F66" w:rsidP="00FF7610">
      <w:pPr>
        <w:rPr>
          <w:lang w:val="id-ID"/>
        </w:rPr>
      </w:pPr>
    </w:p>
    <w:p w14:paraId="3F509734" w14:textId="5393F2D0" w:rsidR="00EE4F66" w:rsidRDefault="00EE4F66" w:rsidP="00FF7610">
      <w:pPr>
        <w:rPr>
          <w:lang w:val="id-ID"/>
        </w:rPr>
      </w:pPr>
    </w:p>
    <w:p w14:paraId="22028756" w14:textId="2AF8425F" w:rsidR="00A2766B" w:rsidRDefault="00A2766B" w:rsidP="00FF7610">
      <w:pPr>
        <w:rPr>
          <w:lang w:val="id-ID"/>
        </w:rPr>
      </w:pPr>
    </w:p>
    <w:p w14:paraId="1116FE39" w14:textId="3FF14707" w:rsidR="00EE4F66" w:rsidRDefault="00EE4F66" w:rsidP="00FF7610">
      <w:pPr>
        <w:rPr>
          <w:lang w:val="id-ID"/>
        </w:rPr>
      </w:pPr>
    </w:p>
    <w:p w14:paraId="263EB0B6" w14:textId="3E1270B1" w:rsidR="00EE4F66" w:rsidRDefault="00EE4F66" w:rsidP="00FF7610">
      <w:pPr>
        <w:rPr>
          <w:lang w:val="id-ID"/>
        </w:rPr>
      </w:pPr>
    </w:p>
    <w:p w14:paraId="6479FB62" w14:textId="1544E424" w:rsidR="00EE4F66" w:rsidRDefault="00EE4F66" w:rsidP="00FF7610">
      <w:pPr>
        <w:rPr>
          <w:lang w:val="id-ID"/>
        </w:rPr>
      </w:pPr>
    </w:p>
    <w:p w14:paraId="0EF0EEE1" w14:textId="60F880A8" w:rsidR="00EE4F66" w:rsidRDefault="00EE4F66" w:rsidP="00FF7610">
      <w:pPr>
        <w:rPr>
          <w:lang w:val="id-ID"/>
        </w:rPr>
      </w:pPr>
    </w:p>
    <w:p w14:paraId="386CA511" w14:textId="089957AD" w:rsidR="00EE4F66" w:rsidRDefault="00EE4F66" w:rsidP="00FF7610">
      <w:pPr>
        <w:rPr>
          <w:lang w:val="id-ID"/>
        </w:rPr>
      </w:pPr>
    </w:p>
    <w:p w14:paraId="7DC52D75" w14:textId="48A62694" w:rsidR="00EE4F66" w:rsidRDefault="00EE4F66" w:rsidP="00FF7610">
      <w:pPr>
        <w:rPr>
          <w:lang w:val="id-ID"/>
        </w:rPr>
      </w:pPr>
    </w:p>
    <w:p w14:paraId="2922E916" w14:textId="77777777" w:rsidR="00EE4F66" w:rsidRPr="004A229B" w:rsidRDefault="00EE4F66" w:rsidP="00FF7610">
      <w:pPr>
        <w:rPr>
          <w:lang w:val="id-ID"/>
        </w:rPr>
      </w:pPr>
    </w:p>
    <w:p w14:paraId="53BDFF45" w14:textId="0ED147A7" w:rsidR="00926DA8" w:rsidRDefault="00926DA8" w:rsidP="00C93BF7">
      <w:pPr>
        <w:pStyle w:val="Heading3"/>
        <w:numPr>
          <w:ilvl w:val="0"/>
          <w:numId w:val="9"/>
        </w:numPr>
        <w:tabs>
          <w:tab w:val="left" w:pos="851"/>
        </w:tabs>
        <w:ind w:left="426" w:hanging="426"/>
      </w:pPr>
      <w:bookmarkStart w:id="2246" w:name="_heading=h.1mrcu09"/>
      <w:bookmarkStart w:id="2247" w:name="_Toc80034251"/>
      <w:bookmarkStart w:id="2248" w:name="_Toc83115752"/>
      <w:bookmarkEnd w:id="2246"/>
      <w:r>
        <w:t>Class Diagram</w:t>
      </w:r>
      <w:bookmarkEnd w:id="2247"/>
      <w:bookmarkEnd w:id="2248"/>
    </w:p>
    <w:p w14:paraId="0DB69555" w14:textId="4D58ECE8" w:rsidR="004A229B" w:rsidRDefault="004A229B" w:rsidP="00EC4B61">
      <w:pPr>
        <w:ind w:firstLine="851"/>
      </w:pPr>
      <w:r>
        <w:t xml:space="preserve">Class Diagram ini akan mendeskripsikan jenis objek dan hubungan yang terjadi dalam sebuah sistem, serta akan menunjukan beberapa atribut dan operasi sebuah </w:t>
      </w:r>
      <w:r>
        <w:rPr>
          <w:i/>
          <w:iCs/>
        </w:rPr>
        <w:t>class</w:t>
      </w:r>
      <w:r w:rsidR="00EE4F66">
        <w:rPr>
          <w:i/>
          <w:iCs/>
        </w:rPr>
        <w:t xml:space="preserve"> </w:t>
      </w:r>
      <w:r w:rsidR="00EE4F66" w:rsidRPr="00EE4F66">
        <w:t>yang</w:t>
      </w:r>
      <w:r w:rsidR="00EE4F66">
        <w:rPr>
          <w:i/>
          <w:iCs/>
        </w:rPr>
        <w:t xml:space="preserve"> </w:t>
      </w:r>
      <w:r w:rsidR="00EC4B61">
        <w:t xml:space="preserve">dapat </w:t>
      </w:r>
      <w:r>
        <w:t>membantu pengembang m</w:t>
      </w:r>
      <w:r w:rsidR="00EC4B61">
        <w:t>enemukan</w:t>
      </w:r>
      <w:r>
        <w:t xml:space="preserve"> struktur sistem dan menghasilkan rancangan sistem yang baik.</w:t>
      </w:r>
    </w:p>
    <w:p w14:paraId="1DE2F993" w14:textId="2FE6C44C" w:rsidR="00EC4B61" w:rsidRDefault="00EE4F66" w:rsidP="00A2766B">
      <w:pPr>
        <w:jc w:val="center"/>
      </w:pPr>
      <w:r>
        <w:rPr>
          <w:noProof/>
        </w:rPr>
        <w:lastRenderedPageBreak/>
        <mc:AlternateContent>
          <mc:Choice Requires="wps">
            <w:drawing>
              <wp:anchor distT="0" distB="0" distL="114300" distR="114300" simplePos="0" relativeHeight="251749888" behindDoc="1" locked="0" layoutInCell="1" allowOverlap="1" wp14:anchorId="430553DA" wp14:editId="0C1E8969">
                <wp:simplePos x="0" y="0"/>
                <wp:positionH relativeFrom="column">
                  <wp:posOffset>23495</wp:posOffset>
                </wp:positionH>
                <wp:positionV relativeFrom="paragraph">
                  <wp:posOffset>6725285</wp:posOffset>
                </wp:positionV>
                <wp:extent cx="5039995" cy="635"/>
                <wp:effectExtent l="0" t="0" r="0" b="0"/>
                <wp:wrapNone/>
                <wp:docPr id="95" name="Text Box 95"/>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722D3243" w14:textId="3DE04736" w:rsidR="001F2641" w:rsidRPr="00133A7E" w:rsidRDefault="001F2641" w:rsidP="00EE4F66">
                            <w:pPr>
                              <w:pStyle w:val="Caption"/>
                              <w:jc w:val="center"/>
                              <w:rPr>
                                <w:noProof/>
                                <w:sz w:val="24"/>
                                <w:szCs w:val="24"/>
                              </w:rPr>
                            </w:pPr>
                            <w:bookmarkStart w:id="2249" w:name="_Toc83115833"/>
                            <w:r>
                              <w:t xml:space="preserve">Gambar 3. </w:t>
                            </w:r>
                            <w:r>
                              <w:fldChar w:fldCharType="begin"/>
                            </w:r>
                            <w:r>
                              <w:instrText xml:space="preserve"> SEQ Gambar_3. \* ARABIC </w:instrText>
                            </w:r>
                            <w:r>
                              <w:fldChar w:fldCharType="separate"/>
                            </w:r>
                            <w:r>
                              <w:rPr>
                                <w:noProof/>
                              </w:rPr>
                              <w:t>20</w:t>
                            </w:r>
                            <w:r>
                              <w:fldChar w:fldCharType="end"/>
                            </w:r>
                            <w:r>
                              <w:t xml:space="preserve"> Class Diagram Sistem Absensi SMK Cendekia Batujajar</w:t>
                            </w:r>
                            <w:bookmarkEnd w:id="22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0553DA" id="Text Box 95" o:spid="_x0000_s1050" type="#_x0000_t202" style="position:absolute;left:0;text-align:left;margin-left:1.85pt;margin-top:529.55pt;width:396.85pt;height:.05pt;z-index:-251566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" stroked="f">
                <v:textbox style="mso-fit-shape-to-text:t" inset="0,0,0,0">
                  <w:txbxContent>
                    <w:p w14:paraId="722D3243" w14:textId="3DE04736" w:rsidR="001F2641" w:rsidRPr="00133A7E" w:rsidRDefault="001F2641" w:rsidP="00EE4F66">
                      <w:pPr>
                        <w:pStyle w:val="Caption"/>
                        <w:jc w:val="center"/>
                        <w:rPr>
                          <w:noProof/>
                          <w:sz w:val="24"/>
                          <w:szCs w:val="24"/>
                        </w:rPr>
                      </w:pPr>
                      <w:bookmarkStart w:id="2250" w:name="_Toc83115833"/>
                      <w:r>
                        <w:t xml:space="preserve">Gambar 3. </w:t>
                      </w:r>
                      <w:r>
                        <w:fldChar w:fldCharType="begin"/>
                      </w:r>
                      <w:r>
                        <w:instrText xml:space="preserve"> SEQ Gambar_3. \* ARABIC </w:instrText>
                      </w:r>
                      <w:r>
                        <w:fldChar w:fldCharType="separate"/>
                      </w:r>
                      <w:r>
                        <w:rPr>
                          <w:noProof/>
                        </w:rPr>
                        <w:t>20</w:t>
                      </w:r>
                      <w:r>
                        <w:fldChar w:fldCharType="end"/>
                      </w:r>
                      <w:r>
                        <w:t xml:space="preserve"> Class Diagram Sistem Absensi SMK Cendekia Batujajar</w:t>
                      </w:r>
                      <w:bookmarkEnd w:id="2250"/>
                    </w:p>
                  </w:txbxContent>
                </v:textbox>
              </v:shape>
            </w:pict>
          </mc:Fallback>
        </mc:AlternateContent>
      </w:r>
      <w:r>
        <w:rPr>
          <w:noProof/>
        </w:rPr>
        <w:drawing>
          <wp:inline distT="0" distB="0" distL="0" distR="0" wp14:anchorId="6FE6E12E" wp14:editId="622196C5">
            <wp:extent cx="5039995" cy="6656070"/>
            <wp:effectExtent l="19050" t="19050" r="27305" b="1143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039995" cy="6656070"/>
                    </a:xfrm>
                    <a:prstGeom prst="rect">
                      <a:avLst/>
                    </a:prstGeom>
                    <a:noFill/>
                    <a:ln>
                      <a:solidFill>
                        <a:schemeClr val="tx1"/>
                      </a:solidFill>
                    </a:ln>
                  </pic:spPr>
                </pic:pic>
              </a:graphicData>
            </a:graphic>
          </wp:inline>
        </w:drawing>
      </w:r>
    </w:p>
    <w:p w14:paraId="391A4033" w14:textId="3F1DB60D" w:rsidR="00EE4F66" w:rsidRDefault="00EE4F66" w:rsidP="008159DF"/>
    <w:p w14:paraId="577B0BA4" w14:textId="4EE292B6" w:rsidR="000B5DA5" w:rsidRPr="000B5DA5" w:rsidRDefault="000B5DA5" w:rsidP="000B5DA5">
      <w:pPr>
        <w:jc w:val="center"/>
      </w:pPr>
      <w:bookmarkStart w:id="2251" w:name="_heading=h.46r0co2"/>
      <w:bookmarkEnd w:id="2251"/>
      <w:r w:rsidRPr="000B5DA5">
        <w:rPr>
          <w:b/>
          <w:bCs/>
        </w:rPr>
        <w:t>(Sumber:</w:t>
      </w:r>
      <w:r>
        <w:t xml:space="preserve"> Peyusun</w:t>
      </w:r>
      <w:r w:rsidRPr="000B5DA5">
        <w:rPr>
          <w:b/>
          <w:bCs/>
        </w:rPr>
        <w:t>)</w:t>
      </w:r>
    </w:p>
    <w:p w14:paraId="2C2BE5EF" w14:textId="30959DD6" w:rsidR="00926DA8" w:rsidRDefault="00926DA8" w:rsidP="00C93BF7">
      <w:pPr>
        <w:pStyle w:val="Heading3"/>
        <w:numPr>
          <w:ilvl w:val="0"/>
          <w:numId w:val="9"/>
        </w:numPr>
        <w:tabs>
          <w:tab w:val="left" w:pos="851"/>
        </w:tabs>
        <w:ind w:left="426" w:hanging="426"/>
      </w:pPr>
      <w:bookmarkStart w:id="2252" w:name="_heading=h.2lwamvv"/>
      <w:bookmarkStart w:id="2253" w:name="_Toc80034253"/>
      <w:bookmarkStart w:id="2254" w:name="_Toc83115753"/>
      <w:bookmarkEnd w:id="2252"/>
      <w:r>
        <w:t xml:space="preserve">Perancangan </w:t>
      </w:r>
      <w:bookmarkEnd w:id="2253"/>
      <w:bookmarkEnd w:id="2254"/>
      <w:r w:rsidR="004C453C">
        <w:rPr>
          <w:lang w:val="en-US"/>
        </w:rPr>
        <w:t>Basis Data</w:t>
      </w:r>
    </w:p>
    <w:p w14:paraId="37A429D4" w14:textId="0EF04AB7" w:rsidR="00C42EE7" w:rsidRDefault="00C42EE7" w:rsidP="004446A8">
      <w:pPr>
        <w:ind w:firstLine="851"/>
      </w:pPr>
      <w:r>
        <w:t xml:space="preserve">Perancangan </w:t>
      </w:r>
      <w:r w:rsidRPr="00C42EE7">
        <w:rPr>
          <w:i/>
          <w:iCs/>
        </w:rPr>
        <w:t>database</w:t>
      </w:r>
      <w:r>
        <w:t xml:space="preserve"> </w:t>
      </w:r>
      <w:r w:rsidR="004446A8">
        <w:t xml:space="preserve">merupakan rancangan seluruh data </w:t>
      </w:r>
      <w:r w:rsidR="004446A8" w:rsidRPr="004446A8">
        <w:rPr>
          <w:i/>
          <w:iCs/>
        </w:rPr>
        <w:t>table</w:t>
      </w:r>
      <w:r w:rsidR="004446A8">
        <w:t xml:space="preserve"> yang akan digunakan dalam sistem dengan menyertakan beberapa informasi seperti </w:t>
      </w:r>
      <w:r w:rsidR="004446A8">
        <w:rPr>
          <w:i/>
          <w:iCs/>
        </w:rPr>
        <w:t xml:space="preserve">atribut </w:t>
      </w:r>
      <w:r w:rsidR="004446A8">
        <w:lastRenderedPageBreak/>
        <w:t xml:space="preserve">dalam setiap </w:t>
      </w:r>
      <w:r w:rsidR="004446A8">
        <w:rPr>
          <w:i/>
          <w:iCs/>
        </w:rPr>
        <w:t xml:space="preserve">field </w:t>
      </w:r>
      <w:r w:rsidR="004446A8">
        <w:t xml:space="preserve">data. Perancangan </w:t>
      </w:r>
      <w:r w:rsidR="004446A8">
        <w:rPr>
          <w:i/>
          <w:iCs/>
        </w:rPr>
        <w:t>database</w:t>
      </w:r>
      <w:r>
        <w:t xml:space="preserve"> </w:t>
      </w:r>
      <w:r w:rsidR="004446A8">
        <w:t>ini</w:t>
      </w:r>
      <w:r>
        <w:t xml:space="preserve"> sangat diperlukan dalam pembangunan sistem. Oleh karena itu, perlu perancangan database dengan benar tanpa adanya kesalahan. Adapun perancangan </w:t>
      </w:r>
      <w:r w:rsidRPr="00C42EE7">
        <w:rPr>
          <w:i/>
          <w:iCs/>
        </w:rPr>
        <w:t>database</w:t>
      </w:r>
      <w:r>
        <w:t xml:space="preserve"> untuk sistem yang dibangun yaitu:</w:t>
      </w:r>
    </w:p>
    <w:p w14:paraId="336F10A5" w14:textId="41185F5E" w:rsidR="00582712" w:rsidRPr="00331B6F" w:rsidRDefault="00582712">
      <w:pPr>
        <w:pStyle w:val="ListParagraph"/>
        <w:numPr>
          <w:ilvl w:val="0"/>
          <w:numId w:val="48"/>
        </w:numPr>
        <w:shd w:val="clear" w:color="auto" w:fill="FFFFFF" w:themeFill="background1"/>
        <w:ind w:left="450"/>
        <w:rPr>
          <w:b/>
          <w:bCs/>
          <w:rPrChange w:id="2255" w:author="Rafi Aziizi" w:date="2021-11-12T10:56:00Z">
            <w:rPr>
              <w:b/>
              <w:bCs/>
              <w:highlight w:val="cyan"/>
            </w:rPr>
          </w:rPrChange>
        </w:rPr>
        <w:pPrChange w:id="2256" w:author="Rafi Aziizi" w:date="2021-11-12T10:56:00Z">
          <w:pPr>
            <w:pStyle w:val="ListParagraph"/>
            <w:numPr>
              <w:numId w:val="48"/>
            </w:numPr>
            <w:ind w:left="450" w:hanging="360"/>
          </w:pPr>
        </w:pPrChange>
      </w:pPr>
      <w:r w:rsidRPr="00331B6F">
        <w:rPr>
          <w:b/>
          <w:bCs/>
          <w:rPrChange w:id="2257" w:author="Rafi Aziizi" w:date="2021-11-12T10:56:00Z">
            <w:rPr>
              <w:b/>
              <w:bCs/>
              <w:highlight w:val="cyan"/>
            </w:rPr>
          </w:rPrChange>
        </w:rPr>
        <w:t>Tabel</w:t>
      </w:r>
      <w:r w:rsidRPr="00331B6F">
        <w:rPr>
          <w:b/>
          <w:bCs/>
          <w:shd w:val="clear" w:color="auto" w:fill="FFFFFF" w:themeFill="background1"/>
          <w:rPrChange w:id="2258" w:author="Rafi Aziizi" w:date="2021-11-12T10:56:00Z">
            <w:rPr>
              <w:b/>
              <w:bCs/>
              <w:highlight w:val="cyan"/>
            </w:rPr>
          </w:rPrChange>
        </w:rPr>
        <w:t xml:space="preserve"> RFID</w:t>
      </w:r>
    </w:p>
    <w:p w14:paraId="5F0F6C9E" w14:textId="32978F03" w:rsidR="009B575D" w:rsidRPr="00EB3EE8" w:rsidRDefault="009B575D" w:rsidP="00EB3EE8">
      <w:pPr>
        <w:ind w:firstLine="450"/>
        <w:rPr>
          <w:iCs/>
          <w:lang w:eastAsia="en-US"/>
        </w:rPr>
      </w:pPr>
      <w:r>
        <w:rPr>
          <w:iCs/>
        </w:rPr>
        <w:t xml:space="preserve">Tabel RFID terdapat pada </w:t>
      </w:r>
      <w:r w:rsidRPr="009B575D">
        <w:rPr>
          <w:i/>
        </w:rPr>
        <w:t>class</w:t>
      </w:r>
      <w:r>
        <w:rPr>
          <w:iCs/>
        </w:rPr>
        <w:t xml:space="preserve"> rfid, dimana tabel ini memiliki beberapa </w:t>
      </w:r>
      <w:r w:rsidRPr="00D079EF">
        <w:rPr>
          <w:i/>
        </w:rPr>
        <w:t xml:space="preserve">field </w:t>
      </w:r>
      <w:r>
        <w:rPr>
          <w:iCs/>
        </w:rPr>
        <w:t xml:space="preserve">seperti pada </w:t>
      </w:r>
      <w:r w:rsidRPr="00D77591">
        <w:rPr>
          <w:i/>
        </w:rPr>
        <w:t>table</w:t>
      </w:r>
      <w:r w:rsidR="00D77591" w:rsidRPr="00D77591">
        <w:rPr>
          <w:i/>
        </w:rPr>
        <w:t xml:space="preserve"> </w:t>
      </w:r>
      <w:r w:rsidR="00D77591" w:rsidRPr="00D77591">
        <w:rPr>
          <w:iCs/>
        </w:rPr>
        <w:t>3.18</w:t>
      </w:r>
      <w:r>
        <w:rPr>
          <w:iCs/>
        </w:rPr>
        <w:t xml:space="preserve"> berfungsi untuk mengelola data rfid yang tersedia pada sistem absensi.</w:t>
      </w:r>
    </w:p>
    <w:p w14:paraId="46DB279B" w14:textId="71C8FFAC" w:rsidR="00D77591" w:rsidRDefault="00D77591" w:rsidP="00FA382F">
      <w:pPr>
        <w:pStyle w:val="Caption"/>
        <w:keepNext/>
        <w:jc w:val="center"/>
      </w:pPr>
      <w:bookmarkStart w:id="2259" w:name="_Toc83115879"/>
      <w:r>
        <w:t xml:space="preserve">Table 3. </w:t>
      </w:r>
      <w:r w:rsidR="006720D0">
        <w:fldChar w:fldCharType="begin"/>
      </w:r>
      <w:r w:rsidR="006720D0">
        <w:instrText xml:space="preserve"> SEQ Table_3. \* ARABIC </w:instrText>
      </w:r>
      <w:r w:rsidR="006720D0">
        <w:fldChar w:fldCharType="separate"/>
      </w:r>
      <w:r w:rsidR="00A911C8">
        <w:rPr>
          <w:noProof/>
        </w:rPr>
        <w:t>18</w:t>
      </w:r>
      <w:r w:rsidR="006720D0">
        <w:fldChar w:fldCharType="end"/>
      </w:r>
      <w:r>
        <w:t xml:space="preserve"> </w:t>
      </w:r>
      <w:r w:rsidR="009E6E1E">
        <w:t xml:space="preserve">Perancangan </w:t>
      </w:r>
      <w:r>
        <w:t>Tabel RFID</w:t>
      </w:r>
      <w:bookmarkEnd w:id="2259"/>
    </w:p>
    <w:tbl>
      <w:tblPr>
        <w:tblStyle w:val="TableGrid"/>
        <w:tblW w:w="0" w:type="auto"/>
        <w:tblLook w:val="04A0" w:firstRow="1" w:lastRow="0" w:firstColumn="1" w:lastColumn="0" w:noHBand="0" w:noVBand="1"/>
      </w:tblPr>
      <w:tblGrid>
        <w:gridCol w:w="1981"/>
        <w:gridCol w:w="1982"/>
        <w:gridCol w:w="1982"/>
        <w:gridCol w:w="1982"/>
      </w:tblGrid>
      <w:tr w:rsidR="006828A2" w14:paraId="26789947" w14:textId="77777777" w:rsidTr="00EE4F66">
        <w:tc>
          <w:tcPr>
            <w:tcW w:w="1981" w:type="dxa"/>
            <w:shd w:val="clear" w:color="auto" w:fill="9CC2E5" w:themeFill="accent5" w:themeFillTint="99"/>
          </w:tcPr>
          <w:p w14:paraId="4B40E2CE" w14:textId="12E04D67" w:rsidR="006828A2" w:rsidRPr="006828A2" w:rsidRDefault="006828A2" w:rsidP="006828A2">
            <w:pPr>
              <w:jc w:val="center"/>
              <w:rPr>
                <w:b/>
                <w:bCs/>
              </w:rPr>
            </w:pPr>
            <w:r w:rsidRPr="006828A2">
              <w:rPr>
                <w:b/>
                <w:bCs/>
              </w:rPr>
              <w:t>Field</w:t>
            </w:r>
          </w:p>
        </w:tc>
        <w:tc>
          <w:tcPr>
            <w:tcW w:w="1982" w:type="dxa"/>
            <w:shd w:val="clear" w:color="auto" w:fill="9CC2E5" w:themeFill="accent5" w:themeFillTint="99"/>
          </w:tcPr>
          <w:p w14:paraId="1349CFD5" w14:textId="528ED1EE" w:rsidR="006828A2" w:rsidRPr="006828A2" w:rsidRDefault="006828A2" w:rsidP="006828A2">
            <w:pPr>
              <w:jc w:val="center"/>
              <w:rPr>
                <w:b/>
                <w:bCs/>
              </w:rPr>
            </w:pPr>
            <w:r w:rsidRPr="006828A2">
              <w:rPr>
                <w:b/>
                <w:bCs/>
              </w:rPr>
              <w:t>Type</w:t>
            </w:r>
          </w:p>
        </w:tc>
        <w:tc>
          <w:tcPr>
            <w:tcW w:w="1982" w:type="dxa"/>
            <w:shd w:val="clear" w:color="auto" w:fill="9CC2E5" w:themeFill="accent5" w:themeFillTint="99"/>
          </w:tcPr>
          <w:p w14:paraId="11B6CD70" w14:textId="1A92FDAF" w:rsidR="006828A2" w:rsidRPr="006828A2" w:rsidRDefault="006828A2" w:rsidP="006828A2">
            <w:pPr>
              <w:jc w:val="center"/>
              <w:rPr>
                <w:b/>
                <w:bCs/>
              </w:rPr>
            </w:pPr>
            <w:r w:rsidRPr="006828A2">
              <w:rPr>
                <w:b/>
                <w:bCs/>
              </w:rPr>
              <w:t>Width</w:t>
            </w:r>
          </w:p>
        </w:tc>
        <w:tc>
          <w:tcPr>
            <w:tcW w:w="1982" w:type="dxa"/>
            <w:shd w:val="clear" w:color="auto" w:fill="9CC2E5" w:themeFill="accent5" w:themeFillTint="99"/>
          </w:tcPr>
          <w:p w14:paraId="2CF3F7DD" w14:textId="00C42494" w:rsidR="006828A2" w:rsidRPr="006828A2" w:rsidRDefault="006828A2" w:rsidP="006828A2">
            <w:pPr>
              <w:jc w:val="center"/>
              <w:rPr>
                <w:b/>
                <w:bCs/>
              </w:rPr>
            </w:pPr>
            <w:r w:rsidRPr="006828A2">
              <w:rPr>
                <w:b/>
                <w:bCs/>
              </w:rPr>
              <w:t>Key</w:t>
            </w:r>
          </w:p>
        </w:tc>
      </w:tr>
      <w:tr w:rsidR="006828A2" w14:paraId="6C951EE8" w14:textId="77777777" w:rsidTr="006828A2">
        <w:tc>
          <w:tcPr>
            <w:tcW w:w="1981" w:type="dxa"/>
          </w:tcPr>
          <w:p w14:paraId="7B9CF0E9" w14:textId="41A185D5" w:rsidR="006828A2" w:rsidRDefault="006828A2" w:rsidP="006828A2">
            <w:r>
              <w:t>idrfid</w:t>
            </w:r>
          </w:p>
        </w:tc>
        <w:tc>
          <w:tcPr>
            <w:tcW w:w="1982" w:type="dxa"/>
          </w:tcPr>
          <w:p w14:paraId="4ED31CB8" w14:textId="78A06391" w:rsidR="006828A2" w:rsidRDefault="006828A2" w:rsidP="00C60063">
            <w:pPr>
              <w:jc w:val="center"/>
            </w:pPr>
            <w:r>
              <w:t>varchar</w:t>
            </w:r>
          </w:p>
        </w:tc>
        <w:tc>
          <w:tcPr>
            <w:tcW w:w="1982" w:type="dxa"/>
          </w:tcPr>
          <w:p w14:paraId="1401A546" w14:textId="43453612" w:rsidR="006828A2" w:rsidRDefault="006828A2" w:rsidP="00C60063">
            <w:pPr>
              <w:jc w:val="center"/>
            </w:pPr>
            <w:r>
              <w:t>15</w:t>
            </w:r>
          </w:p>
        </w:tc>
        <w:tc>
          <w:tcPr>
            <w:tcW w:w="1982" w:type="dxa"/>
          </w:tcPr>
          <w:p w14:paraId="1E2E2D86" w14:textId="479B049A" w:rsidR="006828A2" w:rsidRDefault="006828A2" w:rsidP="00C60063">
            <w:pPr>
              <w:jc w:val="center"/>
            </w:pPr>
            <w:r>
              <w:t>Primary Key</w:t>
            </w:r>
          </w:p>
        </w:tc>
      </w:tr>
      <w:tr w:rsidR="006828A2" w14:paraId="1CF92FD8" w14:textId="77777777" w:rsidTr="006828A2">
        <w:tc>
          <w:tcPr>
            <w:tcW w:w="1981" w:type="dxa"/>
          </w:tcPr>
          <w:p w14:paraId="2FCF9116" w14:textId="1A8B61F9" w:rsidR="006828A2" w:rsidRDefault="006828A2" w:rsidP="006828A2">
            <w:r>
              <w:t>nis</w:t>
            </w:r>
          </w:p>
        </w:tc>
        <w:tc>
          <w:tcPr>
            <w:tcW w:w="1982" w:type="dxa"/>
          </w:tcPr>
          <w:p w14:paraId="48FDB48F" w14:textId="638355E4" w:rsidR="006828A2" w:rsidRDefault="006828A2" w:rsidP="00C60063">
            <w:pPr>
              <w:jc w:val="center"/>
            </w:pPr>
            <w:r>
              <w:t>varchar</w:t>
            </w:r>
          </w:p>
        </w:tc>
        <w:tc>
          <w:tcPr>
            <w:tcW w:w="1982" w:type="dxa"/>
          </w:tcPr>
          <w:p w14:paraId="4804BB4C" w14:textId="3BECF679" w:rsidR="006828A2" w:rsidRDefault="006828A2" w:rsidP="00C60063">
            <w:pPr>
              <w:jc w:val="center"/>
            </w:pPr>
            <w:r>
              <w:t>15</w:t>
            </w:r>
          </w:p>
        </w:tc>
        <w:tc>
          <w:tcPr>
            <w:tcW w:w="1982" w:type="dxa"/>
          </w:tcPr>
          <w:p w14:paraId="78923B48" w14:textId="1FFFDFCA" w:rsidR="006828A2" w:rsidRDefault="006828A2" w:rsidP="00C60063">
            <w:pPr>
              <w:jc w:val="center"/>
            </w:pPr>
            <w:r>
              <w:t>Foreign Key</w:t>
            </w:r>
          </w:p>
        </w:tc>
      </w:tr>
      <w:tr w:rsidR="006828A2" w14:paraId="24054DEE" w14:textId="77777777" w:rsidTr="006828A2">
        <w:tc>
          <w:tcPr>
            <w:tcW w:w="1981" w:type="dxa"/>
          </w:tcPr>
          <w:p w14:paraId="1EAD4085" w14:textId="48DA69F4" w:rsidR="006828A2" w:rsidRDefault="006828A2" w:rsidP="006828A2">
            <w:r>
              <w:t>nama</w:t>
            </w:r>
          </w:p>
        </w:tc>
        <w:tc>
          <w:tcPr>
            <w:tcW w:w="1982" w:type="dxa"/>
          </w:tcPr>
          <w:p w14:paraId="7790F9FE" w14:textId="3817E32C" w:rsidR="006828A2" w:rsidRDefault="006828A2" w:rsidP="00C60063">
            <w:pPr>
              <w:jc w:val="center"/>
            </w:pPr>
            <w:r>
              <w:t>varchar</w:t>
            </w:r>
          </w:p>
        </w:tc>
        <w:tc>
          <w:tcPr>
            <w:tcW w:w="1982" w:type="dxa"/>
          </w:tcPr>
          <w:p w14:paraId="0FD370A6" w14:textId="192883F6" w:rsidR="006828A2" w:rsidRDefault="006828A2" w:rsidP="00C60063">
            <w:pPr>
              <w:jc w:val="center"/>
            </w:pPr>
            <w:r>
              <w:t>45</w:t>
            </w:r>
          </w:p>
        </w:tc>
        <w:tc>
          <w:tcPr>
            <w:tcW w:w="1982" w:type="dxa"/>
          </w:tcPr>
          <w:p w14:paraId="3D954F05" w14:textId="064F9344" w:rsidR="006828A2" w:rsidRDefault="006828A2" w:rsidP="00C60063">
            <w:pPr>
              <w:keepNext/>
              <w:jc w:val="center"/>
            </w:pPr>
            <w:r>
              <w:t>-</w:t>
            </w:r>
          </w:p>
        </w:tc>
      </w:tr>
      <w:tr w:rsidR="00375190" w14:paraId="0A85C027" w14:textId="77777777" w:rsidTr="006828A2">
        <w:tc>
          <w:tcPr>
            <w:tcW w:w="1981" w:type="dxa"/>
          </w:tcPr>
          <w:p w14:paraId="27AA1925" w14:textId="49E986FA" w:rsidR="00375190" w:rsidRDefault="00375190" w:rsidP="006828A2">
            <w:r>
              <w:t>status</w:t>
            </w:r>
          </w:p>
        </w:tc>
        <w:tc>
          <w:tcPr>
            <w:tcW w:w="1982" w:type="dxa"/>
          </w:tcPr>
          <w:p w14:paraId="4393630E" w14:textId="1A3C2121" w:rsidR="00375190" w:rsidRDefault="00375190" w:rsidP="00C60063">
            <w:pPr>
              <w:jc w:val="center"/>
            </w:pPr>
            <w:r>
              <w:t>varchar</w:t>
            </w:r>
          </w:p>
        </w:tc>
        <w:tc>
          <w:tcPr>
            <w:tcW w:w="1982" w:type="dxa"/>
          </w:tcPr>
          <w:p w14:paraId="084BD5EC" w14:textId="2C47D904" w:rsidR="00375190" w:rsidRDefault="00375190" w:rsidP="00C60063">
            <w:pPr>
              <w:jc w:val="center"/>
            </w:pPr>
            <w:r>
              <w:t>15</w:t>
            </w:r>
          </w:p>
        </w:tc>
        <w:tc>
          <w:tcPr>
            <w:tcW w:w="1982" w:type="dxa"/>
          </w:tcPr>
          <w:p w14:paraId="605A7D4C" w14:textId="5B5D32A3" w:rsidR="00375190" w:rsidRDefault="00375190" w:rsidP="00C60063">
            <w:pPr>
              <w:keepNext/>
              <w:jc w:val="center"/>
            </w:pPr>
            <w:r>
              <w:t>-</w:t>
            </w:r>
          </w:p>
        </w:tc>
      </w:tr>
    </w:tbl>
    <w:p w14:paraId="4FF3D908" w14:textId="77777777" w:rsidR="00D77591" w:rsidRDefault="00D77591" w:rsidP="00D77591">
      <w:pPr>
        <w:pStyle w:val="ListParagraph"/>
        <w:ind w:left="450"/>
        <w:rPr>
          <w:b/>
          <w:bCs/>
        </w:rPr>
      </w:pPr>
    </w:p>
    <w:p w14:paraId="067DC22F" w14:textId="66B885DA" w:rsidR="00582712" w:rsidRPr="00331B6F" w:rsidRDefault="00582712" w:rsidP="00FF2590">
      <w:pPr>
        <w:pStyle w:val="ListParagraph"/>
        <w:numPr>
          <w:ilvl w:val="0"/>
          <w:numId w:val="48"/>
        </w:numPr>
        <w:ind w:left="450"/>
        <w:rPr>
          <w:b/>
          <w:bCs/>
          <w:rPrChange w:id="2260" w:author="Rafi Aziizi" w:date="2021-11-12T10:56:00Z">
            <w:rPr>
              <w:b/>
              <w:bCs/>
              <w:highlight w:val="cyan"/>
            </w:rPr>
          </w:rPrChange>
        </w:rPr>
      </w:pPr>
      <w:r w:rsidRPr="00331B6F">
        <w:rPr>
          <w:b/>
          <w:bCs/>
          <w:rPrChange w:id="2261" w:author="Rafi Aziizi" w:date="2021-11-12T10:56:00Z">
            <w:rPr>
              <w:b/>
              <w:bCs/>
              <w:highlight w:val="cyan"/>
            </w:rPr>
          </w:rPrChange>
        </w:rPr>
        <w:t>Tabel Siswa</w:t>
      </w:r>
    </w:p>
    <w:p w14:paraId="0A12B732" w14:textId="3F0B20EA" w:rsidR="009B575D" w:rsidRDefault="009B575D" w:rsidP="009B575D">
      <w:pPr>
        <w:ind w:firstLine="450"/>
        <w:rPr>
          <w:lang w:eastAsia="en-US"/>
        </w:rPr>
      </w:pPr>
      <w:r w:rsidRPr="009B575D">
        <w:t xml:space="preserve">Tabel </w:t>
      </w:r>
      <w:r w:rsidR="009E6E1E">
        <w:t>s</w:t>
      </w:r>
      <w:r>
        <w:t>iswa</w:t>
      </w:r>
      <w:r w:rsidRPr="009B575D">
        <w:t xml:space="preserve"> terdapat pada </w:t>
      </w:r>
      <w:r w:rsidRPr="009B575D">
        <w:rPr>
          <w:i/>
          <w:iCs/>
        </w:rPr>
        <w:t>class</w:t>
      </w:r>
      <w:r w:rsidRPr="009B575D">
        <w:t xml:space="preserve"> </w:t>
      </w:r>
      <w:r>
        <w:t>siswa</w:t>
      </w:r>
      <w:r w:rsidRPr="009B575D">
        <w:t xml:space="preserve">, dimana tabel ini memiliki beberapa </w:t>
      </w:r>
      <w:r w:rsidRPr="00D079EF">
        <w:rPr>
          <w:i/>
          <w:iCs/>
        </w:rPr>
        <w:t xml:space="preserve">field </w:t>
      </w:r>
      <w:r w:rsidRPr="009B575D">
        <w:t xml:space="preserve">seperti pada </w:t>
      </w:r>
      <w:r w:rsidRPr="00D77591">
        <w:rPr>
          <w:i/>
          <w:iCs/>
        </w:rPr>
        <w:t>table</w:t>
      </w:r>
      <w:r w:rsidR="00D77591">
        <w:rPr>
          <w:i/>
          <w:iCs/>
        </w:rPr>
        <w:t xml:space="preserve"> </w:t>
      </w:r>
      <w:r w:rsidR="00D77591">
        <w:t xml:space="preserve">3.19. table ini </w:t>
      </w:r>
      <w:r w:rsidRPr="009B575D">
        <w:t xml:space="preserve">berfungsi untuk mengelola data </w:t>
      </w:r>
      <w:r>
        <w:t>siswa</w:t>
      </w:r>
      <w:r w:rsidRPr="009B575D">
        <w:t xml:space="preserve"> yang tersedia pada sistem absensi.</w:t>
      </w:r>
    </w:p>
    <w:p w14:paraId="541B9257" w14:textId="491C1BC4" w:rsidR="00D77591" w:rsidRDefault="00D77591" w:rsidP="00FA382F">
      <w:pPr>
        <w:pStyle w:val="Caption"/>
        <w:keepNext/>
        <w:jc w:val="center"/>
      </w:pPr>
      <w:bookmarkStart w:id="2262" w:name="_Toc83115880"/>
      <w:r>
        <w:t xml:space="preserve">Table 3. </w:t>
      </w:r>
      <w:r w:rsidR="006720D0">
        <w:fldChar w:fldCharType="begin"/>
      </w:r>
      <w:r w:rsidR="006720D0">
        <w:instrText xml:space="preserve"> SEQ Table_3. \* ARABIC </w:instrText>
      </w:r>
      <w:r w:rsidR="006720D0">
        <w:fldChar w:fldCharType="separate"/>
      </w:r>
      <w:r w:rsidR="00A911C8">
        <w:rPr>
          <w:noProof/>
        </w:rPr>
        <w:t>19</w:t>
      </w:r>
      <w:r w:rsidR="006720D0">
        <w:fldChar w:fldCharType="end"/>
      </w:r>
      <w:r>
        <w:t xml:space="preserve"> </w:t>
      </w:r>
      <w:r w:rsidR="009E6E1E">
        <w:t xml:space="preserve">Perancangan  </w:t>
      </w:r>
      <w:r>
        <w:t>Tabel Siswa</w:t>
      </w:r>
      <w:bookmarkEnd w:id="2262"/>
    </w:p>
    <w:tbl>
      <w:tblPr>
        <w:tblStyle w:val="TableGrid"/>
        <w:tblW w:w="0" w:type="auto"/>
        <w:tblLook w:val="04A0" w:firstRow="1" w:lastRow="0" w:firstColumn="1" w:lastColumn="0" w:noHBand="0" w:noVBand="1"/>
      </w:tblPr>
      <w:tblGrid>
        <w:gridCol w:w="1981"/>
        <w:gridCol w:w="1982"/>
        <w:gridCol w:w="1982"/>
        <w:gridCol w:w="1982"/>
      </w:tblGrid>
      <w:tr w:rsidR="006828A2" w14:paraId="1753C562" w14:textId="77777777" w:rsidTr="00D77591">
        <w:tc>
          <w:tcPr>
            <w:tcW w:w="1981" w:type="dxa"/>
            <w:shd w:val="clear" w:color="auto" w:fill="9CC2E5" w:themeFill="accent5" w:themeFillTint="99"/>
          </w:tcPr>
          <w:p w14:paraId="3BBB92F8" w14:textId="77777777" w:rsidR="006828A2" w:rsidRPr="006828A2" w:rsidRDefault="006828A2" w:rsidP="00FE7724">
            <w:pPr>
              <w:jc w:val="center"/>
              <w:rPr>
                <w:b/>
                <w:bCs/>
              </w:rPr>
            </w:pPr>
            <w:r w:rsidRPr="006828A2">
              <w:rPr>
                <w:b/>
                <w:bCs/>
              </w:rPr>
              <w:t>Field</w:t>
            </w:r>
          </w:p>
        </w:tc>
        <w:tc>
          <w:tcPr>
            <w:tcW w:w="1982" w:type="dxa"/>
            <w:shd w:val="clear" w:color="auto" w:fill="9CC2E5" w:themeFill="accent5" w:themeFillTint="99"/>
          </w:tcPr>
          <w:p w14:paraId="260200AC" w14:textId="77777777" w:rsidR="006828A2" w:rsidRPr="006828A2" w:rsidRDefault="006828A2" w:rsidP="00FE7724">
            <w:pPr>
              <w:jc w:val="center"/>
              <w:rPr>
                <w:b/>
                <w:bCs/>
              </w:rPr>
            </w:pPr>
            <w:r w:rsidRPr="006828A2">
              <w:rPr>
                <w:b/>
                <w:bCs/>
              </w:rPr>
              <w:t>Type</w:t>
            </w:r>
          </w:p>
        </w:tc>
        <w:tc>
          <w:tcPr>
            <w:tcW w:w="1982" w:type="dxa"/>
            <w:shd w:val="clear" w:color="auto" w:fill="9CC2E5" w:themeFill="accent5" w:themeFillTint="99"/>
          </w:tcPr>
          <w:p w14:paraId="35E09263" w14:textId="77777777" w:rsidR="006828A2" w:rsidRPr="006828A2" w:rsidRDefault="006828A2" w:rsidP="00FE7724">
            <w:pPr>
              <w:jc w:val="center"/>
              <w:rPr>
                <w:b/>
                <w:bCs/>
              </w:rPr>
            </w:pPr>
            <w:r w:rsidRPr="006828A2">
              <w:rPr>
                <w:b/>
                <w:bCs/>
              </w:rPr>
              <w:t>Width</w:t>
            </w:r>
          </w:p>
        </w:tc>
        <w:tc>
          <w:tcPr>
            <w:tcW w:w="1982" w:type="dxa"/>
            <w:shd w:val="clear" w:color="auto" w:fill="9CC2E5" w:themeFill="accent5" w:themeFillTint="99"/>
          </w:tcPr>
          <w:p w14:paraId="035CB9E2" w14:textId="77777777" w:rsidR="006828A2" w:rsidRPr="006828A2" w:rsidRDefault="006828A2" w:rsidP="00FE7724">
            <w:pPr>
              <w:jc w:val="center"/>
              <w:rPr>
                <w:b/>
                <w:bCs/>
              </w:rPr>
            </w:pPr>
            <w:r w:rsidRPr="006828A2">
              <w:rPr>
                <w:b/>
                <w:bCs/>
              </w:rPr>
              <w:t>Key</w:t>
            </w:r>
          </w:p>
        </w:tc>
      </w:tr>
      <w:tr w:rsidR="006828A2" w14:paraId="01F34D85" w14:textId="77777777" w:rsidTr="00FE7724">
        <w:tc>
          <w:tcPr>
            <w:tcW w:w="1981" w:type="dxa"/>
          </w:tcPr>
          <w:p w14:paraId="03C7EF83" w14:textId="0A55FB3A" w:rsidR="006828A2" w:rsidRDefault="009B575D" w:rsidP="006828A2">
            <w:r>
              <w:t>nis</w:t>
            </w:r>
          </w:p>
        </w:tc>
        <w:tc>
          <w:tcPr>
            <w:tcW w:w="1982" w:type="dxa"/>
          </w:tcPr>
          <w:p w14:paraId="283C1CD4" w14:textId="1545B272" w:rsidR="006828A2" w:rsidRDefault="006828A2" w:rsidP="00C60063">
            <w:pPr>
              <w:jc w:val="center"/>
            </w:pPr>
            <w:r>
              <w:t>varchar</w:t>
            </w:r>
          </w:p>
        </w:tc>
        <w:tc>
          <w:tcPr>
            <w:tcW w:w="1982" w:type="dxa"/>
          </w:tcPr>
          <w:p w14:paraId="252AB940" w14:textId="31B98F84" w:rsidR="006828A2" w:rsidRDefault="006828A2" w:rsidP="00C60063">
            <w:pPr>
              <w:jc w:val="center"/>
            </w:pPr>
            <w:r>
              <w:t>15</w:t>
            </w:r>
          </w:p>
        </w:tc>
        <w:tc>
          <w:tcPr>
            <w:tcW w:w="1982" w:type="dxa"/>
          </w:tcPr>
          <w:p w14:paraId="7311839F" w14:textId="711A944B" w:rsidR="006828A2" w:rsidRDefault="006828A2" w:rsidP="00C60063">
            <w:pPr>
              <w:jc w:val="center"/>
            </w:pPr>
            <w:r>
              <w:t>Primary Key</w:t>
            </w:r>
          </w:p>
        </w:tc>
      </w:tr>
      <w:tr w:rsidR="006828A2" w14:paraId="6E249E5F" w14:textId="77777777" w:rsidTr="00FE7724">
        <w:tc>
          <w:tcPr>
            <w:tcW w:w="1981" w:type="dxa"/>
          </w:tcPr>
          <w:p w14:paraId="6DF1AA60" w14:textId="7E2275EA" w:rsidR="006828A2" w:rsidRDefault="009B575D" w:rsidP="006828A2">
            <w:r>
              <w:t>idrfid</w:t>
            </w:r>
          </w:p>
        </w:tc>
        <w:tc>
          <w:tcPr>
            <w:tcW w:w="1982" w:type="dxa"/>
          </w:tcPr>
          <w:p w14:paraId="6B221485" w14:textId="1A173678" w:rsidR="006828A2" w:rsidRPr="006828A2" w:rsidRDefault="006828A2" w:rsidP="00C60063">
            <w:pPr>
              <w:jc w:val="center"/>
            </w:pPr>
            <w:r w:rsidRPr="006828A2">
              <w:t>varchar</w:t>
            </w:r>
          </w:p>
        </w:tc>
        <w:tc>
          <w:tcPr>
            <w:tcW w:w="1982" w:type="dxa"/>
          </w:tcPr>
          <w:p w14:paraId="157A1599" w14:textId="36C37FD0" w:rsidR="006828A2" w:rsidRDefault="006828A2" w:rsidP="00C60063">
            <w:pPr>
              <w:jc w:val="center"/>
            </w:pPr>
            <w:r>
              <w:t>15</w:t>
            </w:r>
          </w:p>
        </w:tc>
        <w:tc>
          <w:tcPr>
            <w:tcW w:w="1982" w:type="dxa"/>
          </w:tcPr>
          <w:p w14:paraId="079B5BFD" w14:textId="7FF9CC6D" w:rsidR="006828A2" w:rsidRDefault="006828A2" w:rsidP="00C60063">
            <w:pPr>
              <w:jc w:val="center"/>
            </w:pPr>
            <w:r>
              <w:t>Foreign Key</w:t>
            </w:r>
          </w:p>
        </w:tc>
      </w:tr>
      <w:tr w:rsidR="006828A2" w14:paraId="32CBB16E" w14:textId="77777777" w:rsidTr="00FE7724">
        <w:tc>
          <w:tcPr>
            <w:tcW w:w="1981" w:type="dxa"/>
          </w:tcPr>
          <w:p w14:paraId="0DDC9BD3" w14:textId="5EFC3BEB" w:rsidR="006828A2" w:rsidRDefault="009B575D" w:rsidP="006828A2">
            <w:r>
              <w:t>nk</w:t>
            </w:r>
          </w:p>
        </w:tc>
        <w:tc>
          <w:tcPr>
            <w:tcW w:w="1982" w:type="dxa"/>
          </w:tcPr>
          <w:p w14:paraId="6352A420" w14:textId="6DED2621" w:rsidR="006828A2" w:rsidRPr="006828A2" w:rsidRDefault="006828A2" w:rsidP="00C60063">
            <w:pPr>
              <w:jc w:val="center"/>
            </w:pPr>
            <w:r w:rsidRPr="006828A2">
              <w:t>varchar</w:t>
            </w:r>
          </w:p>
        </w:tc>
        <w:tc>
          <w:tcPr>
            <w:tcW w:w="1982" w:type="dxa"/>
          </w:tcPr>
          <w:p w14:paraId="746F3B7C" w14:textId="050B25A2" w:rsidR="006828A2" w:rsidRDefault="006828A2" w:rsidP="00C60063">
            <w:pPr>
              <w:jc w:val="center"/>
            </w:pPr>
            <w:r>
              <w:t>15</w:t>
            </w:r>
          </w:p>
        </w:tc>
        <w:tc>
          <w:tcPr>
            <w:tcW w:w="1982" w:type="dxa"/>
          </w:tcPr>
          <w:p w14:paraId="6A49F869" w14:textId="363913C4" w:rsidR="006828A2" w:rsidRDefault="006828A2" w:rsidP="00C60063">
            <w:pPr>
              <w:jc w:val="center"/>
            </w:pPr>
            <w:r>
              <w:t>Foreign Key</w:t>
            </w:r>
          </w:p>
        </w:tc>
      </w:tr>
      <w:tr w:rsidR="006828A2" w14:paraId="24B24227" w14:textId="77777777" w:rsidTr="00FE7724">
        <w:tc>
          <w:tcPr>
            <w:tcW w:w="1981" w:type="dxa"/>
          </w:tcPr>
          <w:p w14:paraId="6C4EAF32" w14:textId="6E850AF8" w:rsidR="006828A2" w:rsidRDefault="009B575D" w:rsidP="006828A2">
            <w:r>
              <w:t>idwalikelas</w:t>
            </w:r>
          </w:p>
        </w:tc>
        <w:tc>
          <w:tcPr>
            <w:tcW w:w="1982" w:type="dxa"/>
          </w:tcPr>
          <w:p w14:paraId="21A401C9" w14:textId="25BCC1A6" w:rsidR="006828A2" w:rsidRPr="006828A2" w:rsidRDefault="006828A2" w:rsidP="00C60063">
            <w:pPr>
              <w:jc w:val="center"/>
            </w:pPr>
            <w:r w:rsidRPr="006828A2">
              <w:t>varchar</w:t>
            </w:r>
          </w:p>
        </w:tc>
        <w:tc>
          <w:tcPr>
            <w:tcW w:w="1982" w:type="dxa"/>
          </w:tcPr>
          <w:p w14:paraId="2BE52FCC" w14:textId="17AF6DE1" w:rsidR="006828A2" w:rsidRDefault="006828A2" w:rsidP="00C60063">
            <w:pPr>
              <w:jc w:val="center"/>
            </w:pPr>
            <w:r>
              <w:t>15</w:t>
            </w:r>
          </w:p>
        </w:tc>
        <w:tc>
          <w:tcPr>
            <w:tcW w:w="1982" w:type="dxa"/>
          </w:tcPr>
          <w:p w14:paraId="12676C4B" w14:textId="46B80657" w:rsidR="006828A2" w:rsidRDefault="006828A2" w:rsidP="00C60063">
            <w:pPr>
              <w:jc w:val="center"/>
            </w:pPr>
            <w:r>
              <w:t>Foreign Key</w:t>
            </w:r>
          </w:p>
        </w:tc>
      </w:tr>
      <w:tr w:rsidR="006828A2" w14:paraId="13210471" w14:textId="77777777" w:rsidTr="00FE7724">
        <w:tc>
          <w:tcPr>
            <w:tcW w:w="1981" w:type="dxa"/>
          </w:tcPr>
          <w:p w14:paraId="7023F797" w14:textId="5FDADA04" w:rsidR="006828A2" w:rsidRDefault="009B575D" w:rsidP="006828A2">
            <w:r>
              <w:t>nama</w:t>
            </w:r>
          </w:p>
        </w:tc>
        <w:tc>
          <w:tcPr>
            <w:tcW w:w="1982" w:type="dxa"/>
          </w:tcPr>
          <w:p w14:paraId="2EDE426F" w14:textId="0A3EED32" w:rsidR="006828A2" w:rsidRPr="006828A2" w:rsidRDefault="006828A2" w:rsidP="00C60063">
            <w:pPr>
              <w:jc w:val="center"/>
            </w:pPr>
            <w:r w:rsidRPr="006828A2">
              <w:t>varchar</w:t>
            </w:r>
          </w:p>
        </w:tc>
        <w:tc>
          <w:tcPr>
            <w:tcW w:w="1982" w:type="dxa"/>
          </w:tcPr>
          <w:p w14:paraId="1FA7696D" w14:textId="401702CA" w:rsidR="006828A2" w:rsidRDefault="006828A2" w:rsidP="00C60063">
            <w:pPr>
              <w:jc w:val="center"/>
            </w:pPr>
            <w:r>
              <w:t>45</w:t>
            </w:r>
          </w:p>
        </w:tc>
        <w:tc>
          <w:tcPr>
            <w:tcW w:w="1982" w:type="dxa"/>
          </w:tcPr>
          <w:p w14:paraId="748450EA" w14:textId="1CD82407" w:rsidR="006828A2" w:rsidRDefault="006828A2" w:rsidP="00C60063">
            <w:pPr>
              <w:jc w:val="center"/>
            </w:pPr>
            <w:r>
              <w:t>-</w:t>
            </w:r>
          </w:p>
        </w:tc>
      </w:tr>
      <w:tr w:rsidR="006828A2" w14:paraId="5080944B" w14:textId="77777777" w:rsidTr="00FE7724">
        <w:tc>
          <w:tcPr>
            <w:tcW w:w="1981" w:type="dxa"/>
          </w:tcPr>
          <w:p w14:paraId="79E8AB38" w14:textId="54E3DD2E" w:rsidR="006828A2" w:rsidRDefault="009B575D" w:rsidP="006828A2">
            <w:r>
              <w:t>alamat</w:t>
            </w:r>
          </w:p>
        </w:tc>
        <w:tc>
          <w:tcPr>
            <w:tcW w:w="1982" w:type="dxa"/>
          </w:tcPr>
          <w:p w14:paraId="6DFD8E55" w14:textId="5644B482" w:rsidR="006828A2" w:rsidRPr="006828A2" w:rsidRDefault="006828A2" w:rsidP="00C60063">
            <w:pPr>
              <w:jc w:val="center"/>
            </w:pPr>
            <w:r w:rsidRPr="006828A2">
              <w:t>varchar</w:t>
            </w:r>
          </w:p>
        </w:tc>
        <w:tc>
          <w:tcPr>
            <w:tcW w:w="1982" w:type="dxa"/>
          </w:tcPr>
          <w:p w14:paraId="334A50FC" w14:textId="4DD2E61C" w:rsidR="006828A2" w:rsidRDefault="006828A2" w:rsidP="00C60063">
            <w:pPr>
              <w:jc w:val="center"/>
            </w:pPr>
            <w:r>
              <w:t>45</w:t>
            </w:r>
          </w:p>
        </w:tc>
        <w:tc>
          <w:tcPr>
            <w:tcW w:w="1982" w:type="dxa"/>
          </w:tcPr>
          <w:p w14:paraId="4511A1FF" w14:textId="1EEA551D" w:rsidR="006828A2" w:rsidRDefault="006828A2" w:rsidP="00C60063">
            <w:pPr>
              <w:jc w:val="center"/>
            </w:pPr>
            <w:r>
              <w:t>-</w:t>
            </w:r>
          </w:p>
        </w:tc>
      </w:tr>
      <w:tr w:rsidR="006828A2" w14:paraId="69C66860" w14:textId="77777777" w:rsidTr="00FE7724">
        <w:tc>
          <w:tcPr>
            <w:tcW w:w="1981" w:type="dxa"/>
          </w:tcPr>
          <w:p w14:paraId="2B8A4F70" w14:textId="38A04B08" w:rsidR="006828A2" w:rsidRDefault="009B575D" w:rsidP="006828A2">
            <w:r>
              <w:t>jeniskelamin</w:t>
            </w:r>
          </w:p>
        </w:tc>
        <w:tc>
          <w:tcPr>
            <w:tcW w:w="1982" w:type="dxa"/>
          </w:tcPr>
          <w:p w14:paraId="74164736" w14:textId="17122841" w:rsidR="006828A2" w:rsidRPr="006828A2" w:rsidRDefault="006828A2" w:rsidP="00C60063">
            <w:pPr>
              <w:jc w:val="center"/>
            </w:pPr>
            <w:r w:rsidRPr="006828A2">
              <w:t>varchar</w:t>
            </w:r>
          </w:p>
        </w:tc>
        <w:tc>
          <w:tcPr>
            <w:tcW w:w="1982" w:type="dxa"/>
          </w:tcPr>
          <w:p w14:paraId="15B6E66B" w14:textId="2ED29B23" w:rsidR="006828A2" w:rsidRDefault="006828A2" w:rsidP="00C60063">
            <w:pPr>
              <w:jc w:val="center"/>
            </w:pPr>
            <w:r>
              <w:t>15</w:t>
            </w:r>
          </w:p>
        </w:tc>
        <w:tc>
          <w:tcPr>
            <w:tcW w:w="1982" w:type="dxa"/>
          </w:tcPr>
          <w:p w14:paraId="24B25DD5" w14:textId="1ED00E48" w:rsidR="006828A2" w:rsidRDefault="006828A2" w:rsidP="00C60063">
            <w:pPr>
              <w:jc w:val="center"/>
            </w:pPr>
            <w:r>
              <w:t>-</w:t>
            </w:r>
          </w:p>
        </w:tc>
      </w:tr>
      <w:tr w:rsidR="006828A2" w14:paraId="2C09ABFD" w14:textId="77777777" w:rsidTr="00FE7724">
        <w:tc>
          <w:tcPr>
            <w:tcW w:w="1981" w:type="dxa"/>
          </w:tcPr>
          <w:p w14:paraId="19080CC6" w14:textId="481A667D" w:rsidR="006828A2" w:rsidRDefault="009B575D" w:rsidP="006828A2">
            <w:r>
              <w:t>email</w:t>
            </w:r>
          </w:p>
        </w:tc>
        <w:tc>
          <w:tcPr>
            <w:tcW w:w="1982" w:type="dxa"/>
          </w:tcPr>
          <w:p w14:paraId="64DECFDC" w14:textId="547748F5" w:rsidR="006828A2" w:rsidRPr="006828A2" w:rsidRDefault="006828A2" w:rsidP="00C60063">
            <w:pPr>
              <w:jc w:val="center"/>
            </w:pPr>
            <w:r w:rsidRPr="006828A2">
              <w:t>varchar</w:t>
            </w:r>
          </w:p>
        </w:tc>
        <w:tc>
          <w:tcPr>
            <w:tcW w:w="1982" w:type="dxa"/>
          </w:tcPr>
          <w:p w14:paraId="52D91325" w14:textId="609654D2" w:rsidR="006828A2" w:rsidRDefault="006828A2" w:rsidP="00C60063">
            <w:pPr>
              <w:jc w:val="center"/>
            </w:pPr>
            <w:r>
              <w:t>45</w:t>
            </w:r>
          </w:p>
        </w:tc>
        <w:tc>
          <w:tcPr>
            <w:tcW w:w="1982" w:type="dxa"/>
          </w:tcPr>
          <w:p w14:paraId="6CC065AE" w14:textId="2EC0A458" w:rsidR="006828A2" w:rsidRDefault="006828A2" w:rsidP="00C60063">
            <w:pPr>
              <w:jc w:val="center"/>
            </w:pPr>
            <w:r>
              <w:t>-</w:t>
            </w:r>
          </w:p>
        </w:tc>
      </w:tr>
      <w:tr w:rsidR="006828A2" w14:paraId="3DA0FA24" w14:textId="77777777" w:rsidTr="00FE7724">
        <w:tc>
          <w:tcPr>
            <w:tcW w:w="1981" w:type="dxa"/>
          </w:tcPr>
          <w:p w14:paraId="2AF4C319" w14:textId="59EF1D56" w:rsidR="006828A2" w:rsidRDefault="009B575D" w:rsidP="006828A2">
            <w:r>
              <w:t>notlp</w:t>
            </w:r>
          </w:p>
        </w:tc>
        <w:tc>
          <w:tcPr>
            <w:tcW w:w="1982" w:type="dxa"/>
          </w:tcPr>
          <w:p w14:paraId="0AED5DCB" w14:textId="65BEED3D" w:rsidR="006828A2" w:rsidRPr="006828A2" w:rsidRDefault="006828A2" w:rsidP="00C60063">
            <w:pPr>
              <w:jc w:val="center"/>
            </w:pPr>
            <w:r w:rsidRPr="006828A2">
              <w:t>varchar</w:t>
            </w:r>
          </w:p>
        </w:tc>
        <w:tc>
          <w:tcPr>
            <w:tcW w:w="1982" w:type="dxa"/>
          </w:tcPr>
          <w:p w14:paraId="4F33E1B4" w14:textId="0240E498" w:rsidR="006828A2" w:rsidRDefault="006828A2" w:rsidP="00C60063">
            <w:pPr>
              <w:jc w:val="center"/>
            </w:pPr>
            <w:r>
              <w:t>15</w:t>
            </w:r>
          </w:p>
        </w:tc>
        <w:tc>
          <w:tcPr>
            <w:tcW w:w="1982" w:type="dxa"/>
          </w:tcPr>
          <w:p w14:paraId="14668FA2" w14:textId="2F6D82AF" w:rsidR="006828A2" w:rsidRDefault="006828A2" w:rsidP="00C60063">
            <w:pPr>
              <w:jc w:val="center"/>
            </w:pPr>
            <w:r>
              <w:t>-</w:t>
            </w:r>
          </w:p>
        </w:tc>
      </w:tr>
      <w:tr w:rsidR="006828A2" w14:paraId="6082C201" w14:textId="77777777" w:rsidTr="00FE7724">
        <w:tc>
          <w:tcPr>
            <w:tcW w:w="1981" w:type="dxa"/>
          </w:tcPr>
          <w:p w14:paraId="7620163B" w14:textId="0CB2AFE9" w:rsidR="006828A2" w:rsidRDefault="009B575D" w:rsidP="006828A2">
            <w:r>
              <w:t>namaortu</w:t>
            </w:r>
          </w:p>
        </w:tc>
        <w:tc>
          <w:tcPr>
            <w:tcW w:w="1982" w:type="dxa"/>
          </w:tcPr>
          <w:p w14:paraId="4801DEA1" w14:textId="6A265652" w:rsidR="006828A2" w:rsidRPr="006828A2" w:rsidRDefault="006828A2" w:rsidP="00C60063">
            <w:pPr>
              <w:jc w:val="center"/>
            </w:pPr>
            <w:r w:rsidRPr="006828A2">
              <w:t>varchar</w:t>
            </w:r>
          </w:p>
        </w:tc>
        <w:tc>
          <w:tcPr>
            <w:tcW w:w="1982" w:type="dxa"/>
          </w:tcPr>
          <w:p w14:paraId="0AC69072" w14:textId="0E8E48B4" w:rsidR="006828A2" w:rsidRDefault="006828A2" w:rsidP="00C60063">
            <w:pPr>
              <w:jc w:val="center"/>
            </w:pPr>
            <w:r>
              <w:t>15</w:t>
            </w:r>
          </w:p>
        </w:tc>
        <w:tc>
          <w:tcPr>
            <w:tcW w:w="1982" w:type="dxa"/>
          </w:tcPr>
          <w:p w14:paraId="7EA0239A" w14:textId="173B4EB1" w:rsidR="006828A2" w:rsidRDefault="006828A2" w:rsidP="00C60063">
            <w:pPr>
              <w:jc w:val="center"/>
            </w:pPr>
            <w:r>
              <w:t>-</w:t>
            </w:r>
          </w:p>
        </w:tc>
      </w:tr>
      <w:tr w:rsidR="006828A2" w14:paraId="57ACF495" w14:textId="77777777" w:rsidTr="00FE7724">
        <w:tc>
          <w:tcPr>
            <w:tcW w:w="1981" w:type="dxa"/>
          </w:tcPr>
          <w:p w14:paraId="035DC3EB" w14:textId="00255163" w:rsidR="006828A2" w:rsidRDefault="009B575D" w:rsidP="006828A2">
            <w:r>
              <w:lastRenderedPageBreak/>
              <w:t>noortu</w:t>
            </w:r>
          </w:p>
        </w:tc>
        <w:tc>
          <w:tcPr>
            <w:tcW w:w="1982" w:type="dxa"/>
          </w:tcPr>
          <w:p w14:paraId="3F31B8DB" w14:textId="0331D410" w:rsidR="006828A2" w:rsidRPr="006828A2" w:rsidRDefault="006828A2" w:rsidP="00C60063">
            <w:pPr>
              <w:jc w:val="center"/>
            </w:pPr>
            <w:r w:rsidRPr="006828A2">
              <w:t>varchar</w:t>
            </w:r>
          </w:p>
        </w:tc>
        <w:tc>
          <w:tcPr>
            <w:tcW w:w="1982" w:type="dxa"/>
          </w:tcPr>
          <w:p w14:paraId="718D8305" w14:textId="0387DEB0" w:rsidR="006828A2" w:rsidRDefault="006828A2" w:rsidP="00C60063">
            <w:pPr>
              <w:jc w:val="center"/>
            </w:pPr>
            <w:r>
              <w:t>15</w:t>
            </w:r>
          </w:p>
        </w:tc>
        <w:tc>
          <w:tcPr>
            <w:tcW w:w="1982" w:type="dxa"/>
          </w:tcPr>
          <w:p w14:paraId="5CE8525F" w14:textId="59468AFB" w:rsidR="006828A2" w:rsidRDefault="006828A2" w:rsidP="00C60063">
            <w:pPr>
              <w:keepNext/>
              <w:jc w:val="center"/>
            </w:pPr>
            <w:r>
              <w:t>-</w:t>
            </w:r>
          </w:p>
        </w:tc>
      </w:tr>
      <w:tr w:rsidR="00375190" w14:paraId="3C3AA41B" w14:textId="77777777" w:rsidTr="00FE7724">
        <w:tc>
          <w:tcPr>
            <w:tcW w:w="1981" w:type="dxa"/>
          </w:tcPr>
          <w:p w14:paraId="66576E7A" w14:textId="3A03D2C3" w:rsidR="00375190" w:rsidRDefault="00375190" w:rsidP="006828A2">
            <w:r>
              <w:t>status</w:t>
            </w:r>
          </w:p>
        </w:tc>
        <w:tc>
          <w:tcPr>
            <w:tcW w:w="1982" w:type="dxa"/>
          </w:tcPr>
          <w:p w14:paraId="43361B02" w14:textId="4E32652C" w:rsidR="00375190" w:rsidRPr="006828A2" w:rsidRDefault="00375190" w:rsidP="00C60063">
            <w:pPr>
              <w:jc w:val="center"/>
            </w:pPr>
            <w:r>
              <w:t>varchar</w:t>
            </w:r>
          </w:p>
        </w:tc>
        <w:tc>
          <w:tcPr>
            <w:tcW w:w="1982" w:type="dxa"/>
          </w:tcPr>
          <w:p w14:paraId="0DB6E9A8" w14:textId="4C9182E1" w:rsidR="00375190" w:rsidRDefault="00375190" w:rsidP="00C60063">
            <w:pPr>
              <w:jc w:val="center"/>
            </w:pPr>
            <w:r>
              <w:t>15</w:t>
            </w:r>
          </w:p>
        </w:tc>
        <w:tc>
          <w:tcPr>
            <w:tcW w:w="1982" w:type="dxa"/>
          </w:tcPr>
          <w:p w14:paraId="3D2E81E9" w14:textId="0556D446" w:rsidR="00375190" w:rsidRDefault="00375190" w:rsidP="00C60063">
            <w:pPr>
              <w:keepNext/>
              <w:jc w:val="center"/>
            </w:pPr>
            <w:r>
              <w:t>-</w:t>
            </w:r>
          </w:p>
        </w:tc>
      </w:tr>
    </w:tbl>
    <w:p w14:paraId="41A0DFFF" w14:textId="77777777" w:rsidR="00D77591" w:rsidRDefault="00D77591" w:rsidP="00D77591">
      <w:pPr>
        <w:pStyle w:val="ListParagraph"/>
        <w:ind w:left="450"/>
      </w:pPr>
    </w:p>
    <w:p w14:paraId="2A9C9676" w14:textId="57F08811" w:rsidR="00582712" w:rsidRPr="00331B6F" w:rsidRDefault="00582712" w:rsidP="00FF2590">
      <w:pPr>
        <w:pStyle w:val="ListParagraph"/>
        <w:numPr>
          <w:ilvl w:val="0"/>
          <w:numId w:val="48"/>
        </w:numPr>
        <w:ind w:left="450"/>
        <w:rPr>
          <w:b/>
          <w:bCs/>
          <w:rPrChange w:id="2263" w:author="Rafi Aziizi" w:date="2021-11-12T10:56:00Z">
            <w:rPr>
              <w:b/>
              <w:bCs/>
              <w:highlight w:val="cyan"/>
            </w:rPr>
          </w:rPrChange>
        </w:rPr>
      </w:pPr>
      <w:r w:rsidRPr="00331B6F">
        <w:rPr>
          <w:b/>
          <w:bCs/>
          <w:rPrChange w:id="2264" w:author="Rafi Aziizi" w:date="2021-11-12T10:56:00Z">
            <w:rPr>
              <w:b/>
              <w:bCs/>
              <w:highlight w:val="cyan"/>
            </w:rPr>
          </w:rPrChange>
        </w:rPr>
        <w:t>Tabel Absen</w:t>
      </w:r>
    </w:p>
    <w:p w14:paraId="1927825F" w14:textId="2D23AA39" w:rsidR="009B575D" w:rsidRDefault="009B575D" w:rsidP="009B575D">
      <w:pPr>
        <w:ind w:firstLine="450"/>
        <w:rPr>
          <w:lang w:eastAsia="en-US"/>
        </w:rPr>
      </w:pPr>
      <w:r w:rsidRPr="009B575D">
        <w:t xml:space="preserve">Tabel </w:t>
      </w:r>
      <w:r w:rsidR="009E6E1E">
        <w:t>a</w:t>
      </w:r>
      <w:r>
        <w:t>bsen</w:t>
      </w:r>
      <w:r w:rsidRPr="009B575D">
        <w:t xml:space="preserve"> terdapat pada </w:t>
      </w:r>
      <w:r w:rsidRPr="009B575D">
        <w:rPr>
          <w:i/>
          <w:iCs/>
        </w:rPr>
        <w:t>class</w:t>
      </w:r>
      <w:r w:rsidRPr="009B575D">
        <w:t xml:space="preserve"> </w:t>
      </w:r>
      <w:r>
        <w:t>absen</w:t>
      </w:r>
      <w:r w:rsidRPr="009B575D">
        <w:t xml:space="preserve">, dimana tabel ini memiliki beberapa </w:t>
      </w:r>
      <w:r w:rsidRPr="00D079EF">
        <w:rPr>
          <w:i/>
          <w:iCs/>
        </w:rPr>
        <w:t>field</w:t>
      </w:r>
      <w:r w:rsidRPr="009B575D">
        <w:t xml:space="preserve"> seperti pada </w:t>
      </w:r>
      <w:r w:rsidRPr="00D079EF">
        <w:rPr>
          <w:i/>
          <w:iCs/>
        </w:rPr>
        <w:t>tabl</w:t>
      </w:r>
      <w:r w:rsidR="00D079EF">
        <w:rPr>
          <w:i/>
          <w:iCs/>
        </w:rPr>
        <w:t xml:space="preserve">e 3.20. </w:t>
      </w:r>
      <w:r w:rsidR="00D079EF" w:rsidRPr="00D079EF">
        <w:t xml:space="preserve">Adapun </w:t>
      </w:r>
      <w:r w:rsidRPr="009B575D">
        <w:t xml:space="preserve">fungsi </w:t>
      </w:r>
      <w:r w:rsidR="00D079EF">
        <w:t xml:space="preserve">dari tabel ini yaitu </w:t>
      </w:r>
      <w:r w:rsidRPr="009B575D">
        <w:t xml:space="preserve">untuk mengelola data </w:t>
      </w:r>
      <w:r>
        <w:t>absen</w:t>
      </w:r>
      <w:r w:rsidRPr="009B575D">
        <w:t xml:space="preserve"> yang tersedia pada sistem absensi.</w:t>
      </w:r>
    </w:p>
    <w:p w14:paraId="29E5C62A" w14:textId="0F2CD835" w:rsidR="00D77591" w:rsidRDefault="00D77591" w:rsidP="00FA382F">
      <w:pPr>
        <w:pStyle w:val="Caption"/>
        <w:keepNext/>
        <w:jc w:val="center"/>
      </w:pPr>
      <w:bookmarkStart w:id="2265" w:name="_Toc83115881"/>
      <w:r>
        <w:t xml:space="preserve">Table 3. </w:t>
      </w:r>
      <w:r w:rsidR="006720D0">
        <w:fldChar w:fldCharType="begin"/>
      </w:r>
      <w:r w:rsidR="006720D0">
        <w:instrText xml:space="preserve"> SEQ Table_3. \* ARABIC </w:instrText>
      </w:r>
      <w:r w:rsidR="006720D0">
        <w:fldChar w:fldCharType="separate"/>
      </w:r>
      <w:r w:rsidR="00A911C8">
        <w:rPr>
          <w:noProof/>
        </w:rPr>
        <w:t>20</w:t>
      </w:r>
      <w:r w:rsidR="006720D0">
        <w:fldChar w:fldCharType="end"/>
      </w:r>
      <w:r>
        <w:t xml:space="preserve"> </w:t>
      </w:r>
      <w:r w:rsidR="009E6E1E">
        <w:t xml:space="preserve">Perancangan </w:t>
      </w:r>
      <w:r>
        <w:t>Tabel Absen</w:t>
      </w:r>
      <w:bookmarkEnd w:id="2265"/>
    </w:p>
    <w:tbl>
      <w:tblPr>
        <w:tblStyle w:val="TableGrid"/>
        <w:tblW w:w="0" w:type="auto"/>
        <w:tblLook w:val="04A0" w:firstRow="1" w:lastRow="0" w:firstColumn="1" w:lastColumn="0" w:noHBand="0" w:noVBand="1"/>
      </w:tblPr>
      <w:tblGrid>
        <w:gridCol w:w="1981"/>
        <w:gridCol w:w="1982"/>
        <w:gridCol w:w="1982"/>
        <w:gridCol w:w="1982"/>
      </w:tblGrid>
      <w:tr w:rsidR="006828A2" w14:paraId="75A1C0BF" w14:textId="77777777" w:rsidTr="00D77591">
        <w:tc>
          <w:tcPr>
            <w:tcW w:w="1981" w:type="dxa"/>
            <w:shd w:val="clear" w:color="auto" w:fill="9CC2E5" w:themeFill="accent5" w:themeFillTint="99"/>
          </w:tcPr>
          <w:p w14:paraId="1C3D1AC3" w14:textId="77777777" w:rsidR="006828A2" w:rsidRPr="006828A2" w:rsidRDefault="006828A2" w:rsidP="00FE7724">
            <w:pPr>
              <w:jc w:val="center"/>
              <w:rPr>
                <w:b/>
                <w:bCs/>
              </w:rPr>
            </w:pPr>
            <w:r w:rsidRPr="006828A2">
              <w:rPr>
                <w:b/>
                <w:bCs/>
              </w:rPr>
              <w:t>Field</w:t>
            </w:r>
          </w:p>
        </w:tc>
        <w:tc>
          <w:tcPr>
            <w:tcW w:w="1982" w:type="dxa"/>
            <w:shd w:val="clear" w:color="auto" w:fill="9CC2E5" w:themeFill="accent5" w:themeFillTint="99"/>
          </w:tcPr>
          <w:p w14:paraId="6F386655" w14:textId="77777777" w:rsidR="006828A2" w:rsidRPr="006828A2" w:rsidRDefault="006828A2" w:rsidP="00FE7724">
            <w:pPr>
              <w:jc w:val="center"/>
              <w:rPr>
                <w:b/>
                <w:bCs/>
              </w:rPr>
            </w:pPr>
            <w:r w:rsidRPr="006828A2">
              <w:rPr>
                <w:b/>
                <w:bCs/>
              </w:rPr>
              <w:t>Type</w:t>
            </w:r>
          </w:p>
        </w:tc>
        <w:tc>
          <w:tcPr>
            <w:tcW w:w="1982" w:type="dxa"/>
            <w:shd w:val="clear" w:color="auto" w:fill="9CC2E5" w:themeFill="accent5" w:themeFillTint="99"/>
          </w:tcPr>
          <w:p w14:paraId="61BAAD42" w14:textId="77777777" w:rsidR="006828A2" w:rsidRPr="006828A2" w:rsidRDefault="006828A2" w:rsidP="00FE7724">
            <w:pPr>
              <w:jc w:val="center"/>
              <w:rPr>
                <w:b/>
                <w:bCs/>
              </w:rPr>
            </w:pPr>
            <w:r w:rsidRPr="006828A2">
              <w:rPr>
                <w:b/>
                <w:bCs/>
              </w:rPr>
              <w:t>Width</w:t>
            </w:r>
          </w:p>
        </w:tc>
        <w:tc>
          <w:tcPr>
            <w:tcW w:w="1982" w:type="dxa"/>
            <w:shd w:val="clear" w:color="auto" w:fill="9CC2E5" w:themeFill="accent5" w:themeFillTint="99"/>
          </w:tcPr>
          <w:p w14:paraId="5195A9D9" w14:textId="77777777" w:rsidR="006828A2" w:rsidRPr="006828A2" w:rsidRDefault="006828A2" w:rsidP="00FE7724">
            <w:pPr>
              <w:jc w:val="center"/>
              <w:rPr>
                <w:b/>
                <w:bCs/>
              </w:rPr>
            </w:pPr>
            <w:r w:rsidRPr="006828A2">
              <w:rPr>
                <w:b/>
                <w:bCs/>
              </w:rPr>
              <w:t>Key</w:t>
            </w:r>
          </w:p>
        </w:tc>
      </w:tr>
      <w:tr w:rsidR="006828A2" w14:paraId="36708A17" w14:textId="77777777" w:rsidTr="00FE7724">
        <w:tc>
          <w:tcPr>
            <w:tcW w:w="1981" w:type="dxa"/>
          </w:tcPr>
          <w:p w14:paraId="596C5433" w14:textId="3352FE27" w:rsidR="006828A2" w:rsidRDefault="00C62D5D" w:rsidP="00FE7724">
            <w:r>
              <w:t>idabsen</w:t>
            </w:r>
          </w:p>
        </w:tc>
        <w:tc>
          <w:tcPr>
            <w:tcW w:w="1982" w:type="dxa"/>
          </w:tcPr>
          <w:p w14:paraId="2BE70943" w14:textId="20738A02" w:rsidR="006828A2" w:rsidRDefault="00156F99" w:rsidP="00C60063">
            <w:pPr>
              <w:jc w:val="center"/>
            </w:pPr>
            <w:r>
              <w:t>int</w:t>
            </w:r>
            <w:ins w:id="2266" w:author="Rafi Aziizi" w:date="2021-11-12T10:49:00Z">
              <w:r w:rsidR="007C5FA9">
                <w:t>eger</w:t>
              </w:r>
            </w:ins>
          </w:p>
        </w:tc>
        <w:tc>
          <w:tcPr>
            <w:tcW w:w="1982" w:type="dxa"/>
          </w:tcPr>
          <w:p w14:paraId="595B15EC" w14:textId="7CC11B9D" w:rsidR="006828A2" w:rsidRDefault="00156F99" w:rsidP="00C60063">
            <w:pPr>
              <w:jc w:val="center"/>
            </w:pPr>
            <w:r>
              <w:t>25</w:t>
            </w:r>
            <w:r w:rsidR="006828A2">
              <w:t>5</w:t>
            </w:r>
          </w:p>
        </w:tc>
        <w:tc>
          <w:tcPr>
            <w:tcW w:w="1982" w:type="dxa"/>
          </w:tcPr>
          <w:p w14:paraId="1664DC9F" w14:textId="45927B88" w:rsidR="006828A2" w:rsidRDefault="00C62D5D" w:rsidP="00C60063">
            <w:pPr>
              <w:jc w:val="center"/>
            </w:pPr>
            <w:r>
              <w:t>Primary Key</w:t>
            </w:r>
          </w:p>
        </w:tc>
      </w:tr>
      <w:tr w:rsidR="00C62D5D" w14:paraId="6A6326F1" w14:textId="77777777" w:rsidTr="00FE7724">
        <w:tc>
          <w:tcPr>
            <w:tcW w:w="1981" w:type="dxa"/>
          </w:tcPr>
          <w:p w14:paraId="166E7564" w14:textId="4A385ECE" w:rsidR="00C62D5D" w:rsidRDefault="00C62D5D" w:rsidP="00C62D5D">
            <w:r>
              <w:t>idrfid</w:t>
            </w:r>
          </w:p>
        </w:tc>
        <w:tc>
          <w:tcPr>
            <w:tcW w:w="1982" w:type="dxa"/>
          </w:tcPr>
          <w:p w14:paraId="269A396C" w14:textId="18AB5DA5" w:rsidR="00C62D5D" w:rsidRDefault="00462CE8" w:rsidP="00C60063">
            <w:pPr>
              <w:jc w:val="center"/>
            </w:pPr>
            <w:r>
              <w:t>varchar</w:t>
            </w:r>
          </w:p>
        </w:tc>
        <w:tc>
          <w:tcPr>
            <w:tcW w:w="1982" w:type="dxa"/>
          </w:tcPr>
          <w:p w14:paraId="0599B1A4" w14:textId="67443764" w:rsidR="00C62D5D" w:rsidRDefault="00C62D5D" w:rsidP="00C60063">
            <w:pPr>
              <w:jc w:val="center"/>
            </w:pPr>
            <w:r>
              <w:t>15</w:t>
            </w:r>
          </w:p>
        </w:tc>
        <w:tc>
          <w:tcPr>
            <w:tcW w:w="1982" w:type="dxa"/>
          </w:tcPr>
          <w:p w14:paraId="7440860A" w14:textId="5CD56615" w:rsidR="00C62D5D" w:rsidRDefault="00C62D5D" w:rsidP="00C60063">
            <w:pPr>
              <w:jc w:val="center"/>
            </w:pPr>
            <w:r>
              <w:t>Foreign Key</w:t>
            </w:r>
          </w:p>
        </w:tc>
      </w:tr>
      <w:tr w:rsidR="00C62D5D" w14:paraId="0CB82C08" w14:textId="77777777" w:rsidTr="00FE7724">
        <w:tc>
          <w:tcPr>
            <w:tcW w:w="1981" w:type="dxa"/>
          </w:tcPr>
          <w:p w14:paraId="78D9C862" w14:textId="7CD54675" w:rsidR="00C62D5D" w:rsidRDefault="00C62D5D" w:rsidP="00C62D5D">
            <w:r>
              <w:t>nk</w:t>
            </w:r>
          </w:p>
        </w:tc>
        <w:tc>
          <w:tcPr>
            <w:tcW w:w="1982" w:type="dxa"/>
          </w:tcPr>
          <w:p w14:paraId="55E959D3" w14:textId="4A4C61BA" w:rsidR="00C62D5D" w:rsidRDefault="00462CE8" w:rsidP="00C60063">
            <w:pPr>
              <w:jc w:val="center"/>
            </w:pPr>
            <w:r>
              <w:t>varchar</w:t>
            </w:r>
          </w:p>
        </w:tc>
        <w:tc>
          <w:tcPr>
            <w:tcW w:w="1982" w:type="dxa"/>
          </w:tcPr>
          <w:p w14:paraId="7427E82A" w14:textId="10BC492F" w:rsidR="00C62D5D" w:rsidRDefault="00C62D5D" w:rsidP="00C60063">
            <w:pPr>
              <w:jc w:val="center"/>
            </w:pPr>
            <w:r>
              <w:t>15</w:t>
            </w:r>
          </w:p>
        </w:tc>
        <w:tc>
          <w:tcPr>
            <w:tcW w:w="1982" w:type="dxa"/>
          </w:tcPr>
          <w:p w14:paraId="3A027E68" w14:textId="2058BCB4" w:rsidR="00C62D5D" w:rsidRDefault="00C62D5D" w:rsidP="00C60063">
            <w:pPr>
              <w:jc w:val="center"/>
            </w:pPr>
            <w:r>
              <w:t>Foreign Key</w:t>
            </w:r>
          </w:p>
        </w:tc>
      </w:tr>
      <w:tr w:rsidR="00C62D5D" w14:paraId="307CF584" w14:textId="77777777" w:rsidTr="00FE7724">
        <w:tc>
          <w:tcPr>
            <w:tcW w:w="1981" w:type="dxa"/>
          </w:tcPr>
          <w:p w14:paraId="6EF16DAE" w14:textId="2880F5AA" w:rsidR="00C62D5D" w:rsidRDefault="00C62D5D" w:rsidP="00C62D5D">
            <w:r>
              <w:t>nis</w:t>
            </w:r>
          </w:p>
        </w:tc>
        <w:tc>
          <w:tcPr>
            <w:tcW w:w="1982" w:type="dxa"/>
          </w:tcPr>
          <w:p w14:paraId="3F09957C" w14:textId="4E2164B8" w:rsidR="00C62D5D" w:rsidRDefault="00462CE8" w:rsidP="00C60063">
            <w:pPr>
              <w:jc w:val="center"/>
            </w:pPr>
            <w:r>
              <w:t>varchar</w:t>
            </w:r>
          </w:p>
        </w:tc>
        <w:tc>
          <w:tcPr>
            <w:tcW w:w="1982" w:type="dxa"/>
          </w:tcPr>
          <w:p w14:paraId="6DB897D3" w14:textId="00B053AF" w:rsidR="00C62D5D" w:rsidRDefault="00C62D5D" w:rsidP="00C60063">
            <w:pPr>
              <w:jc w:val="center"/>
            </w:pPr>
            <w:r>
              <w:t>15</w:t>
            </w:r>
          </w:p>
        </w:tc>
        <w:tc>
          <w:tcPr>
            <w:tcW w:w="1982" w:type="dxa"/>
          </w:tcPr>
          <w:p w14:paraId="5DA57B6D" w14:textId="45B830A4" w:rsidR="00C62D5D" w:rsidRDefault="00C62D5D" w:rsidP="00C60063">
            <w:pPr>
              <w:jc w:val="center"/>
            </w:pPr>
            <w:r>
              <w:t>Foreign Key</w:t>
            </w:r>
          </w:p>
        </w:tc>
      </w:tr>
      <w:tr w:rsidR="00C62D5D" w14:paraId="7D041431" w14:textId="77777777" w:rsidTr="00FE7724">
        <w:tc>
          <w:tcPr>
            <w:tcW w:w="1981" w:type="dxa"/>
          </w:tcPr>
          <w:p w14:paraId="2F78A1E1" w14:textId="4CEC190A" w:rsidR="00C62D5D" w:rsidRDefault="00C62D5D" w:rsidP="00C62D5D">
            <w:r>
              <w:t>nama</w:t>
            </w:r>
          </w:p>
        </w:tc>
        <w:tc>
          <w:tcPr>
            <w:tcW w:w="1982" w:type="dxa"/>
          </w:tcPr>
          <w:p w14:paraId="41E6F0E8" w14:textId="6D03169C" w:rsidR="00C62D5D" w:rsidRDefault="00462CE8" w:rsidP="00C60063">
            <w:pPr>
              <w:jc w:val="center"/>
            </w:pPr>
            <w:r>
              <w:t>varchar</w:t>
            </w:r>
          </w:p>
        </w:tc>
        <w:tc>
          <w:tcPr>
            <w:tcW w:w="1982" w:type="dxa"/>
          </w:tcPr>
          <w:p w14:paraId="53B4C8A6" w14:textId="617E2666" w:rsidR="00C62D5D" w:rsidRDefault="00C62D5D" w:rsidP="00C60063">
            <w:pPr>
              <w:jc w:val="center"/>
            </w:pPr>
            <w:r>
              <w:t>45</w:t>
            </w:r>
          </w:p>
        </w:tc>
        <w:tc>
          <w:tcPr>
            <w:tcW w:w="1982" w:type="dxa"/>
          </w:tcPr>
          <w:p w14:paraId="59827660" w14:textId="462ECA76" w:rsidR="00C62D5D" w:rsidRDefault="00C62D5D" w:rsidP="00C60063">
            <w:pPr>
              <w:jc w:val="center"/>
            </w:pPr>
            <w:r>
              <w:t>-</w:t>
            </w:r>
          </w:p>
        </w:tc>
      </w:tr>
      <w:tr w:rsidR="00C62D5D" w14:paraId="39170EF7" w14:textId="77777777" w:rsidTr="00FE7724">
        <w:tc>
          <w:tcPr>
            <w:tcW w:w="1981" w:type="dxa"/>
          </w:tcPr>
          <w:p w14:paraId="25B4A7D8" w14:textId="44734112" w:rsidR="00C62D5D" w:rsidRDefault="00C62D5D" w:rsidP="00C62D5D">
            <w:r>
              <w:t>tanggal</w:t>
            </w:r>
          </w:p>
        </w:tc>
        <w:tc>
          <w:tcPr>
            <w:tcW w:w="1982" w:type="dxa"/>
          </w:tcPr>
          <w:p w14:paraId="1E97BDEC" w14:textId="25415548" w:rsidR="00C62D5D" w:rsidRDefault="00462CE8" w:rsidP="00C60063">
            <w:pPr>
              <w:jc w:val="center"/>
            </w:pPr>
            <w:r>
              <w:t>date</w:t>
            </w:r>
          </w:p>
        </w:tc>
        <w:tc>
          <w:tcPr>
            <w:tcW w:w="1982" w:type="dxa"/>
          </w:tcPr>
          <w:p w14:paraId="3E5DBFE8" w14:textId="174D5438" w:rsidR="00C62D5D" w:rsidRDefault="00156F99" w:rsidP="00C60063">
            <w:pPr>
              <w:jc w:val="center"/>
            </w:pPr>
            <w:r>
              <w:t>-</w:t>
            </w:r>
          </w:p>
        </w:tc>
        <w:tc>
          <w:tcPr>
            <w:tcW w:w="1982" w:type="dxa"/>
          </w:tcPr>
          <w:p w14:paraId="2D97F176" w14:textId="0C19E444" w:rsidR="00C62D5D" w:rsidRDefault="00C62D5D" w:rsidP="00C60063">
            <w:pPr>
              <w:jc w:val="center"/>
            </w:pPr>
            <w:r>
              <w:t>-</w:t>
            </w:r>
          </w:p>
        </w:tc>
      </w:tr>
      <w:tr w:rsidR="00C62D5D" w14:paraId="19CEED29" w14:textId="77777777" w:rsidTr="00FE7724">
        <w:tc>
          <w:tcPr>
            <w:tcW w:w="1981" w:type="dxa"/>
          </w:tcPr>
          <w:p w14:paraId="6DBE73FD" w14:textId="120FEAE8" w:rsidR="00C62D5D" w:rsidRDefault="00C62D5D" w:rsidP="00C62D5D">
            <w:r>
              <w:t>jam</w:t>
            </w:r>
          </w:p>
        </w:tc>
        <w:tc>
          <w:tcPr>
            <w:tcW w:w="1982" w:type="dxa"/>
          </w:tcPr>
          <w:p w14:paraId="3E74A905" w14:textId="57D20CCE" w:rsidR="00C62D5D" w:rsidRDefault="00462CE8" w:rsidP="00C60063">
            <w:pPr>
              <w:jc w:val="center"/>
            </w:pPr>
            <w:r>
              <w:t>time</w:t>
            </w:r>
          </w:p>
        </w:tc>
        <w:tc>
          <w:tcPr>
            <w:tcW w:w="1982" w:type="dxa"/>
          </w:tcPr>
          <w:p w14:paraId="1C850540" w14:textId="0CA49754" w:rsidR="00C62D5D" w:rsidRDefault="00156F99" w:rsidP="00C60063">
            <w:pPr>
              <w:jc w:val="center"/>
            </w:pPr>
            <w:r>
              <w:t>-</w:t>
            </w:r>
          </w:p>
        </w:tc>
        <w:tc>
          <w:tcPr>
            <w:tcW w:w="1982" w:type="dxa"/>
          </w:tcPr>
          <w:p w14:paraId="36273953" w14:textId="259847B3" w:rsidR="00C62D5D" w:rsidRDefault="00C62D5D" w:rsidP="00C60063">
            <w:pPr>
              <w:jc w:val="center"/>
            </w:pPr>
            <w:r>
              <w:t>-</w:t>
            </w:r>
          </w:p>
        </w:tc>
      </w:tr>
      <w:tr w:rsidR="00C62D5D" w14:paraId="09161F7C" w14:textId="77777777" w:rsidTr="00FE7724">
        <w:tc>
          <w:tcPr>
            <w:tcW w:w="1981" w:type="dxa"/>
          </w:tcPr>
          <w:p w14:paraId="5DFCD64A" w14:textId="0C023143" w:rsidR="00C62D5D" w:rsidRDefault="00C62D5D" w:rsidP="00C62D5D">
            <w:r>
              <w:t>status</w:t>
            </w:r>
          </w:p>
        </w:tc>
        <w:tc>
          <w:tcPr>
            <w:tcW w:w="1982" w:type="dxa"/>
          </w:tcPr>
          <w:p w14:paraId="47B5BB62" w14:textId="73AF908A" w:rsidR="00C62D5D" w:rsidRDefault="00462CE8" w:rsidP="00C60063">
            <w:pPr>
              <w:jc w:val="center"/>
            </w:pPr>
            <w:r>
              <w:t>varchar</w:t>
            </w:r>
          </w:p>
        </w:tc>
        <w:tc>
          <w:tcPr>
            <w:tcW w:w="1982" w:type="dxa"/>
          </w:tcPr>
          <w:p w14:paraId="21E28B06" w14:textId="3C1E76A3" w:rsidR="00C62D5D" w:rsidRDefault="00C62D5D" w:rsidP="00C60063">
            <w:pPr>
              <w:jc w:val="center"/>
            </w:pPr>
            <w:r>
              <w:t>15</w:t>
            </w:r>
          </w:p>
        </w:tc>
        <w:tc>
          <w:tcPr>
            <w:tcW w:w="1982" w:type="dxa"/>
          </w:tcPr>
          <w:p w14:paraId="0AFC38A7" w14:textId="5E0365BB" w:rsidR="00C62D5D" w:rsidRDefault="00C62D5D" w:rsidP="00C60063">
            <w:pPr>
              <w:jc w:val="center"/>
            </w:pPr>
            <w:r>
              <w:t>-</w:t>
            </w:r>
          </w:p>
        </w:tc>
      </w:tr>
    </w:tbl>
    <w:p w14:paraId="22DE3AB5" w14:textId="77777777" w:rsidR="006828A2" w:rsidRPr="00D77591" w:rsidRDefault="006828A2" w:rsidP="006828A2">
      <w:pPr>
        <w:rPr>
          <w:b/>
          <w:bCs/>
        </w:rPr>
      </w:pPr>
    </w:p>
    <w:p w14:paraId="6E854D4D" w14:textId="0228FA1B" w:rsidR="006828A2" w:rsidRPr="00331B6F" w:rsidRDefault="006828A2" w:rsidP="00FF2590">
      <w:pPr>
        <w:pStyle w:val="ListParagraph"/>
        <w:numPr>
          <w:ilvl w:val="0"/>
          <w:numId w:val="48"/>
        </w:numPr>
        <w:ind w:left="450"/>
        <w:rPr>
          <w:b/>
          <w:bCs/>
          <w:rPrChange w:id="2267" w:author="Rafi Aziizi" w:date="2021-11-12T10:56:00Z">
            <w:rPr>
              <w:b/>
              <w:bCs/>
              <w:highlight w:val="cyan"/>
            </w:rPr>
          </w:rPrChange>
        </w:rPr>
      </w:pPr>
      <w:r w:rsidRPr="00331B6F">
        <w:rPr>
          <w:b/>
          <w:bCs/>
          <w:rPrChange w:id="2268" w:author="Rafi Aziizi" w:date="2021-11-12T10:56:00Z">
            <w:rPr>
              <w:b/>
              <w:bCs/>
              <w:highlight w:val="cyan"/>
            </w:rPr>
          </w:rPrChange>
        </w:rPr>
        <w:t>Tabel Laporan Absen</w:t>
      </w:r>
    </w:p>
    <w:p w14:paraId="790F87B1" w14:textId="2E6C1217" w:rsidR="009B575D" w:rsidRDefault="009B575D" w:rsidP="009B575D">
      <w:pPr>
        <w:ind w:firstLine="450"/>
        <w:rPr>
          <w:lang w:eastAsia="en-US"/>
        </w:rPr>
      </w:pPr>
      <w:r w:rsidRPr="009B575D">
        <w:t xml:space="preserve">Tabel </w:t>
      </w:r>
      <w:r w:rsidR="009E6E1E">
        <w:t>l</w:t>
      </w:r>
      <w:r>
        <w:t>aporan Absen</w:t>
      </w:r>
      <w:r w:rsidRPr="009B575D">
        <w:t xml:space="preserve"> terdapat pada </w:t>
      </w:r>
      <w:r w:rsidRPr="009B575D">
        <w:rPr>
          <w:i/>
          <w:iCs/>
        </w:rPr>
        <w:t>class</w:t>
      </w:r>
      <w:r w:rsidRPr="009B575D">
        <w:t xml:space="preserve"> </w:t>
      </w:r>
      <w:r>
        <w:t>Laporan Absensi</w:t>
      </w:r>
      <w:r w:rsidRPr="009B575D">
        <w:t xml:space="preserve">, dimana tabel ini memiliki beberapa </w:t>
      </w:r>
      <w:r w:rsidRPr="00D079EF">
        <w:rPr>
          <w:i/>
          <w:iCs/>
        </w:rPr>
        <w:t>field</w:t>
      </w:r>
      <w:r w:rsidRPr="009B575D">
        <w:t xml:space="preserve"> seperti pada </w:t>
      </w:r>
      <w:r w:rsidR="00531075">
        <w:t xml:space="preserve">tabel </w:t>
      </w:r>
      <w:r w:rsidR="00D77591">
        <w:t>3.21.</w:t>
      </w:r>
      <w:r w:rsidRPr="009B575D">
        <w:t xml:space="preserve"> berfungsi untuk mengelola data </w:t>
      </w:r>
      <w:r>
        <w:t>laporan</w:t>
      </w:r>
      <w:r w:rsidR="00D77591">
        <w:t xml:space="preserve"> </w:t>
      </w:r>
      <w:r>
        <w:t>absensi</w:t>
      </w:r>
      <w:r w:rsidRPr="009B575D">
        <w:t xml:space="preserve"> yang tersedia pada sistem absensi.</w:t>
      </w:r>
    </w:p>
    <w:p w14:paraId="22785D99" w14:textId="5C8EC69E" w:rsidR="00D77591" w:rsidRDefault="00D77591" w:rsidP="00FA382F">
      <w:pPr>
        <w:pStyle w:val="Caption"/>
        <w:keepNext/>
        <w:jc w:val="center"/>
      </w:pPr>
      <w:bookmarkStart w:id="2269" w:name="_Toc83115882"/>
      <w:r>
        <w:t xml:space="preserve">Table 3. </w:t>
      </w:r>
      <w:r w:rsidR="006720D0">
        <w:fldChar w:fldCharType="begin"/>
      </w:r>
      <w:r w:rsidR="006720D0">
        <w:instrText xml:space="preserve"> SEQ Table_3. \* ARABIC </w:instrText>
      </w:r>
      <w:r w:rsidR="006720D0">
        <w:fldChar w:fldCharType="separate"/>
      </w:r>
      <w:r w:rsidR="00A911C8">
        <w:rPr>
          <w:noProof/>
        </w:rPr>
        <w:t>21</w:t>
      </w:r>
      <w:r w:rsidR="006720D0">
        <w:fldChar w:fldCharType="end"/>
      </w:r>
      <w:r>
        <w:t xml:space="preserve"> </w:t>
      </w:r>
      <w:r w:rsidR="009E6E1E">
        <w:t xml:space="preserve">Perancangan </w:t>
      </w:r>
      <w:r>
        <w:t>Tabel Laporan Absen</w:t>
      </w:r>
      <w:bookmarkEnd w:id="2269"/>
    </w:p>
    <w:tbl>
      <w:tblPr>
        <w:tblStyle w:val="TableGrid"/>
        <w:tblW w:w="0" w:type="auto"/>
        <w:tblLook w:val="04A0" w:firstRow="1" w:lastRow="0" w:firstColumn="1" w:lastColumn="0" w:noHBand="0" w:noVBand="1"/>
      </w:tblPr>
      <w:tblGrid>
        <w:gridCol w:w="1981"/>
        <w:gridCol w:w="1982"/>
        <w:gridCol w:w="1982"/>
        <w:gridCol w:w="1982"/>
      </w:tblGrid>
      <w:tr w:rsidR="006828A2" w14:paraId="5C8A78AF" w14:textId="77777777" w:rsidTr="00D77591">
        <w:tc>
          <w:tcPr>
            <w:tcW w:w="1981" w:type="dxa"/>
            <w:shd w:val="clear" w:color="auto" w:fill="9CC2E5" w:themeFill="accent5" w:themeFillTint="99"/>
          </w:tcPr>
          <w:p w14:paraId="15430F81" w14:textId="77777777" w:rsidR="006828A2" w:rsidRPr="006828A2" w:rsidRDefault="006828A2" w:rsidP="00FE7724">
            <w:pPr>
              <w:jc w:val="center"/>
              <w:rPr>
                <w:b/>
                <w:bCs/>
              </w:rPr>
            </w:pPr>
            <w:r w:rsidRPr="006828A2">
              <w:rPr>
                <w:b/>
                <w:bCs/>
              </w:rPr>
              <w:t>Field</w:t>
            </w:r>
          </w:p>
        </w:tc>
        <w:tc>
          <w:tcPr>
            <w:tcW w:w="1982" w:type="dxa"/>
            <w:shd w:val="clear" w:color="auto" w:fill="9CC2E5" w:themeFill="accent5" w:themeFillTint="99"/>
          </w:tcPr>
          <w:p w14:paraId="48B685D4" w14:textId="77777777" w:rsidR="006828A2" w:rsidRPr="006828A2" w:rsidRDefault="006828A2" w:rsidP="00FE7724">
            <w:pPr>
              <w:jc w:val="center"/>
              <w:rPr>
                <w:b/>
                <w:bCs/>
              </w:rPr>
            </w:pPr>
            <w:r w:rsidRPr="006828A2">
              <w:rPr>
                <w:b/>
                <w:bCs/>
              </w:rPr>
              <w:t>Type</w:t>
            </w:r>
          </w:p>
        </w:tc>
        <w:tc>
          <w:tcPr>
            <w:tcW w:w="1982" w:type="dxa"/>
            <w:shd w:val="clear" w:color="auto" w:fill="9CC2E5" w:themeFill="accent5" w:themeFillTint="99"/>
          </w:tcPr>
          <w:p w14:paraId="1D38F82D" w14:textId="77777777" w:rsidR="006828A2" w:rsidRPr="006828A2" w:rsidRDefault="006828A2" w:rsidP="00FE7724">
            <w:pPr>
              <w:jc w:val="center"/>
              <w:rPr>
                <w:b/>
                <w:bCs/>
              </w:rPr>
            </w:pPr>
            <w:r w:rsidRPr="006828A2">
              <w:rPr>
                <w:b/>
                <w:bCs/>
              </w:rPr>
              <w:t>Width</w:t>
            </w:r>
          </w:p>
        </w:tc>
        <w:tc>
          <w:tcPr>
            <w:tcW w:w="1982" w:type="dxa"/>
            <w:shd w:val="clear" w:color="auto" w:fill="9CC2E5" w:themeFill="accent5" w:themeFillTint="99"/>
          </w:tcPr>
          <w:p w14:paraId="2D9587E0" w14:textId="77777777" w:rsidR="006828A2" w:rsidRPr="006828A2" w:rsidRDefault="006828A2" w:rsidP="00FE7724">
            <w:pPr>
              <w:jc w:val="center"/>
              <w:rPr>
                <w:b/>
                <w:bCs/>
              </w:rPr>
            </w:pPr>
            <w:r w:rsidRPr="006828A2">
              <w:rPr>
                <w:b/>
                <w:bCs/>
              </w:rPr>
              <w:t>Key</w:t>
            </w:r>
          </w:p>
        </w:tc>
      </w:tr>
      <w:tr w:rsidR="006828A2" w14:paraId="5DEC69D5" w14:textId="77777777" w:rsidTr="00FE7724">
        <w:tc>
          <w:tcPr>
            <w:tcW w:w="1981" w:type="dxa"/>
          </w:tcPr>
          <w:p w14:paraId="4744C962" w14:textId="6E38535A" w:rsidR="006828A2" w:rsidRDefault="00FE7724" w:rsidP="00FE7724">
            <w:r>
              <w:t>idlapabsen</w:t>
            </w:r>
          </w:p>
        </w:tc>
        <w:tc>
          <w:tcPr>
            <w:tcW w:w="1982" w:type="dxa"/>
          </w:tcPr>
          <w:p w14:paraId="34EE9F73" w14:textId="06E82FF0" w:rsidR="006828A2" w:rsidRDefault="00FE7724" w:rsidP="00C60063">
            <w:pPr>
              <w:jc w:val="center"/>
            </w:pPr>
            <w:r>
              <w:t>varchar</w:t>
            </w:r>
          </w:p>
        </w:tc>
        <w:tc>
          <w:tcPr>
            <w:tcW w:w="1982" w:type="dxa"/>
          </w:tcPr>
          <w:p w14:paraId="4167D95E" w14:textId="4D4A1D51" w:rsidR="006828A2" w:rsidRDefault="00C62D5D" w:rsidP="00C60063">
            <w:pPr>
              <w:jc w:val="center"/>
            </w:pPr>
            <w:r>
              <w:t>1</w:t>
            </w:r>
            <w:r w:rsidR="00156F99">
              <w:t>1</w:t>
            </w:r>
          </w:p>
        </w:tc>
        <w:tc>
          <w:tcPr>
            <w:tcW w:w="1982" w:type="dxa"/>
          </w:tcPr>
          <w:p w14:paraId="480AB5C7" w14:textId="652A8485" w:rsidR="006828A2" w:rsidRDefault="00C62D5D" w:rsidP="00C60063">
            <w:pPr>
              <w:jc w:val="center"/>
            </w:pPr>
            <w:r>
              <w:t>Primary Key</w:t>
            </w:r>
          </w:p>
        </w:tc>
      </w:tr>
      <w:tr w:rsidR="006828A2" w14:paraId="2B900783" w14:textId="77777777" w:rsidTr="00FE7724">
        <w:tc>
          <w:tcPr>
            <w:tcW w:w="1981" w:type="dxa"/>
          </w:tcPr>
          <w:p w14:paraId="13AE49C6" w14:textId="0F92AD0B" w:rsidR="006828A2" w:rsidRDefault="00FE7724" w:rsidP="00FE7724">
            <w:r>
              <w:t>idwalikelas</w:t>
            </w:r>
          </w:p>
        </w:tc>
        <w:tc>
          <w:tcPr>
            <w:tcW w:w="1982" w:type="dxa"/>
          </w:tcPr>
          <w:p w14:paraId="2050E695" w14:textId="71E7F0C6" w:rsidR="006828A2" w:rsidRDefault="00FE7724" w:rsidP="00C60063">
            <w:pPr>
              <w:jc w:val="center"/>
            </w:pPr>
            <w:r>
              <w:t>varchar</w:t>
            </w:r>
          </w:p>
        </w:tc>
        <w:tc>
          <w:tcPr>
            <w:tcW w:w="1982" w:type="dxa"/>
          </w:tcPr>
          <w:p w14:paraId="5AAA97B4" w14:textId="6498449E" w:rsidR="006828A2" w:rsidRDefault="00C62D5D" w:rsidP="00C60063">
            <w:pPr>
              <w:jc w:val="center"/>
            </w:pPr>
            <w:r>
              <w:t>15</w:t>
            </w:r>
          </w:p>
        </w:tc>
        <w:tc>
          <w:tcPr>
            <w:tcW w:w="1982" w:type="dxa"/>
          </w:tcPr>
          <w:p w14:paraId="5D8AA95C" w14:textId="35E54403" w:rsidR="006828A2" w:rsidRDefault="00C62D5D" w:rsidP="00C60063">
            <w:pPr>
              <w:jc w:val="center"/>
            </w:pPr>
            <w:r>
              <w:t>Foreign Key</w:t>
            </w:r>
          </w:p>
        </w:tc>
      </w:tr>
      <w:tr w:rsidR="00C62D5D" w14:paraId="1539DA02" w14:textId="77777777" w:rsidTr="00FE7724">
        <w:tc>
          <w:tcPr>
            <w:tcW w:w="1981" w:type="dxa"/>
          </w:tcPr>
          <w:p w14:paraId="7D88C38C" w14:textId="76EB025B" w:rsidR="00C62D5D" w:rsidRDefault="00FE7724" w:rsidP="00FE7724">
            <w:r>
              <w:t>nis</w:t>
            </w:r>
          </w:p>
        </w:tc>
        <w:tc>
          <w:tcPr>
            <w:tcW w:w="1982" w:type="dxa"/>
          </w:tcPr>
          <w:p w14:paraId="02C2C76D" w14:textId="07ED728E" w:rsidR="00C62D5D" w:rsidRDefault="00FE7724" w:rsidP="00C60063">
            <w:pPr>
              <w:jc w:val="center"/>
            </w:pPr>
            <w:r>
              <w:t>varchar</w:t>
            </w:r>
          </w:p>
        </w:tc>
        <w:tc>
          <w:tcPr>
            <w:tcW w:w="1982" w:type="dxa"/>
          </w:tcPr>
          <w:p w14:paraId="056953ED" w14:textId="09BB3012" w:rsidR="00C62D5D" w:rsidRDefault="00C62D5D" w:rsidP="00C60063">
            <w:pPr>
              <w:jc w:val="center"/>
            </w:pPr>
            <w:r>
              <w:t>15</w:t>
            </w:r>
          </w:p>
        </w:tc>
        <w:tc>
          <w:tcPr>
            <w:tcW w:w="1982" w:type="dxa"/>
          </w:tcPr>
          <w:p w14:paraId="34C56ED6" w14:textId="376EE6DB" w:rsidR="00C62D5D" w:rsidRDefault="00C62D5D" w:rsidP="00C60063">
            <w:pPr>
              <w:jc w:val="center"/>
            </w:pPr>
            <w:r>
              <w:t>Foreign Key</w:t>
            </w:r>
          </w:p>
        </w:tc>
      </w:tr>
      <w:tr w:rsidR="00C62D5D" w14:paraId="3DDBC9A8" w14:textId="77777777" w:rsidTr="00FE7724">
        <w:tc>
          <w:tcPr>
            <w:tcW w:w="1981" w:type="dxa"/>
          </w:tcPr>
          <w:p w14:paraId="0C7359E7" w14:textId="452862C2" w:rsidR="00C62D5D" w:rsidRDefault="00FE7724" w:rsidP="00FE7724">
            <w:r>
              <w:t>nk</w:t>
            </w:r>
          </w:p>
        </w:tc>
        <w:tc>
          <w:tcPr>
            <w:tcW w:w="1982" w:type="dxa"/>
          </w:tcPr>
          <w:p w14:paraId="404CA8A4" w14:textId="0CC81070" w:rsidR="00C62D5D" w:rsidRDefault="00FE7724" w:rsidP="00C60063">
            <w:pPr>
              <w:jc w:val="center"/>
            </w:pPr>
            <w:r>
              <w:t>varchar</w:t>
            </w:r>
          </w:p>
        </w:tc>
        <w:tc>
          <w:tcPr>
            <w:tcW w:w="1982" w:type="dxa"/>
          </w:tcPr>
          <w:p w14:paraId="57EE7E7B" w14:textId="601DDE85" w:rsidR="00C62D5D" w:rsidRDefault="00C62D5D" w:rsidP="00C60063">
            <w:pPr>
              <w:jc w:val="center"/>
            </w:pPr>
            <w:r>
              <w:t>15</w:t>
            </w:r>
          </w:p>
        </w:tc>
        <w:tc>
          <w:tcPr>
            <w:tcW w:w="1982" w:type="dxa"/>
          </w:tcPr>
          <w:p w14:paraId="73772BE4" w14:textId="349B2924" w:rsidR="00C62D5D" w:rsidRDefault="00C62D5D" w:rsidP="00C60063">
            <w:pPr>
              <w:jc w:val="center"/>
            </w:pPr>
            <w:r>
              <w:t>Foreign Key</w:t>
            </w:r>
          </w:p>
        </w:tc>
      </w:tr>
      <w:tr w:rsidR="00C62D5D" w14:paraId="5F77D800" w14:textId="77777777" w:rsidTr="00FE7724">
        <w:tc>
          <w:tcPr>
            <w:tcW w:w="1981" w:type="dxa"/>
          </w:tcPr>
          <w:p w14:paraId="06E63E9F" w14:textId="35D90BDE" w:rsidR="00C62D5D" w:rsidRDefault="00FE7724" w:rsidP="00FE7724">
            <w:r>
              <w:t>nama</w:t>
            </w:r>
          </w:p>
        </w:tc>
        <w:tc>
          <w:tcPr>
            <w:tcW w:w="1982" w:type="dxa"/>
          </w:tcPr>
          <w:p w14:paraId="49FD0824" w14:textId="018BBF24" w:rsidR="00C62D5D" w:rsidRDefault="00FE7724" w:rsidP="00C60063">
            <w:pPr>
              <w:jc w:val="center"/>
            </w:pPr>
            <w:r>
              <w:t>varchar</w:t>
            </w:r>
          </w:p>
        </w:tc>
        <w:tc>
          <w:tcPr>
            <w:tcW w:w="1982" w:type="dxa"/>
          </w:tcPr>
          <w:p w14:paraId="0B2E37A1" w14:textId="7B0D3A4D" w:rsidR="00C62D5D" w:rsidRDefault="00C62D5D" w:rsidP="00C60063">
            <w:pPr>
              <w:jc w:val="center"/>
            </w:pPr>
            <w:r>
              <w:t>45</w:t>
            </w:r>
          </w:p>
        </w:tc>
        <w:tc>
          <w:tcPr>
            <w:tcW w:w="1982" w:type="dxa"/>
          </w:tcPr>
          <w:p w14:paraId="0718DA35" w14:textId="32F68901" w:rsidR="00C62D5D" w:rsidRDefault="00156F99" w:rsidP="00C60063">
            <w:pPr>
              <w:jc w:val="center"/>
            </w:pPr>
            <w:r>
              <w:t>-</w:t>
            </w:r>
          </w:p>
        </w:tc>
      </w:tr>
      <w:tr w:rsidR="00C62D5D" w14:paraId="7F08E0CD" w14:textId="77777777" w:rsidTr="00FE7724">
        <w:tc>
          <w:tcPr>
            <w:tcW w:w="1981" w:type="dxa"/>
          </w:tcPr>
          <w:p w14:paraId="29055CD0" w14:textId="508D9B7C" w:rsidR="00C62D5D" w:rsidRDefault="00FE7724" w:rsidP="00FE7724">
            <w:r>
              <w:t>hadir</w:t>
            </w:r>
          </w:p>
        </w:tc>
        <w:tc>
          <w:tcPr>
            <w:tcW w:w="1982" w:type="dxa"/>
          </w:tcPr>
          <w:p w14:paraId="4DC65621" w14:textId="1F9871A4" w:rsidR="00C62D5D" w:rsidRDefault="007C5FA9" w:rsidP="00C60063">
            <w:pPr>
              <w:jc w:val="center"/>
            </w:pPr>
            <w:ins w:id="2270" w:author="Rafi Aziizi" w:date="2021-11-12T10:49:00Z">
              <w:r>
                <w:t>integer</w:t>
              </w:r>
            </w:ins>
            <w:del w:id="2271" w:author="Rafi Aziizi" w:date="2021-11-12T10:49:00Z">
              <w:r w:rsidR="00FE7724" w:rsidDel="007C5FA9">
                <w:delText>int</w:delText>
              </w:r>
            </w:del>
          </w:p>
        </w:tc>
        <w:tc>
          <w:tcPr>
            <w:tcW w:w="1982" w:type="dxa"/>
          </w:tcPr>
          <w:p w14:paraId="4CE2FD2A" w14:textId="14944672" w:rsidR="00C62D5D" w:rsidRDefault="00FE7724" w:rsidP="00C60063">
            <w:pPr>
              <w:jc w:val="center"/>
            </w:pPr>
            <w:r>
              <w:t>3</w:t>
            </w:r>
          </w:p>
        </w:tc>
        <w:tc>
          <w:tcPr>
            <w:tcW w:w="1982" w:type="dxa"/>
          </w:tcPr>
          <w:p w14:paraId="3B17118B" w14:textId="31C44409" w:rsidR="00C62D5D" w:rsidRDefault="00FE7724" w:rsidP="00C60063">
            <w:pPr>
              <w:jc w:val="center"/>
            </w:pPr>
            <w:r>
              <w:t>-</w:t>
            </w:r>
          </w:p>
        </w:tc>
      </w:tr>
      <w:tr w:rsidR="00C62D5D" w14:paraId="163C50AB" w14:textId="77777777" w:rsidTr="00FE7724">
        <w:tc>
          <w:tcPr>
            <w:tcW w:w="1981" w:type="dxa"/>
          </w:tcPr>
          <w:p w14:paraId="0C8B9013" w14:textId="0EC52810" w:rsidR="00C62D5D" w:rsidRDefault="00FE7724" w:rsidP="00FE7724">
            <w:r>
              <w:lastRenderedPageBreak/>
              <w:t>sakit</w:t>
            </w:r>
          </w:p>
        </w:tc>
        <w:tc>
          <w:tcPr>
            <w:tcW w:w="1982" w:type="dxa"/>
          </w:tcPr>
          <w:p w14:paraId="6122D628" w14:textId="2D188288" w:rsidR="00C62D5D" w:rsidRDefault="007C5FA9" w:rsidP="00C60063">
            <w:pPr>
              <w:jc w:val="center"/>
            </w:pPr>
            <w:ins w:id="2272" w:author="Rafi Aziizi" w:date="2021-11-12T10:49:00Z">
              <w:r>
                <w:t>integer</w:t>
              </w:r>
            </w:ins>
            <w:del w:id="2273" w:author="Rafi Aziizi" w:date="2021-11-12T10:49:00Z">
              <w:r w:rsidR="00FE7724" w:rsidDel="007C5FA9">
                <w:delText>int</w:delText>
              </w:r>
            </w:del>
          </w:p>
        </w:tc>
        <w:tc>
          <w:tcPr>
            <w:tcW w:w="1982" w:type="dxa"/>
          </w:tcPr>
          <w:p w14:paraId="107EB1A6" w14:textId="175F2E33" w:rsidR="00C62D5D" w:rsidRDefault="00FE7724" w:rsidP="00C60063">
            <w:pPr>
              <w:jc w:val="center"/>
            </w:pPr>
            <w:r>
              <w:t>3</w:t>
            </w:r>
          </w:p>
        </w:tc>
        <w:tc>
          <w:tcPr>
            <w:tcW w:w="1982" w:type="dxa"/>
          </w:tcPr>
          <w:p w14:paraId="6771DD1B" w14:textId="5172E4EF" w:rsidR="00C62D5D" w:rsidRDefault="00FE7724" w:rsidP="00C60063">
            <w:pPr>
              <w:jc w:val="center"/>
            </w:pPr>
            <w:r>
              <w:t>-</w:t>
            </w:r>
          </w:p>
        </w:tc>
      </w:tr>
      <w:tr w:rsidR="00C62D5D" w14:paraId="50A24B91" w14:textId="77777777" w:rsidTr="00FE7724">
        <w:tc>
          <w:tcPr>
            <w:tcW w:w="1981" w:type="dxa"/>
          </w:tcPr>
          <w:p w14:paraId="6583B435" w14:textId="7F626B9C" w:rsidR="00C62D5D" w:rsidRDefault="00FE7724" w:rsidP="00FE7724">
            <w:r>
              <w:t>izin</w:t>
            </w:r>
          </w:p>
        </w:tc>
        <w:tc>
          <w:tcPr>
            <w:tcW w:w="1982" w:type="dxa"/>
          </w:tcPr>
          <w:p w14:paraId="08A53C95" w14:textId="5ED2F538" w:rsidR="00C62D5D" w:rsidRDefault="007C5FA9" w:rsidP="00C60063">
            <w:pPr>
              <w:jc w:val="center"/>
            </w:pPr>
            <w:ins w:id="2274" w:author="Rafi Aziizi" w:date="2021-11-12T10:49:00Z">
              <w:r>
                <w:t>integer</w:t>
              </w:r>
            </w:ins>
            <w:del w:id="2275" w:author="Rafi Aziizi" w:date="2021-11-12T10:49:00Z">
              <w:r w:rsidR="00FE7724" w:rsidDel="007C5FA9">
                <w:delText>int</w:delText>
              </w:r>
            </w:del>
          </w:p>
        </w:tc>
        <w:tc>
          <w:tcPr>
            <w:tcW w:w="1982" w:type="dxa"/>
          </w:tcPr>
          <w:p w14:paraId="4611E61D" w14:textId="397C2981" w:rsidR="00C62D5D" w:rsidRDefault="00FE7724" w:rsidP="00C60063">
            <w:pPr>
              <w:jc w:val="center"/>
            </w:pPr>
            <w:r>
              <w:t>3</w:t>
            </w:r>
          </w:p>
        </w:tc>
        <w:tc>
          <w:tcPr>
            <w:tcW w:w="1982" w:type="dxa"/>
          </w:tcPr>
          <w:p w14:paraId="37B5B30A" w14:textId="3FC59298" w:rsidR="00C62D5D" w:rsidRDefault="00FE7724" w:rsidP="00C60063">
            <w:pPr>
              <w:jc w:val="center"/>
            </w:pPr>
            <w:r>
              <w:t>-</w:t>
            </w:r>
          </w:p>
        </w:tc>
      </w:tr>
      <w:tr w:rsidR="00C62D5D" w14:paraId="4CB267CC" w14:textId="77777777" w:rsidTr="00FE7724">
        <w:tc>
          <w:tcPr>
            <w:tcW w:w="1981" w:type="dxa"/>
          </w:tcPr>
          <w:p w14:paraId="02E009EA" w14:textId="61499795" w:rsidR="00C62D5D" w:rsidRDefault="00FE7724" w:rsidP="00FE7724">
            <w:r>
              <w:t>alpha</w:t>
            </w:r>
          </w:p>
        </w:tc>
        <w:tc>
          <w:tcPr>
            <w:tcW w:w="1982" w:type="dxa"/>
          </w:tcPr>
          <w:p w14:paraId="67E8F95F" w14:textId="17E16FF9" w:rsidR="00C62D5D" w:rsidRDefault="007C5FA9" w:rsidP="00C60063">
            <w:pPr>
              <w:jc w:val="center"/>
            </w:pPr>
            <w:ins w:id="2276" w:author="Rafi Aziizi" w:date="2021-11-12T10:49:00Z">
              <w:r>
                <w:t>integer</w:t>
              </w:r>
            </w:ins>
            <w:del w:id="2277" w:author="Rafi Aziizi" w:date="2021-11-12T10:49:00Z">
              <w:r w:rsidR="00FE7724" w:rsidDel="007C5FA9">
                <w:delText>int</w:delText>
              </w:r>
            </w:del>
          </w:p>
        </w:tc>
        <w:tc>
          <w:tcPr>
            <w:tcW w:w="1982" w:type="dxa"/>
          </w:tcPr>
          <w:p w14:paraId="6FB3A786" w14:textId="6B50FE92" w:rsidR="00C62D5D" w:rsidRDefault="00FE7724" w:rsidP="00C60063">
            <w:pPr>
              <w:jc w:val="center"/>
            </w:pPr>
            <w:r>
              <w:t>3</w:t>
            </w:r>
          </w:p>
        </w:tc>
        <w:tc>
          <w:tcPr>
            <w:tcW w:w="1982" w:type="dxa"/>
          </w:tcPr>
          <w:p w14:paraId="5A2EB3BE" w14:textId="1995AF08" w:rsidR="00C62D5D" w:rsidRDefault="00FE7724" w:rsidP="00C60063">
            <w:pPr>
              <w:jc w:val="center"/>
            </w:pPr>
            <w:r>
              <w:t>-</w:t>
            </w:r>
          </w:p>
        </w:tc>
      </w:tr>
      <w:tr w:rsidR="00C62D5D" w14:paraId="13D76CE8" w14:textId="77777777" w:rsidTr="00FE7724">
        <w:tc>
          <w:tcPr>
            <w:tcW w:w="1981" w:type="dxa"/>
          </w:tcPr>
          <w:p w14:paraId="1240793E" w14:textId="11541379" w:rsidR="00C62D5D" w:rsidRDefault="00FE7724" w:rsidP="00FE7724">
            <w:r>
              <w:t>terlambat</w:t>
            </w:r>
          </w:p>
        </w:tc>
        <w:tc>
          <w:tcPr>
            <w:tcW w:w="1982" w:type="dxa"/>
          </w:tcPr>
          <w:p w14:paraId="4E780B80" w14:textId="68146841" w:rsidR="00C62D5D" w:rsidRDefault="007C5FA9" w:rsidP="00C60063">
            <w:pPr>
              <w:jc w:val="center"/>
            </w:pPr>
            <w:ins w:id="2278" w:author="Rafi Aziizi" w:date="2021-11-12T10:49:00Z">
              <w:r>
                <w:t>integer</w:t>
              </w:r>
            </w:ins>
            <w:del w:id="2279" w:author="Rafi Aziizi" w:date="2021-11-12T10:49:00Z">
              <w:r w:rsidR="00FE7724" w:rsidDel="007C5FA9">
                <w:delText>int</w:delText>
              </w:r>
            </w:del>
          </w:p>
        </w:tc>
        <w:tc>
          <w:tcPr>
            <w:tcW w:w="1982" w:type="dxa"/>
          </w:tcPr>
          <w:p w14:paraId="6E5E0E61" w14:textId="1D431689" w:rsidR="00C62D5D" w:rsidRDefault="00FE7724" w:rsidP="00C60063">
            <w:pPr>
              <w:jc w:val="center"/>
            </w:pPr>
            <w:r>
              <w:t>3</w:t>
            </w:r>
          </w:p>
        </w:tc>
        <w:tc>
          <w:tcPr>
            <w:tcW w:w="1982" w:type="dxa"/>
          </w:tcPr>
          <w:p w14:paraId="295A9A1F" w14:textId="1E688945" w:rsidR="00C62D5D" w:rsidRDefault="00FE7724" w:rsidP="00C60063">
            <w:pPr>
              <w:jc w:val="center"/>
            </w:pPr>
            <w:r>
              <w:t>-</w:t>
            </w:r>
          </w:p>
        </w:tc>
      </w:tr>
      <w:tr w:rsidR="00375190" w14:paraId="6F69033E" w14:textId="77777777" w:rsidTr="00FE7724">
        <w:tc>
          <w:tcPr>
            <w:tcW w:w="1981" w:type="dxa"/>
          </w:tcPr>
          <w:p w14:paraId="3B6BD80F" w14:textId="109469A0" w:rsidR="00375190" w:rsidRDefault="00375190" w:rsidP="00FE7724">
            <w:r>
              <w:t>status</w:t>
            </w:r>
          </w:p>
        </w:tc>
        <w:tc>
          <w:tcPr>
            <w:tcW w:w="1982" w:type="dxa"/>
          </w:tcPr>
          <w:p w14:paraId="334C8BD2" w14:textId="7BE69F20" w:rsidR="00375190" w:rsidRDefault="00375190" w:rsidP="00C60063">
            <w:pPr>
              <w:jc w:val="center"/>
            </w:pPr>
            <w:r>
              <w:t>varchar</w:t>
            </w:r>
          </w:p>
        </w:tc>
        <w:tc>
          <w:tcPr>
            <w:tcW w:w="1982" w:type="dxa"/>
          </w:tcPr>
          <w:p w14:paraId="1A9CBF00" w14:textId="10007266" w:rsidR="00375190" w:rsidRDefault="00723DD6" w:rsidP="00C60063">
            <w:pPr>
              <w:jc w:val="center"/>
            </w:pPr>
            <w:r>
              <w:t>15</w:t>
            </w:r>
          </w:p>
        </w:tc>
        <w:tc>
          <w:tcPr>
            <w:tcW w:w="1982" w:type="dxa"/>
          </w:tcPr>
          <w:p w14:paraId="0A580FF6" w14:textId="7C31749D" w:rsidR="00375190" w:rsidRDefault="00723DD6" w:rsidP="00C60063">
            <w:pPr>
              <w:jc w:val="center"/>
            </w:pPr>
            <w:r>
              <w:t>-</w:t>
            </w:r>
          </w:p>
        </w:tc>
      </w:tr>
      <w:tr w:rsidR="00156F99" w14:paraId="1EDE864B" w14:textId="77777777" w:rsidTr="00FE7724">
        <w:tc>
          <w:tcPr>
            <w:tcW w:w="1981" w:type="dxa"/>
          </w:tcPr>
          <w:p w14:paraId="01052DB2" w14:textId="4FCD0FFE" w:rsidR="00156F99" w:rsidRDefault="00156F99" w:rsidP="00FE7724">
            <w:r>
              <w:t>keterangan</w:t>
            </w:r>
          </w:p>
        </w:tc>
        <w:tc>
          <w:tcPr>
            <w:tcW w:w="1982" w:type="dxa"/>
          </w:tcPr>
          <w:p w14:paraId="3EB6AD9A" w14:textId="24B1A4F5" w:rsidR="00156F99" w:rsidRDefault="00156F99" w:rsidP="00C60063">
            <w:pPr>
              <w:jc w:val="center"/>
            </w:pPr>
            <w:r>
              <w:t>varchar</w:t>
            </w:r>
          </w:p>
        </w:tc>
        <w:tc>
          <w:tcPr>
            <w:tcW w:w="1982" w:type="dxa"/>
          </w:tcPr>
          <w:p w14:paraId="012EBFAC" w14:textId="28952A38" w:rsidR="00156F99" w:rsidRDefault="00156F99" w:rsidP="00C60063">
            <w:pPr>
              <w:jc w:val="center"/>
            </w:pPr>
            <w:r>
              <w:t>15</w:t>
            </w:r>
          </w:p>
        </w:tc>
        <w:tc>
          <w:tcPr>
            <w:tcW w:w="1982" w:type="dxa"/>
          </w:tcPr>
          <w:p w14:paraId="797BD670" w14:textId="7D81819A" w:rsidR="00156F99" w:rsidRDefault="00156F99" w:rsidP="00C60063">
            <w:pPr>
              <w:jc w:val="center"/>
            </w:pPr>
            <w:r>
              <w:t>-</w:t>
            </w:r>
          </w:p>
        </w:tc>
      </w:tr>
    </w:tbl>
    <w:p w14:paraId="4AE3CFBD" w14:textId="77777777" w:rsidR="00D77591" w:rsidRDefault="00D77591" w:rsidP="006828A2"/>
    <w:p w14:paraId="44CA5F74" w14:textId="7CA4F661" w:rsidR="00582712" w:rsidRPr="00331B6F" w:rsidRDefault="00582712" w:rsidP="00FF2590">
      <w:pPr>
        <w:pStyle w:val="ListParagraph"/>
        <w:numPr>
          <w:ilvl w:val="0"/>
          <w:numId w:val="48"/>
        </w:numPr>
        <w:ind w:left="450"/>
        <w:rPr>
          <w:b/>
          <w:bCs/>
          <w:rPrChange w:id="2280" w:author="Rafi Aziizi" w:date="2021-11-12T10:56:00Z">
            <w:rPr>
              <w:b/>
              <w:bCs/>
              <w:highlight w:val="cyan"/>
            </w:rPr>
          </w:rPrChange>
        </w:rPr>
      </w:pPr>
      <w:r w:rsidRPr="00331B6F">
        <w:rPr>
          <w:b/>
          <w:bCs/>
          <w:rPrChange w:id="2281" w:author="Rafi Aziizi" w:date="2021-11-12T10:56:00Z">
            <w:rPr>
              <w:b/>
              <w:bCs/>
              <w:highlight w:val="cyan"/>
            </w:rPr>
          </w:rPrChange>
        </w:rPr>
        <w:t>Tabel Guru</w:t>
      </w:r>
    </w:p>
    <w:p w14:paraId="5F8CDCA6" w14:textId="149085A8" w:rsidR="009B575D" w:rsidRDefault="009B575D" w:rsidP="00EB3EE8">
      <w:pPr>
        <w:ind w:firstLine="450"/>
        <w:rPr>
          <w:lang w:eastAsia="en-US"/>
        </w:rPr>
      </w:pPr>
      <w:r w:rsidRPr="009B575D">
        <w:t xml:space="preserve">Tabel </w:t>
      </w:r>
      <w:r w:rsidR="009E6E1E">
        <w:t>g</w:t>
      </w:r>
      <w:r>
        <w:t>uru</w:t>
      </w:r>
      <w:r w:rsidRPr="009B575D">
        <w:t xml:space="preserve"> terdapat pada </w:t>
      </w:r>
      <w:r w:rsidRPr="009B575D">
        <w:rPr>
          <w:i/>
          <w:iCs/>
        </w:rPr>
        <w:t>class</w:t>
      </w:r>
      <w:r w:rsidRPr="009B575D">
        <w:t xml:space="preserve"> </w:t>
      </w:r>
      <w:r w:rsidR="009E6E1E">
        <w:t>g</w:t>
      </w:r>
      <w:r>
        <w:t>uru</w:t>
      </w:r>
      <w:r w:rsidR="00531075">
        <w:t xml:space="preserve">. Tabel </w:t>
      </w:r>
      <w:r w:rsidRPr="009B575D">
        <w:t xml:space="preserve">ini memiliki beberapa </w:t>
      </w:r>
      <w:r w:rsidRPr="00531075">
        <w:rPr>
          <w:i/>
          <w:iCs/>
        </w:rPr>
        <w:t xml:space="preserve">field </w:t>
      </w:r>
      <w:r w:rsidRPr="009B575D">
        <w:t xml:space="preserve">seperti pada </w:t>
      </w:r>
      <w:r w:rsidR="00D079EF">
        <w:t>tabe</w:t>
      </w:r>
      <w:r w:rsidR="00531075">
        <w:t>l</w:t>
      </w:r>
      <w:r w:rsidR="00D079EF">
        <w:t xml:space="preserve"> 3.22 yang </w:t>
      </w:r>
      <w:r w:rsidRPr="009B575D">
        <w:t xml:space="preserve">berfungsi untuk mengelola data </w:t>
      </w:r>
      <w:r>
        <w:t>guru</w:t>
      </w:r>
      <w:r w:rsidRPr="009B575D">
        <w:t xml:space="preserve"> yang tersedia pada sistem absensi.</w:t>
      </w:r>
    </w:p>
    <w:p w14:paraId="45017592" w14:textId="554E7884" w:rsidR="00D079EF" w:rsidRDefault="00D079EF" w:rsidP="00FA382F">
      <w:pPr>
        <w:pStyle w:val="Caption"/>
        <w:keepNext/>
        <w:jc w:val="center"/>
      </w:pPr>
      <w:bookmarkStart w:id="2282" w:name="_Toc83115883"/>
      <w:r>
        <w:t xml:space="preserve">Table 3. </w:t>
      </w:r>
      <w:r w:rsidR="006720D0">
        <w:fldChar w:fldCharType="begin"/>
      </w:r>
      <w:r w:rsidR="006720D0">
        <w:instrText xml:space="preserve"> SEQ Table_3. \* ARABIC </w:instrText>
      </w:r>
      <w:r w:rsidR="006720D0">
        <w:fldChar w:fldCharType="separate"/>
      </w:r>
      <w:r w:rsidR="00A911C8">
        <w:rPr>
          <w:noProof/>
        </w:rPr>
        <w:t>22</w:t>
      </w:r>
      <w:r w:rsidR="006720D0">
        <w:fldChar w:fldCharType="end"/>
      </w:r>
      <w:r>
        <w:t xml:space="preserve"> </w:t>
      </w:r>
      <w:r w:rsidR="009E6E1E">
        <w:t xml:space="preserve">Perancangan </w:t>
      </w:r>
      <w:r>
        <w:t>Tabel Guru</w:t>
      </w:r>
      <w:bookmarkEnd w:id="2282"/>
    </w:p>
    <w:tbl>
      <w:tblPr>
        <w:tblStyle w:val="TableGrid"/>
        <w:tblW w:w="0" w:type="auto"/>
        <w:tblLook w:val="04A0" w:firstRow="1" w:lastRow="0" w:firstColumn="1" w:lastColumn="0" w:noHBand="0" w:noVBand="1"/>
      </w:tblPr>
      <w:tblGrid>
        <w:gridCol w:w="1981"/>
        <w:gridCol w:w="1982"/>
        <w:gridCol w:w="1982"/>
        <w:gridCol w:w="1982"/>
      </w:tblGrid>
      <w:tr w:rsidR="006828A2" w14:paraId="4F20877D" w14:textId="77777777" w:rsidTr="00D079EF">
        <w:tc>
          <w:tcPr>
            <w:tcW w:w="1981" w:type="dxa"/>
            <w:shd w:val="clear" w:color="auto" w:fill="9CC2E5" w:themeFill="accent5" w:themeFillTint="99"/>
          </w:tcPr>
          <w:p w14:paraId="63428495" w14:textId="77777777" w:rsidR="006828A2" w:rsidRPr="006828A2" w:rsidRDefault="006828A2" w:rsidP="00FE7724">
            <w:pPr>
              <w:jc w:val="center"/>
              <w:rPr>
                <w:b/>
                <w:bCs/>
              </w:rPr>
            </w:pPr>
            <w:r w:rsidRPr="006828A2">
              <w:rPr>
                <w:b/>
                <w:bCs/>
              </w:rPr>
              <w:t>Field</w:t>
            </w:r>
          </w:p>
        </w:tc>
        <w:tc>
          <w:tcPr>
            <w:tcW w:w="1982" w:type="dxa"/>
            <w:shd w:val="clear" w:color="auto" w:fill="9CC2E5" w:themeFill="accent5" w:themeFillTint="99"/>
          </w:tcPr>
          <w:p w14:paraId="09E528A4" w14:textId="77777777" w:rsidR="006828A2" w:rsidRPr="006828A2" w:rsidRDefault="006828A2" w:rsidP="00FE7724">
            <w:pPr>
              <w:jc w:val="center"/>
              <w:rPr>
                <w:b/>
                <w:bCs/>
              </w:rPr>
            </w:pPr>
            <w:r w:rsidRPr="006828A2">
              <w:rPr>
                <w:b/>
                <w:bCs/>
              </w:rPr>
              <w:t>Type</w:t>
            </w:r>
          </w:p>
        </w:tc>
        <w:tc>
          <w:tcPr>
            <w:tcW w:w="1982" w:type="dxa"/>
            <w:shd w:val="clear" w:color="auto" w:fill="9CC2E5" w:themeFill="accent5" w:themeFillTint="99"/>
          </w:tcPr>
          <w:p w14:paraId="3754CD42" w14:textId="77777777" w:rsidR="006828A2" w:rsidRPr="006828A2" w:rsidRDefault="006828A2" w:rsidP="00FE7724">
            <w:pPr>
              <w:jc w:val="center"/>
              <w:rPr>
                <w:b/>
                <w:bCs/>
              </w:rPr>
            </w:pPr>
            <w:r w:rsidRPr="006828A2">
              <w:rPr>
                <w:b/>
                <w:bCs/>
              </w:rPr>
              <w:t>Width</w:t>
            </w:r>
          </w:p>
        </w:tc>
        <w:tc>
          <w:tcPr>
            <w:tcW w:w="1982" w:type="dxa"/>
            <w:shd w:val="clear" w:color="auto" w:fill="9CC2E5" w:themeFill="accent5" w:themeFillTint="99"/>
          </w:tcPr>
          <w:p w14:paraId="4B5320DC" w14:textId="77777777" w:rsidR="006828A2" w:rsidRPr="006828A2" w:rsidRDefault="006828A2" w:rsidP="00FE7724">
            <w:pPr>
              <w:jc w:val="center"/>
              <w:rPr>
                <w:b/>
                <w:bCs/>
              </w:rPr>
            </w:pPr>
            <w:r w:rsidRPr="006828A2">
              <w:rPr>
                <w:b/>
                <w:bCs/>
              </w:rPr>
              <w:t>Key</w:t>
            </w:r>
          </w:p>
        </w:tc>
      </w:tr>
      <w:tr w:rsidR="006828A2" w14:paraId="4B524566" w14:textId="77777777" w:rsidTr="00FE7724">
        <w:tc>
          <w:tcPr>
            <w:tcW w:w="1981" w:type="dxa"/>
          </w:tcPr>
          <w:p w14:paraId="2DFAB202" w14:textId="08531A55" w:rsidR="006828A2" w:rsidRDefault="00FE7724" w:rsidP="00FE7724">
            <w:r>
              <w:t>nip</w:t>
            </w:r>
          </w:p>
        </w:tc>
        <w:tc>
          <w:tcPr>
            <w:tcW w:w="1982" w:type="dxa"/>
          </w:tcPr>
          <w:p w14:paraId="058BCA47" w14:textId="5BD47929" w:rsidR="006828A2" w:rsidRDefault="00462CE8" w:rsidP="00723DD6">
            <w:pPr>
              <w:jc w:val="center"/>
            </w:pPr>
            <w:r>
              <w:t>varchar</w:t>
            </w:r>
          </w:p>
        </w:tc>
        <w:tc>
          <w:tcPr>
            <w:tcW w:w="1982" w:type="dxa"/>
          </w:tcPr>
          <w:p w14:paraId="5EDBA736" w14:textId="40E83075" w:rsidR="006828A2" w:rsidRDefault="00FE7724" w:rsidP="00723DD6">
            <w:pPr>
              <w:jc w:val="center"/>
            </w:pPr>
            <w:r>
              <w:t>15</w:t>
            </w:r>
          </w:p>
        </w:tc>
        <w:tc>
          <w:tcPr>
            <w:tcW w:w="1982" w:type="dxa"/>
          </w:tcPr>
          <w:p w14:paraId="2BAA9CE8" w14:textId="75F2B7E2" w:rsidR="006828A2" w:rsidRDefault="00FE7724" w:rsidP="00723DD6">
            <w:pPr>
              <w:jc w:val="center"/>
            </w:pPr>
            <w:r>
              <w:t>Primary Key</w:t>
            </w:r>
          </w:p>
        </w:tc>
      </w:tr>
      <w:tr w:rsidR="006828A2" w14:paraId="75E3C077" w14:textId="77777777" w:rsidTr="00FE7724">
        <w:tc>
          <w:tcPr>
            <w:tcW w:w="1981" w:type="dxa"/>
          </w:tcPr>
          <w:p w14:paraId="2E3D4115" w14:textId="179786B8" w:rsidR="006828A2" w:rsidRDefault="00FE7724" w:rsidP="00FE7724">
            <w:r>
              <w:t>jabatan</w:t>
            </w:r>
          </w:p>
        </w:tc>
        <w:tc>
          <w:tcPr>
            <w:tcW w:w="1982" w:type="dxa"/>
          </w:tcPr>
          <w:p w14:paraId="7EF69319" w14:textId="00C026EA" w:rsidR="006828A2" w:rsidRDefault="00462CE8" w:rsidP="00723DD6">
            <w:pPr>
              <w:jc w:val="center"/>
            </w:pPr>
            <w:r>
              <w:t>varchar</w:t>
            </w:r>
          </w:p>
        </w:tc>
        <w:tc>
          <w:tcPr>
            <w:tcW w:w="1982" w:type="dxa"/>
          </w:tcPr>
          <w:p w14:paraId="5476296E" w14:textId="29CF073F" w:rsidR="006828A2" w:rsidRDefault="00FE7724" w:rsidP="00723DD6">
            <w:pPr>
              <w:jc w:val="center"/>
            </w:pPr>
            <w:r>
              <w:t>15</w:t>
            </w:r>
          </w:p>
        </w:tc>
        <w:tc>
          <w:tcPr>
            <w:tcW w:w="1982" w:type="dxa"/>
          </w:tcPr>
          <w:p w14:paraId="54204AD5" w14:textId="7B855FD2" w:rsidR="006828A2" w:rsidRDefault="00FE7724" w:rsidP="00723DD6">
            <w:pPr>
              <w:jc w:val="center"/>
            </w:pPr>
            <w:r>
              <w:t>-</w:t>
            </w:r>
          </w:p>
        </w:tc>
      </w:tr>
      <w:tr w:rsidR="006828A2" w14:paraId="61EB0743" w14:textId="77777777" w:rsidTr="00FE7724">
        <w:tc>
          <w:tcPr>
            <w:tcW w:w="1981" w:type="dxa"/>
          </w:tcPr>
          <w:p w14:paraId="3D5B956F" w14:textId="7346DEF3" w:rsidR="006828A2" w:rsidRDefault="00FE7724" w:rsidP="00FE7724">
            <w:r>
              <w:t>nama</w:t>
            </w:r>
          </w:p>
        </w:tc>
        <w:tc>
          <w:tcPr>
            <w:tcW w:w="1982" w:type="dxa"/>
          </w:tcPr>
          <w:p w14:paraId="7D809511" w14:textId="5D3036BA" w:rsidR="006828A2" w:rsidRDefault="00462CE8" w:rsidP="00723DD6">
            <w:pPr>
              <w:jc w:val="center"/>
            </w:pPr>
            <w:r>
              <w:t>varchar</w:t>
            </w:r>
          </w:p>
        </w:tc>
        <w:tc>
          <w:tcPr>
            <w:tcW w:w="1982" w:type="dxa"/>
          </w:tcPr>
          <w:p w14:paraId="48E3B3E6" w14:textId="2223BE37" w:rsidR="006828A2" w:rsidRDefault="00FE7724" w:rsidP="00723DD6">
            <w:pPr>
              <w:jc w:val="center"/>
            </w:pPr>
            <w:r>
              <w:t>45</w:t>
            </w:r>
          </w:p>
        </w:tc>
        <w:tc>
          <w:tcPr>
            <w:tcW w:w="1982" w:type="dxa"/>
          </w:tcPr>
          <w:p w14:paraId="627948CF" w14:textId="46B9EBE8" w:rsidR="006828A2" w:rsidRDefault="00FE7724" w:rsidP="00723DD6">
            <w:pPr>
              <w:jc w:val="center"/>
            </w:pPr>
            <w:r>
              <w:t>-</w:t>
            </w:r>
          </w:p>
        </w:tc>
      </w:tr>
      <w:tr w:rsidR="00FE7724" w14:paraId="79594759" w14:textId="77777777" w:rsidTr="00FE7724">
        <w:tc>
          <w:tcPr>
            <w:tcW w:w="1981" w:type="dxa"/>
          </w:tcPr>
          <w:p w14:paraId="6813E9FC" w14:textId="47C39728" w:rsidR="00FE7724" w:rsidRDefault="00FE7724" w:rsidP="00FE7724">
            <w:r>
              <w:t>email</w:t>
            </w:r>
          </w:p>
        </w:tc>
        <w:tc>
          <w:tcPr>
            <w:tcW w:w="1982" w:type="dxa"/>
          </w:tcPr>
          <w:p w14:paraId="5F0468BF" w14:textId="15A53450" w:rsidR="00FE7724" w:rsidRDefault="00462CE8" w:rsidP="00723DD6">
            <w:pPr>
              <w:jc w:val="center"/>
            </w:pPr>
            <w:r>
              <w:t>varchar</w:t>
            </w:r>
          </w:p>
        </w:tc>
        <w:tc>
          <w:tcPr>
            <w:tcW w:w="1982" w:type="dxa"/>
          </w:tcPr>
          <w:p w14:paraId="47335F6C" w14:textId="03C7334C" w:rsidR="00FE7724" w:rsidRDefault="00FE7724" w:rsidP="00723DD6">
            <w:pPr>
              <w:jc w:val="center"/>
            </w:pPr>
            <w:r>
              <w:t>45</w:t>
            </w:r>
          </w:p>
        </w:tc>
        <w:tc>
          <w:tcPr>
            <w:tcW w:w="1982" w:type="dxa"/>
          </w:tcPr>
          <w:p w14:paraId="18E08BA0" w14:textId="659BFD6B" w:rsidR="00FE7724" w:rsidRDefault="00FE7724" w:rsidP="00723DD6">
            <w:pPr>
              <w:jc w:val="center"/>
            </w:pPr>
            <w:r>
              <w:t>-</w:t>
            </w:r>
          </w:p>
        </w:tc>
      </w:tr>
      <w:tr w:rsidR="00FE7724" w14:paraId="5E2CCD68" w14:textId="77777777" w:rsidTr="00FE7724">
        <w:tc>
          <w:tcPr>
            <w:tcW w:w="1981" w:type="dxa"/>
          </w:tcPr>
          <w:p w14:paraId="04855F6C" w14:textId="23A8D0D1" w:rsidR="00FE7724" w:rsidRDefault="00FE7724" w:rsidP="00FE7724">
            <w:r>
              <w:t>jeniskelamin</w:t>
            </w:r>
          </w:p>
        </w:tc>
        <w:tc>
          <w:tcPr>
            <w:tcW w:w="1982" w:type="dxa"/>
          </w:tcPr>
          <w:p w14:paraId="0BAA61BE" w14:textId="617B2AF9" w:rsidR="00FE7724" w:rsidRDefault="00462CE8" w:rsidP="00723DD6">
            <w:pPr>
              <w:jc w:val="center"/>
            </w:pPr>
            <w:r>
              <w:t>varchar</w:t>
            </w:r>
          </w:p>
        </w:tc>
        <w:tc>
          <w:tcPr>
            <w:tcW w:w="1982" w:type="dxa"/>
          </w:tcPr>
          <w:p w14:paraId="22746FA5" w14:textId="1A628E03" w:rsidR="00FE7724" w:rsidRDefault="00FE7724" w:rsidP="00723DD6">
            <w:pPr>
              <w:jc w:val="center"/>
            </w:pPr>
            <w:r>
              <w:t>15</w:t>
            </w:r>
          </w:p>
        </w:tc>
        <w:tc>
          <w:tcPr>
            <w:tcW w:w="1982" w:type="dxa"/>
          </w:tcPr>
          <w:p w14:paraId="67EBDA91" w14:textId="2C55DF6B" w:rsidR="00FE7724" w:rsidRDefault="00FE7724" w:rsidP="00723DD6">
            <w:pPr>
              <w:jc w:val="center"/>
            </w:pPr>
            <w:r>
              <w:t>-</w:t>
            </w:r>
          </w:p>
        </w:tc>
      </w:tr>
      <w:tr w:rsidR="00FE7724" w14:paraId="34D4DBAA" w14:textId="77777777" w:rsidTr="00FE7724">
        <w:tc>
          <w:tcPr>
            <w:tcW w:w="1981" w:type="dxa"/>
          </w:tcPr>
          <w:p w14:paraId="1B1D765D" w14:textId="7041D41A" w:rsidR="00FE7724" w:rsidRDefault="00FE7724" w:rsidP="00FE7724">
            <w:r>
              <w:t>notlp</w:t>
            </w:r>
          </w:p>
        </w:tc>
        <w:tc>
          <w:tcPr>
            <w:tcW w:w="1982" w:type="dxa"/>
          </w:tcPr>
          <w:p w14:paraId="54527BF1" w14:textId="3E5FD8F8" w:rsidR="00FE7724" w:rsidRDefault="00462CE8" w:rsidP="00723DD6">
            <w:pPr>
              <w:jc w:val="center"/>
            </w:pPr>
            <w:r>
              <w:t>varchar</w:t>
            </w:r>
          </w:p>
        </w:tc>
        <w:tc>
          <w:tcPr>
            <w:tcW w:w="1982" w:type="dxa"/>
          </w:tcPr>
          <w:p w14:paraId="7B69A231" w14:textId="4C72E55D" w:rsidR="00FE7724" w:rsidRDefault="00FE7724" w:rsidP="00723DD6">
            <w:pPr>
              <w:jc w:val="center"/>
            </w:pPr>
            <w:r>
              <w:t>15</w:t>
            </w:r>
          </w:p>
        </w:tc>
        <w:tc>
          <w:tcPr>
            <w:tcW w:w="1982" w:type="dxa"/>
          </w:tcPr>
          <w:p w14:paraId="1E80233F" w14:textId="7568D4C6" w:rsidR="00FE7724" w:rsidRDefault="00FE7724" w:rsidP="00723DD6">
            <w:pPr>
              <w:jc w:val="center"/>
            </w:pPr>
            <w:r>
              <w:t>-</w:t>
            </w:r>
          </w:p>
        </w:tc>
      </w:tr>
      <w:tr w:rsidR="00FE7724" w14:paraId="01C144E2" w14:textId="77777777" w:rsidTr="00FE7724">
        <w:tc>
          <w:tcPr>
            <w:tcW w:w="1981" w:type="dxa"/>
          </w:tcPr>
          <w:p w14:paraId="6F5261BA" w14:textId="5AEA9D84" w:rsidR="00FE7724" w:rsidRDefault="00FE7724" w:rsidP="00FE7724">
            <w:r>
              <w:t>alamat</w:t>
            </w:r>
          </w:p>
        </w:tc>
        <w:tc>
          <w:tcPr>
            <w:tcW w:w="1982" w:type="dxa"/>
          </w:tcPr>
          <w:p w14:paraId="467C04F2" w14:textId="4B559F34" w:rsidR="00FE7724" w:rsidRDefault="00462CE8" w:rsidP="00723DD6">
            <w:pPr>
              <w:jc w:val="center"/>
            </w:pPr>
            <w:r>
              <w:t>varchar</w:t>
            </w:r>
          </w:p>
        </w:tc>
        <w:tc>
          <w:tcPr>
            <w:tcW w:w="1982" w:type="dxa"/>
          </w:tcPr>
          <w:p w14:paraId="1ED692CE" w14:textId="3BF54C0A" w:rsidR="00FE7724" w:rsidRDefault="00FE7724" w:rsidP="00723DD6">
            <w:pPr>
              <w:jc w:val="center"/>
            </w:pPr>
            <w:r>
              <w:t>45</w:t>
            </w:r>
          </w:p>
        </w:tc>
        <w:tc>
          <w:tcPr>
            <w:tcW w:w="1982" w:type="dxa"/>
          </w:tcPr>
          <w:p w14:paraId="28CAA8FA" w14:textId="51B7A604" w:rsidR="00FE7724" w:rsidRDefault="00FE7724" w:rsidP="00723DD6">
            <w:pPr>
              <w:jc w:val="center"/>
            </w:pPr>
            <w:r>
              <w:t>-</w:t>
            </w:r>
          </w:p>
        </w:tc>
      </w:tr>
      <w:tr w:rsidR="00723DD6" w14:paraId="3FE4CE86" w14:textId="77777777" w:rsidTr="00FE7724">
        <w:tc>
          <w:tcPr>
            <w:tcW w:w="1981" w:type="dxa"/>
          </w:tcPr>
          <w:p w14:paraId="088B4379" w14:textId="6CE62744" w:rsidR="00723DD6" w:rsidRDefault="00723DD6" w:rsidP="00FE7724">
            <w:r>
              <w:t>status</w:t>
            </w:r>
          </w:p>
        </w:tc>
        <w:tc>
          <w:tcPr>
            <w:tcW w:w="1982" w:type="dxa"/>
          </w:tcPr>
          <w:p w14:paraId="61A82B3B" w14:textId="69292EE0" w:rsidR="00723DD6" w:rsidRDefault="00723DD6" w:rsidP="00723DD6">
            <w:pPr>
              <w:jc w:val="center"/>
            </w:pPr>
            <w:r>
              <w:t>varchar</w:t>
            </w:r>
          </w:p>
        </w:tc>
        <w:tc>
          <w:tcPr>
            <w:tcW w:w="1982" w:type="dxa"/>
          </w:tcPr>
          <w:p w14:paraId="0B8F7212" w14:textId="299D86F7" w:rsidR="00723DD6" w:rsidRDefault="00723DD6" w:rsidP="00723DD6">
            <w:pPr>
              <w:jc w:val="center"/>
            </w:pPr>
            <w:r>
              <w:t>15</w:t>
            </w:r>
          </w:p>
        </w:tc>
        <w:tc>
          <w:tcPr>
            <w:tcW w:w="1982" w:type="dxa"/>
          </w:tcPr>
          <w:p w14:paraId="1917C4C7" w14:textId="1B4F6F66" w:rsidR="00723DD6" w:rsidRDefault="00723DD6" w:rsidP="00723DD6">
            <w:pPr>
              <w:jc w:val="center"/>
            </w:pPr>
            <w:r>
              <w:t>-</w:t>
            </w:r>
          </w:p>
        </w:tc>
      </w:tr>
    </w:tbl>
    <w:p w14:paraId="5780B70A" w14:textId="77777777" w:rsidR="00531075" w:rsidRDefault="00531075" w:rsidP="00531075">
      <w:pPr>
        <w:pStyle w:val="ListParagraph"/>
        <w:ind w:left="450"/>
      </w:pPr>
    </w:p>
    <w:p w14:paraId="4C86BE67" w14:textId="5660B807" w:rsidR="00582712" w:rsidRPr="00331B6F" w:rsidRDefault="00582712" w:rsidP="00FF2590">
      <w:pPr>
        <w:pStyle w:val="ListParagraph"/>
        <w:numPr>
          <w:ilvl w:val="0"/>
          <w:numId w:val="48"/>
        </w:numPr>
        <w:ind w:left="450"/>
        <w:rPr>
          <w:b/>
          <w:bCs/>
          <w:rPrChange w:id="2283" w:author="Rafi Aziizi" w:date="2021-11-12T10:56:00Z">
            <w:rPr>
              <w:b/>
              <w:bCs/>
              <w:highlight w:val="cyan"/>
            </w:rPr>
          </w:rPrChange>
        </w:rPr>
      </w:pPr>
      <w:r w:rsidRPr="00331B6F">
        <w:rPr>
          <w:b/>
          <w:bCs/>
          <w:rPrChange w:id="2284" w:author="Rafi Aziizi" w:date="2021-11-12T10:56:00Z">
            <w:rPr>
              <w:b/>
              <w:bCs/>
              <w:highlight w:val="cyan"/>
            </w:rPr>
          </w:rPrChange>
        </w:rPr>
        <w:t>Tabel Admin</w:t>
      </w:r>
    </w:p>
    <w:p w14:paraId="6F441C7C" w14:textId="4924CB91" w:rsidR="009B575D" w:rsidRDefault="009B575D" w:rsidP="00EB3EE8">
      <w:pPr>
        <w:ind w:firstLine="450"/>
        <w:rPr>
          <w:lang w:eastAsia="en-US"/>
        </w:rPr>
      </w:pPr>
      <w:r w:rsidRPr="009B575D">
        <w:t xml:space="preserve">Tabel </w:t>
      </w:r>
      <w:r w:rsidR="00531075">
        <w:t>a</w:t>
      </w:r>
      <w:r>
        <w:t>dmin</w:t>
      </w:r>
      <w:r w:rsidRPr="009B575D">
        <w:t xml:space="preserve"> terdapat pada </w:t>
      </w:r>
      <w:r w:rsidRPr="009B575D">
        <w:rPr>
          <w:i/>
          <w:iCs/>
        </w:rPr>
        <w:t>class</w:t>
      </w:r>
      <w:r w:rsidRPr="009B575D">
        <w:t xml:space="preserve"> </w:t>
      </w:r>
      <w:r>
        <w:t>admin</w:t>
      </w:r>
      <w:r w:rsidR="00531075">
        <w:t>. Tabel</w:t>
      </w:r>
      <w:r w:rsidRPr="009B575D">
        <w:t xml:space="preserve"> ini memiliki beberapa </w:t>
      </w:r>
      <w:r w:rsidRPr="00531075">
        <w:rPr>
          <w:i/>
          <w:iCs/>
        </w:rPr>
        <w:t>field</w:t>
      </w:r>
      <w:r w:rsidRPr="009B575D">
        <w:t xml:space="preserve"> seperti pada tab</w:t>
      </w:r>
      <w:r w:rsidR="00531075">
        <w:t xml:space="preserve">el 3.23 dimana tabel ini </w:t>
      </w:r>
      <w:r w:rsidRPr="009B575D">
        <w:t xml:space="preserve">berfungsi untuk mengelola data </w:t>
      </w:r>
      <w:r>
        <w:t>admin</w:t>
      </w:r>
      <w:r w:rsidRPr="009B575D">
        <w:t xml:space="preserve"> yang tersedia pada sistem absensi.</w:t>
      </w:r>
    </w:p>
    <w:p w14:paraId="6D8B2C13" w14:textId="076437E1" w:rsidR="00531075" w:rsidRDefault="00531075" w:rsidP="00FA382F">
      <w:pPr>
        <w:pStyle w:val="Caption"/>
        <w:keepNext/>
        <w:jc w:val="center"/>
      </w:pPr>
      <w:bookmarkStart w:id="2285" w:name="_Toc83115884"/>
      <w:r>
        <w:t xml:space="preserve">Table 3. </w:t>
      </w:r>
      <w:r w:rsidR="006720D0">
        <w:fldChar w:fldCharType="begin"/>
      </w:r>
      <w:r w:rsidR="006720D0">
        <w:instrText xml:space="preserve"> SEQ Table_3. \* ARABIC </w:instrText>
      </w:r>
      <w:r w:rsidR="006720D0">
        <w:fldChar w:fldCharType="separate"/>
      </w:r>
      <w:r w:rsidR="00A911C8">
        <w:rPr>
          <w:noProof/>
        </w:rPr>
        <w:t>23</w:t>
      </w:r>
      <w:r w:rsidR="006720D0">
        <w:fldChar w:fldCharType="end"/>
      </w:r>
      <w:r>
        <w:t xml:space="preserve"> </w:t>
      </w:r>
      <w:r w:rsidR="009E6E1E">
        <w:t xml:space="preserve">Perancangan </w:t>
      </w:r>
      <w:r>
        <w:t>Tabel Admin</w:t>
      </w:r>
      <w:bookmarkEnd w:id="2285"/>
    </w:p>
    <w:tbl>
      <w:tblPr>
        <w:tblStyle w:val="TableGrid"/>
        <w:tblW w:w="0" w:type="auto"/>
        <w:tblLook w:val="04A0" w:firstRow="1" w:lastRow="0" w:firstColumn="1" w:lastColumn="0" w:noHBand="0" w:noVBand="1"/>
      </w:tblPr>
      <w:tblGrid>
        <w:gridCol w:w="1981"/>
        <w:gridCol w:w="1982"/>
        <w:gridCol w:w="1982"/>
        <w:gridCol w:w="1982"/>
      </w:tblGrid>
      <w:tr w:rsidR="006828A2" w14:paraId="526A24EF" w14:textId="77777777" w:rsidTr="00531075">
        <w:tc>
          <w:tcPr>
            <w:tcW w:w="1981" w:type="dxa"/>
            <w:shd w:val="clear" w:color="auto" w:fill="9CC2E5" w:themeFill="accent5" w:themeFillTint="99"/>
          </w:tcPr>
          <w:p w14:paraId="48FC2A7A" w14:textId="77777777" w:rsidR="006828A2" w:rsidRPr="006828A2" w:rsidRDefault="006828A2" w:rsidP="00FE7724">
            <w:pPr>
              <w:jc w:val="center"/>
              <w:rPr>
                <w:b/>
                <w:bCs/>
              </w:rPr>
            </w:pPr>
            <w:r w:rsidRPr="006828A2">
              <w:rPr>
                <w:b/>
                <w:bCs/>
              </w:rPr>
              <w:t>Field</w:t>
            </w:r>
          </w:p>
        </w:tc>
        <w:tc>
          <w:tcPr>
            <w:tcW w:w="1982" w:type="dxa"/>
            <w:shd w:val="clear" w:color="auto" w:fill="9CC2E5" w:themeFill="accent5" w:themeFillTint="99"/>
          </w:tcPr>
          <w:p w14:paraId="0CF65CF8" w14:textId="77777777" w:rsidR="006828A2" w:rsidRPr="006828A2" w:rsidRDefault="006828A2" w:rsidP="00FE7724">
            <w:pPr>
              <w:jc w:val="center"/>
              <w:rPr>
                <w:b/>
                <w:bCs/>
              </w:rPr>
            </w:pPr>
            <w:r w:rsidRPr="006828A2">
              <w:rPr>
                <w:b/>
                <w:bCs/>
              </w:rPr>
              <w:t>Type</w:t>
            </w:r>
          </w:p>
        </w:tc>
        <w:tc>
          <w:tcPr>
            <w:tcW w:w="1982" w:type="dxa"/>
            <w:shd w:val="clear" w:color="auto" w:fill="9CC2E5" w:themeFill="accent5" w:themeFillTint="99"/>
          </w:tcPr>
          <w:p w14:paraId="625956FB" w14:textId="77777777" w:rsidR="006828A2" w:rsidRPr="006828A2" w:rsidRDefault="006828A2" w:rsidP="00FE7724">
            <w:pPr>
              <w:jc w:val="center"/>
              <w:rPr>
                <w:b/>
                <w:bCs/>
              </w:rPr>
            </w:pPr>
            <w:r w:rsidRPr="006828A2">
              <w:rPr>
                <w:b/>
                <w:bCs/>
              </w:rPr>
              <w:t>Width</w:t>
            </w:r>
          </w:p>
        </w:tc>
        <w:tc>
          <w:tcPr>
            <w:tcW w:w="1982" w:type="dxa"/>
            <w:shd w:val="clear" w:color="auto" w:fill="9CC2E5" w:themeFill="accent5" w:themeFillTint="99"/>
          </w:tcPr>
          <w:p w14:paraId="186AC090" w14:textId="77777777" w:rsidR="006828A2" w:rsidRPr="006828A2" w:rsidRDefault="006828A2" w:rsidP="00FE7724">
            <w:pPr>
              <w:jc w:val="center"/>
              <w:rPr>
                <w:b/>
                <w:bCs/>
              </w:rPr>
            </w:pPr>
            <w:r w:rsidRPr="006828A2">
              <w:rPr>
                <w:b/>
                <w:bCs/>
              </w:rPr>
              <w:t>Key</w:t>
            </w:r>
          </w:p>
        </w:tc>
      </w:tr>
      <w:tr w:rsidR="006828A2" w14:paraId="1FED2D9F" w14:textId="77777777" w:rsidTr="00FE7724">
        <w:tc>
          <w:tcPr>
            <w:tcW w:w="1981" w:type="dxa"/>
          </w:tcPr>
          <w:p w14:paraId="4D17CFBF" w14:textId="2C441D11" w:rsidR="006828A2" w:rsidRDefault="00FE7724" w:rsidP="00FE7724">
            <w:r>
              <w:t>idadmin</w:t>
            </w:r>
          </w:p>
        </w:tc>
        <w:tc>
          <w:tcPr>
            <w:tcW w:w="1982" w:type="dxa"/>
          </w:tcPr>
          <w:p w14:paraId="2589B3F2" w14:textId="73107C9C" w:rsidR="006828A2" w:rsidRDefault="00FE7724" w:rsidP="00C60063">
            <w:pPr>
              <w:jc w:val="center"/>
            </w:pPr>
            <w:r>
              <w:t>varchar</w:t>
            </w:r>
          </w:p>
        </w:tc>
        <w:tc>
          <w:tcPr>
            <w:tcW w:w="1982" w:type="dxa"/>
          </w:tcPr>
          <w:p w14:paraId="2EC9116C" w14:textId="278DC41B" w:rsidR="006828A2" w:rsidRDefault="00FE7724" w:rsidP="00C60063">
            <w:pPr>
              <w:jc w:val="center"/>
            </w:pPr>
            <w:r>
              <w:t>15</w:t>
            </w:r>
          </w:p>
        </w:tc>
        <w:tc>
          <w:tcPr>
            <w:tcW w:w="1982" w:type="dxa"/>
          </w:tcPr>
          <w:p w14:paraId="72AE3326" w14:textId="4179EFDB" w:rsidR="006828A2" w:rsidRDefault="00FE7724" w:rsidP="00C60063">
            <w:pPr>
              <w:jc w:val="center"/>
            </w:pPr>
            <w:r>
              <w:t>Primary Key</w:t>
            </w:r>
          </w:p>
        </w:tc>
      </w:tr>
      <w:tr w:rsidR="006828A2" w14:paraId="6D1C5172" w14:textId="77777777" w:rsidTr="00FE7724">
        <w:tc>
          <w:tcPr>
            <w:tcW w:w="1981" w:type="dxa"/>
          </w:tcPr>
          <w:p w14:paraId="68FBE721" w14:textId="62B0CC09" w:rsidR="006828A2" w:rsidRDefault="00FE7724" w:rsidP="00FE7724">
            <w:r>
              <w:t>nip</w:t>
            </w:r>
          </w:p>
        </w:tc>
        <w:tc>
          <w:tcPr>
            <w:tcW w:w="1982" w:type="dxa"/>
          </w:tcPr>
          <w:p w14:paraId="22DEC9F0" w14:textId="243D6E59" w:rsidR="006828A2" w:rsidRDefault="00FE7724" w:rsidP="00C60063">
            <w:pPr>
              <w:jc w:val="center"/>
            </w:pPr>
            <w:r>
              <w:t>varchar</w:t>
            </w:r>
          </w:p>
        </w:tc>
        <w:tc>
          <w:tcPr>
            <w:tcW w:w="1982" w:type="dxa"/>
          </w:tcPr>
          <w:p w14:paraId="57F5B3B5" w14:textId="642A7F6B" w:rsidR="006828A2" w:rsidRDefault="00FE7724" w:rsidP="00C60063">
            <w:pPr>
              <w:jc w:val="center"/>
            </w:pPr>
            <w:r>
              <w:t>15</w:t>
            </w:r>
          </w:p>
        </w:tc>
        <w:tc>
          <w:tcPr>
            <w:tcW w:w="1982" w:type="dxa"/>
          </w:tcPr>
          <w:p w14:paraId="07FC1773" w14:textId="44C69AD8" w:rsidR="006828A2" w:rsidRDefault="00FE7724" w:rsidP="00C60063">
            <w:pPr>
              <w:jc w:val="center"/>
            </w:pPr>
            <w:r>
              <w:t>Foreign Key</w:t>
            </w:r>
          </w:p>
        </w:tc>
      </w:tr>
      <w:tr w:rsidR="006828A2" w14:paraId="3B7A907F" w14:textId="77777777" w:rsidTr="00FE7724">
        <w:tc>
          <w:tcPr>
            <w:tcW w:w="1981" w:type="dxa"/>
          </w:tcPr>
          <w:p w14:paraId="726D64DE" w14:textId="42ECCEB2" w:rsidR="006828A2" w:rsidRDefault="00FE7724" w:rsidP="00FE7724">
            <w:r>
              <w:lastRenderedPageBreak/>
              <w:t>nama</w:t>
            </w:r>
          </w:p>
        </w:tc>
        <w:tc>
          <w:tcPr>
            <w:tcW w:w="1982" w:type="dxa"/>
          </w:tcPr>
          <w:p w14:paraId="69C38C8F" w14:textId="77C9A0DA" w:rsidR="006828A2" w:rsidRDefault="00FE7724" w:rsidP="00C60063">
            <w:pPr>
              <w:jc w:val="center"/>
            </w:pPr>
            <w:r>
              <w:t>varchar</w:t>
            </w:r>
          </w:p>
        </w:tc>
        <w:tc>
          <w:tcPr>
            <w:tcW w:w="1982" w:type="dxa"/>
          </w:tcPr>
          <w:p w14:paraId="0DF44A28" w14:textId="6926D78E" w:rsidR="006828A2" w:rsidRDefault="00FE7724" w:rsidP="00C60063">
            <w:pPr>
              <w:jc w:val="center"/>
            </w:pPr>
            <w:r>
              <w:t>45</w:t>
            </w:r>
          </w:p>
        </w:tc>
        <w:tc>
          <w:tcPr>
            <w:tcW w:w="1982" w:type="dxa"/>
          </w:tcPr>
          <w:p w14:paraId="6FCD8BD6" w14:textId="122F27B0" w:rsidR="006828A2" w:rsidRDefault="00FE7724" w:rsidP="00C60063">
            <w:pPr>
              <w:jc w:val="center"/>
            </w:pPr>
            <w:r>
              <w:t>-</w:t>
            </w:r>
          </w:p>
        </w:tc>
      </w:tr>
      <w:tr w:rsidR="00FE7724" w14:paraId="557F7440" w14:textId="77777777" w:rsidTr="00FE7724">
        <w:tc>
          <w:tcPr>
            <w:tcW w:w="1981" w:type="dxa"/>
          </w:tcPr>
          <w:p w14:paraId="4C5696C1" w14:textId="46403908" w:rsidR="00FE7724" w:rsidRDefault="00FE7724" w:rsidP="00FE7724">
            <w:r>
              <w:t>username</w:t>
            </w:r>
          </w:p>
        </w:tc>
        <w:tc>
          <w:tcPr>
            <w:tcW w:w="1982" w:type="dxa"/>
          </w:tcPr>
          <w:p w14:paraId="30E24BAC" w14:textId="382BAFEE" w:rsidR="00FE7724" w:rsidRDefault="00FE7724" w:rsidP="00C60063">
            <w:pPr>
              <w:jc w:val="center"/>
            </w:pPr>
            <w:r>
              <w:t>varchar</w:t>
            </w:r>
          </w:p>
        </w:tc>
        <w:tc>
          <w:tcPr>
            <w:tcW w:w="1982" w:type="dxa"/>
          </w:tcPr>
          <w:p w14:paraId="747DCBFD" w14:textId="2F4674E1" w:rsidR="00FE7724" w:rsidRDefault="00FE7724" w:rsidP="00C60063">
            <w:pPr>
              <w:jc w:val="center"/>
            </w:pPr>
            <w:r>
              <w:t>30</w:t>
            </w:r>
          </w:p>
        </w:tc>
        <w:tc>
          <w:tcPr>
            <w:tcW w:w="1982" w:type="dxa"/>
          </w:tcPr>
          <w:p w14:paraId="1907A631" w14:textId="36124EE6" w:rsidR="00FE7724" w:rsidRDefault="00FE7724" w:rsidP="00C60063">
            <w:pPr>
              <w:jc w:val="center"/>
            </w:pPr>
            <w:r>
              <w:t>-</w:t>
            </w:r>
          </w:p>
        </w:tc>
      </w:tr>
      <w:tr w:rsidR="00FE7724" w14:paraId="184C3FE6" w14:textId="77777777" w:rsidTr="00FE7724">
        <w:tc>
          <w:tcPr>
            <w:tcW w:w="1981" w:type="dxa"/>
          </w:tcPr>
          <w:p w14:paraId="0EE1D60F" w14:textId="200EBCBB" w:rsidR="00FE7724" w:rsidRDefault="00FE7724" w:rsidP="00FE7724">
            <w:r>
              <w:t>password</w:t>
            </w:r>
          </w:p>
        </w:tc>
        <w:tc>
          <w:tcPr>
            <w:tcW w:w="1982" w:type="dxa"/>
          </w:tcPr>
          <w:p w14:paraId="08DDA7F0" w14:textId="0BFBAD6A" w:rsidR="00FE7724" w:rsidRDefault="00FE7724" w:rsidP="00C60063">
            <w:pPr>
              <w:jc w:val="center"/>
            </w:pPr>
            <w:r>
              <w:t>varchar</w:t>
            </w:r>
          </w:p>
        </w:tc>
        <w:tc>
          <w:tcPr>
            <w:tcW w:w="1982" w:type="dxa"/>
          </w:tcPr>
          <w:p w14:paraId="3A80554A" w14:textId="396FC0C6" w:rsidR="00FE7724" w:rsidRDefault="00156F99" w:rsidP="00C60063">
            <w:pPr>
              <w:jc w:val="center"/>
            </w:pPr>
            <w:r>
              <w:t>5</w:t>
            </w:r>
            <w:r w:rsidR="00FE7724">
              <w:t>0</w:t>
            </w:r>
          </w:p>
        </w:tc>
        <w:tc>
          <w:tcPr>
            <w:tcW w:w="1982" w:type="dxa"/>
          </w:tcPr>
          <w:p w14:paraId="6854CD13" w14:textId="77699DBA" w:rsidR="00FE7724" w:rsidRDefault="00FE7724" w:rsidP="00C60063">
            <w:pPr>
              <w:jc w:val="center"/>
            </w:pPr>
            <w:r>
              <w:t>-</w:t>
            </w:r>
          </w:p>
        </w:tc>
      </w:tr>
      <w:tr w:rsidR="00FE7724" w14:paraId="70E85C55" w14:textId="77777777" w:rsidTr="00FE7724">
        <w:tc>
          <w:tcPr>
            <w:tcW w:w="1981" w:type="dxa"/>
          </w:tcPr>
          <w:p w14:paraId="589849BC" w14:textId="58253780" w:rsidR="00FE7724" w:rsidRDefault="00FE7724" w:rsidP="00FE7724">
            <w:r>
              <w:t>level</w:t>
            </w:r>
          </w:p>
        </w:tc>
        <w:tc>
          <w:tcPr>
            <w:tcW w:w="1982" w:type="dxa"/>
          </w:tcPr>
          <w:p w14:paraId="65519759" w14:textId="3008DA1A" w:rsidR="00FE7724" w:rsidRDefault="007C5FA9" w:rsidP="00C60063">
            <w:pPr>
              <w:jc w:val="center"/>
            </w:pPr>
            <w:ins w:id="2286" w:author="Rafi Aziizi" w:date="2021-11-12T10:49:00Z">
              <w:r>
                <w:t>integer</w:t>
              </w:r>
            </w:ins>
            <w:del w:id="2287" w:author="Rafi Aziizi" w:date="2021-11-12T10:49:00Z">
              <w:r w:rsidR="00FE7724" w:rsidDel="007C5FA9">
                <w:delText>int</w:delText>
              </w:r>
            </w:del>
          </w:p>
        </w:tc>
        <w:tc>
          <w:tcPr>
            <w:tcW w:w="1982" w:type="dxa"/>
          </w:tcPr>
          <w:p w14:paraId="06281A4F" w14:textId="35433267" w:rsidR="00FE7724" w:rsidRDefault="00FE7724" w:rsidP="00C60063">
            <w:pPr>
              <w:jc w:val="center"/>
            </w:pPr>
            <w:r>
              <w:t>2</w:t>
            </w:r>
          </w:p>
        </w:tc>
        <w:tc>
          <w:tcPr>
            <w:tcW w:w="1982" w:type="dxa"/>
          </w:tcPr>
          <w:p w14:paraId="4B860E88" w14:textId="29D4D00C" w:rsidR="00FE7724" w:rsidRDefault="00FE7724" w:rsidP="00C60063">
            <w:pPr>
              <w:jc w:val="center"/>
            </w:pPr>
            <w:r>
              <w:t>-</w:t>
            </w:r>
          </w:p>
        </w:tc>
      </w:tr>
      <w:tr w:rsidR="00723DD6" w14:paraId="42C5D836" w14:textId="77777777" w:rsidTr="00FE7724">
        <w:tc>
          <w:tcPr>
            <w:tcW w:w="1981" w:type="dxa"/>
          </w:tcPr>
          <w:p w14:paraId="29891E59" w14:textId="5AD7655F" w:rsidR="00723DD6" w:rsidRDefault="00723DD6" w:rsidP="00FE7724">
            <w:r>
              <w:t>status</w:t>
            </w:r>
          </w:p>
        </w:tc>
        <w:tc>
          <w:tcPr>
            <w:tcW w:w="1982" w:type="dxa"/>
          </w:tcPr>
          <w:p w14:paraId="0C5E0F6E" w14:textId="32EBCB49" w:rsidR="00723DD6" w:rsidRDefault="00723DD6" w:rsidP="00C60063">
            <w:pPr>
              <w:jc w:val="center"/>
            </w:pPr>
            <w:r>
              <w:t>varchar</w:t>
            </w:r>
          </w:p>
        </w:tc>
        <w:tc>
          <w:tcPr>
            <w:tcW w:w="1982" w:type="dxa"/>
          </w:tcPr>
          <w:p w14:paraId="0F82B34C" w14:textId="7BFC4B49" w:rsidR="00723DD6" w:rsidRDefault="00723DD6" w:rsidP="00C60063">
            <w:pPr>
              <w:jc w:val="center"/>
            </w:pPr>
            <w:r>
              <w:t>15</w:t>
            </w:r>
          </w:p>
        </w:tc>
        <w:tc>
          <w:tcPr>
            <w:tcW w:w="1982" w:type="dxa"/>
          </w:tcPr>
          <w:p w14:paraId="24253743" w14:textId="18E12AA1" w:rsidR="00723DD6" w:rsidRDefault="00723DD6" w:rsidP="00C60063">
            <w:pPr>
              <w:jc w:val="center"/>
            </w:pPr>
            <w:r>
              <w:t>-</w:t>
            </w:r>
          </w:p>
        </w:tc>
      </w:tr>
    </w:tbl>
    <w:p w14:paraId="5E0ABD8C" w14:textId="77777777" w:rsidR="00EC722E" w:rsidRDefault="00EC722E" w:rsidP="006828A2"/>
    <w:p w14:paraId="7E88DE96" w14:textId="7C911C2E" w:rsidR="00582712" w:rsidRPr="00331B6F" w:rsidRDefault="00582712" w:rsidP="00FF2590">
      <w:pPr>
        <w:pStyle w:val="ListParagraph"/>
        <w:numPr>
          <w:ilvl w:val="0"/>
          <w:numId w:val="48"/>
        </w:numPr>
        <w:ind w:left="450"/>
        <w:rPr>
          <w:b/>
          <w:bCs/>
          <w:rPrChange w:id="2288" w:author="Rafi Aziizi" w:date="2021-11-12T10:56:00Z">
            <w:rPr>
              <w:b/>
              <w:bCs/>
              <w:highlight w:val="cyan"/>
            </w:rPr>
          </w:rPrChange>
        </w:rPr>
      </w:pPr>
      <w:r w:rsidRPr="00331B6F">
        <w:rPr>
          <w:b/>
          <w:bCs/>
          <w:rPrChange w:id="2289" w:author="Rafi Aziizi" w:date="2021-11-12T10:56:00Z">
            <w:rPr>
              <w:b/>
              <w:bCs/>
              <w:highlight w:val="cyan"/>
            </w:rPr>
          </w:rPrChange>
        </w:rPr>
        <w:t>Tabel Walikelas</w:t>
      </w:r>
    </w:p>
    <w:p w14:paraId="65F309CB" w14:textId="4DB38A32" w:rsidR="009B575D" w:rsidRDefault="009B575D" w:rsidP="00EB3EE8">
      <w:pPr>
        <w:ind w:firstLine="450"/>
        <w:rPr>
          <w:lang w:eastAsia="en-US"/>
        </w:rPr>
      </w:pPr>
      <w:r w:rsidRPr="009B575D">
        <w:t xml:space="preserve">Tabel </w:t>
      </w:r>
      <w:r w:rsidR="009E6E1E">
        <w:t>w</w:t>
      </w:r>
      <w:r>
        <w:t>alikelas</w:t>
      </w:r>
      <w:r w:rsidRPr="009B575D">
        <w:t xml:space="preserve"> terdapat pada </w:t>
      </w:r>
      <w:r w:rsidRPr="009B575D">
        <w:rPr>
          <w:i/>
          <w:iCs/>
        </w:rPr>
        <w:t>class</w:t>
      </w:r>
      <w:r w:rsidRPr="009B575D">
        <w:t xml:space="preserve"> </w:t>
      </w:r>
      <w:r>
        <w:t>walikelas</w:t>
      </w:r>
      <w:r w:rsidR="00531075">
        <w:t>.</w:t>
      </w:r>
      <w:r w:rsidRPr="009B575D">
        <w:t xml:space="preserve"> </w:t>
      </w:r>
      <w:r w:rsidR="00531075">
        <w:t>T</w:t>
      </w:r>
      <w:r w:rsidRPr="009B575D">
        <w:t xml:space="preserve">abel ini memiliki beberapa </w:t>
      </w:r>
      <w:r w:rsidRPr="00531075">
        <w:rPr>
          <w:i/>
          <w:iCs/>
        </w:rPr>
        <w:t>field</w:t>
      </w:r>
      <w:r w:rsidRPr="009B575D">
        <w:t xml:space="preserve"> seperti pada </w:t>
      </w:r>
      <w:r w:rsidR="00531075">
        <w:t>tabel 3.24. dimana tabel ini</w:t>
      </w:r>
      <w:r w:rsidRPr="009B575D">
        <w:t xml:space="preserve"> berfungsi untuk mengelola data </w:t>
      </w:r>
      <w:r>
        <w:t>walikelas</w:t>
      </w:r>
      <w:r w:rsidRPr="009B575D">
        <w:t xml:space="preserve"> yang tersedia pada sistem absensi.</w:t>
      </w:r>
    </w:p>
    <w:p w14:paraId="582474E8" w14:textId="7B434B11" w:rsidR="00531075" w:rsidRDefault="00531075" w:rsidP="00FA382F">
      <w:pPr>
        <w:pStyle w:val="Caption"/>
        <w:keepNext/>
        <w:jc w:val="center"/>
      </w:pPr>
      <w:bookmarkStart w:id="2290" w:name="_Toc83115885"/>
      <w:r>
        <w:t xml:space="preserve">Table 3. </w:t>
      </w:r>
      <w:r w:rsidR="006720D0">
        <w:fldChar w:fldCharType="begin"/>
      </w:r>
      <w:r w:rsidR="006720D0">
        <w:instrText xml:space="preserve"> SEQ Table_3. \* ARABIC </w:instrText>
      </w:r>
      <w:r w:rsidR="006720D0">
        <w:fldChar w:fldCharType="separate"/>
      </w:r>
      <w:r w:rsidR="00A911C8">
        <w:rPr>
          <w:noProof/>
        </w:rPr>
        <w:t>24</w:t>
      </w:r>
      <w:r w:rsidR="006720D0">
        <w:fldChar w:fldCharType="end"/>
      </w:r>
      <w:r w:rsidR="009E6E1E">
        <w:t xml:space="preserve"> Perancangan</w:t>
      </w:r>
      <w:r>
        <w:t xml:space="preserve"> Tabel Walikelas</w:t>
      </w:r>
      <w:bookmarkEnd w:id="2290"/>
    </w:p>
    <w:tbl>
      <w:tblPr>
        <w:tblStyle w:val="TableGrid"/>
        <w:tblW w:w="0" w:type="auto"/>
        <w:tblLook w:val="04A0" w:firstRow="1" w:lastRow="0" w:firstColumn="1" w:lastColumn="0" w:noHBand="0" w:noVBand="1"/>
      </w:tblPr>
      <w:tblGrid>
        <w:gridCol w:w="1981"/>
        <w:gridCol w:w="1982"/>
        <w:gridCol w:w="1982"/>
        <w:gridCol w:w="1982"/>
      </w:tblGrid>
      <w:tr w:rsidR="006828A2" w14:paraId="38B90DE1" w14:textId="77777777" w:rsidTr="00531075">
        <w:tc>
          <w:tcPr>
            <w:tcW w:w="1981" w:type="dxa"/>
            <w:shd w:val="clear" w:color="auto" w:fill="9CC2E5" w:themeFill="accent5" w:themeFillTint="99"/>
          </w:tcPr>
          <w:p w14:paraId="2B7066C2" w14:textId="77777777" w:rsidR="006828A2" w:rsidRPr="006828A2" w:rsidRDefault="006828A2" w:rsidP="00FE7724">
            <w:pPr>
              <w:jc w:val="center"/>
              <w:rPr>
                <w:b/>
                <w:bCs/>
              </w:rPr>
            </w:pPr>
            <w:r w:rsidRPr="006828A2">
              <w:rPr>
                <w:b/>
                <w:bCs/>
              </w:rPr>
              <w:t>Field</w:t>
            </w:r>
          </w:p>
        </w:tc>
        <w:tc>
          <w:tcPr>
            <w:tcW w:w="1982" w:type="dxa"/>
            <w:shd w:val="clear" w:color="auto" w:fill="9CC2E5" w:themeFill="accent5" w:themeFillTint="99"/>
          </w:tcPr>
          <w:p w14:paraId="1222E5CA" w14:textId="77777777" w:rsidR="006828A2" w:rsidRPr="006828A2" w:rsidRDefault="006828A2" w:rsidP="00FE7724">
            <w:pPr>
              <w:jc w:val="center"/>
              <w:rPr>
                <w:b/>
                <w:bCs/>
              </w:rPr>
            </w:pPr>
            <w:r w:rsidRPr="006828A2">
              <w:rPr>
                <w:b/>
                <w:bCs/>
              </w:rPr>
              <w:t>Type</w:t>
            </w:r>
          </w:p>
        </w:tc>
        <w:tc>
          <w:tcPr>
            <w:tcW w:w="1982" w:type="dxa"/>
            <w:shd w:val="clear" w:color="auto" w:fill="9CC2E5" w:themeFill="accent5" w:themeFillTint="99"/>
          </w:tcPr>
          <w:p w14:paraId="5FD63608" w14:textId="77777777" w:rsidR="006828A2" w:rsidRPr="006828A2" w:rsidRDefault="006828A2" w:rsidP="00FE7724">
            <w:pPr>
              <w:jc w:val="center"/>
              <w:rPr>
                <w:b/>
                <w:bCs/>
              </w:rPr>
            </w:pPr>
            <w:r w:rsidRPr="006828A2">
              <w:rPr>
                <w:b/>
                <w:bCs/>
              </w:rPr>
              <w:t>Width</w:t>
            </w:r>
          </w:p>
        </w:tc>
        <w:tc>
          <w:tcPr>
            <w:tcW w:w="1982" w:type="dxa"/>
            <w:shd w:val="clear" w:color="auto" w:fill="9CC2E5" w:themeFill="accent5" w:themeFillTint="99"/>
          </w:tcPr>
          <w:p w14:paraId="37E3C994" w14:textId="77777777" w:rsidR="006828A2" w:rsidRPr="006828A2" w:rsidRDefault="006828A2" w:rsidP="00FE7724">
            <w:pPr>
              <w:jc w:val="center"/>
              <w:rPr>
                <w:b/>
                <w:bCs/>
              </w:rPr>
            </w:pPr>
            <w:r w:rsidRPr="006828A2">
              <w:rPr>
                <w:b/>
                <w:bCs/>
              </w:rPr>
              <w:t>Key</w:t>
            </w:r>
          </w:p>
        </w:tc>
      </w:tr>
      <w:tr w:rsidR="00FE7724" w14:paraId="0112E5EA" w14:textId="77777777" w:rsidTr="00FE7724">
        <w:tc>
          <w:tcPr>
            <w:tcW w:w="1981" w:type="dxa"/>
          </w:tcPr>
          <w:p w14:paraId="2E5645C9" w14:textId="01A31330" w:rsidR="00FE7724" w:rsidRDefault="00FE7724" w:rsidP="00FE7724">
            <w:r>
              <w:t>idwalikelas</w:t>
            </w:r>
          </w:p>
        </w:tc>
        <w:tc>
          <w:tcPr>
            <w:tcW w:w="1982" w:type="dxa"/>
          </w:tcPr>
          <w:p w14:paraId="3EBFE9B7" w14:textId="788ECB12" w:rsidR="00FE7724" w:rsidRDefault="00FE7724" w:rsidP="00723DD6">
            <w:pPr>
              <w:jc w:val="center"/>
            </w:pPr>
            <w:r>
              <w:t>varchar</w:t>
            </w:r>
          </w:p>
        </w:tc>
        <w:tc>
          <w:tcPr>
            <w:tcW w:w="1982" w:type="dxa"/>
          </w:tcPr>
          <w:p w14:paraId="6375E613" w14:textId="49F296AD" w:rsidR="00FE7724" w:rsidRDefault="00FE7724" w:rsidP="00723DD6">
            <w:pPr>
              <w:jc w:val="center"/>
            </w:pPr>
            <w:r>
              <w:t>15</w:t>
            </w:r>
          </w:p>
        </w:tc>
        <w:tc>
          <w:tcPr>
            <w:tcW w:w="1982" w:type="dxa"/>
          </w:tcPr>
          <w:p w14:paraId="3D084384" w14:textId="441158C4" w:rsidR="00FE7724" w:rsidRDefault="00FE7724" w:rsidP="00723DD6">
            <w:pPr>
              <w:jc w:val="center"/>
            </w:pPr>
            <w:r>
              <w:t>Primary Key</w:t>
            </w:r>
          </w:p>
        </w:tc>
      </w:tr>
      <w:tr w:rsidR="00FE7724" w14:paraId="1306C9CB" w14:textId="77777777" w:rsidTr="00FE7724">
        <w:tc>
          <w:tcPr>
            <w:tcW w:w="1981" w:type="dxa"/>
          </w:tcPr>
          <w:p w14:paraId="4D0AF602" w14:textId="0A31C55B" w:rsidR="00FE7724" w:rsidRDefault="00FE7724" w:rsidP="00FE7724">
            <w:r>
              <w:t>nip</w:t>
            </w:r>
          </w:p>
        </w:tc>
        <w:tc>
          <w:tcPr>
            <w:tcW w:w="1982" w:type="dxa"/>
          </w:tcPr>
          <w:p w14:paraId="388C86D1" w14:textId="4B45AECA" w:rsidR="00FE7724" w:rsidRDefault="00FE7724" w:rsidP="00C60063">
            <w:pPr>
              <w:jc w:val="center"/>
            </w:pPr>
            <w:r>
              <w:t>varchar</w:t>
            </w:r>
          </w:p>
        </w:tc>
        <w:tc>
          <w:tcPr>
            <w:tcW w:w="1982" w:type="dxa"/>
          </w:tcPr>
          <w:p w14:paraId="021CC7F0" w14:textId="7A8B3FF7" w:rsidR="00FE7724" w:rsidRDefault="00FE7724" w:rsidP="00C60063">
            <w:pPr>
              <w:jc w:val="center"/>
            </w:pPr>
            <w:r>
              <w:t>15</w:t>
            </w:r>
          </w:p>
        </w:tc>
        <w:tc>
          <w:tcPr>
            <w:tcW w:w="1982" w:type="dxa"/>
          </w:tcPr>
          <w:p w14:paraId="252EE4A8" w14:textId="1E380FE1" w:rsidR="00FE7724" w:rsidRDefault="00FE7724" w:rsidP="00C60063">
            <w:pPr>
              <w:jc w:val="center"/>
            </w:pPr>
            <w:r>
              <w:t>Foreign Key</w:t>
            </w:r>
          </w:p>
        </w:tc>
      </w:tr>
      <w:tr w:rsidR="00977902" w14:paraId="4339791B" w14:textId="77777777" w:rsidTr="00FE7724">
        <w:tc>
          <w:tcPr>
            <w:tcW w:w="1981" w:type="dxa"/>
          </w:tcPr>
          <w:p w14:paraId="0D65AFAA" w14:textId="6D12A2A0" w:rsidR="00977902" w:rsidRDefault="00977902" w:rsidP="00FE7724">
            <w:r>
              <w:t>nk</w:t>
            </w:r>
          </w:p>
        </w:tc>
        <w:tc>
          <w:tcPr>
            <w:tcW w:w="1982" w:type="dxa"/>
          </w:tcPr>
          <w:p w14:paraId="1110B8F8" w14:textId="04AD701C" w:rsidR="00977902" w:rsidRDefault="00977902" w:rsidP="00C60063">
            <w:pPr>
              <w:jc w:val="center"/>
            </w:pPr>
            <w:r>
              <w:t>varchar</w:t>
            </w:r>
          </w:p>
        </w:tc>
        <w:tc>
          <w:tcPr>
            <w:tcW w:w="1982" w:type="dxa"/>
          </w:tcPr>
          <w:p w14:paraId="4994BC03" w14:textId="3B62E49F" w:rsidR="00977902" w:rsidRDefault="00977902" w:rsidP="00C60063">
            <w:pPr>
              <w:jc w:val="center"/>
            </w:pPr>
            <w:r>
              <w:t>15</w:t>
            </w:r>
          </w:p>
        </w:tc>
        <w:tc>
          <w:tcPr>
            <w:tcW w:w="1982" w:type="dxa"/>
          </w:tcPr>
          <w:p w14:paraId="69FDA896" w14:textId="5315BA9C" w:rsidR="00977902" w:rsidRDefault="00977902" w:rsidP="00C60063">
            <w:pPr>
              <w:jc w:val="center"/>
            </w:pPr>
            <w:r>
              <w:t>Foreign Key</w:t>
            </w:r>
          </w:p>
        </w:tc>
      </w:tr>
      <w:tr w:rsidR="00FE7724" w14:paraId="5041A37D" w14:textId="77777777" w:rsidTr="00FE7724">
        <w:tc>
          <w:tcPr>
            <w:tcW w:w="1981" w:type="dxa"/>
          </w:tcPr>
          <w:p w14:paraId="114544AE" w14:textId="5D4C186C" w:rsidR="00FE7724" w:rsidRDefault="00FE7724" w:rsidP="00FE7724">
            <w:r>
              <w:t>nama</w:t>
            </w:r>
          </w:p>
        </w:tc>
        <w:tc>
          <w:tcPr>
            <w:tcW w:w="1982" w:type="dxa"/>
          </w:tcPr>
          <w:p w14:paraId="29688182" w14:textId="4B4F6063" w:rsidR="00FE7724" w:rsidRDefault="00FE7724" w:rsidP="00C60063">
            <w:pPr>
              <w:jc w:val="center"/>
            </w:pPr>
            <w:r>
              <w:t>varchar</w:t>
            </w:r>
          </w:p>
        </w:tc>
        <w:tc>
          <w:tcPr>
            <w:tcW w:w="1982" w:type="dxa"/>
          </w:tcPr>
          <w:p w14:paraId="293D17D8" w14:textId="4B21CDC2" w:rsidR="00FE7724" w:rsidRDefault="00FE7724" w:rsidP="00C60063">
            <w:pPr>
              <w:jc w:val="center"/>
            </w:pPr>
            <w:r>
              <w:t>45</w:t>
            </w:r>
          </w:p>
        </w:tc>
        <w:tc>
          <w:tcPr>
            <w:tcW w:w="1982" w:type="dxa"/>
          </w:tcPr>
          <w:p w14:paraId="27C8751D" w14:textId="67C5EEEC" w:rsidR="00FE7724" w:rsidRDefault="00FE7724" w:rsidP="00C60063">
            <w:pPr>
              <w:jc w:val="center"/>
            </w:pPr>
            <w:r>
              <w:t>-</w:t>
            </w:r>
          </w:p>
        </w:tc>
      </w:tr>
      <w:tr w:rsidR="00FE7724" w14:paraId="10EC9274" w14:textId="77777777" w:rsidTr="00FE7724">
        <w:tc>
          <w:tcPr>
            <w:tcW w:w="1981" w:type="dxa"/>
          </w:tcPr>
          <w:p w14:paraId="4231E8ED" w14:textId="66DF1614" w:rsidR="00FE7724" w:rsidRDefault="00FE7724" w:rsidP="00FE7724">
            <w:r>
              <w:t>email</w:t>
            </w:r>
          </w:p>
        </w:tc>
        <w:tc>
          <w:tcPr>
            <w:tcW w:w="1982" w:type="dxa"/>
          </w:tcPr>
          <w:p w14:paraId="0FC1B526" w14:textId="3F318A1C" w:rsidR="00FE7724" w:rsidRDefault="00FE7724" w:rsidP="00C60063">
            <w:pPr>
              <w:jc w:val="center"/>
            </w:pPr>
            <w:r>
              <w:t>varchar</w:t>
            </w:r>
          </w:p>
        </w:tc>
        <w:tc>
          <w:tcPr>
            <w:tcW w:w="1982" w:type="dxa"/>
          </w:tcPr>
          <w:p w14:paraId="154F3F9C" w14:textId="6ADF5C06" w:rsidR="00FE7724" w:rsidRDefault="00FE7724" w:rsidP="00C60063">
            <w:pPr>
              <w:jc w:val="center"/>
            </w:pPr>
            <w:r>
              <w:t>45</w:t>
            </w:r>
          </w:p>
        </w:tc>
        <w:tc>
          <w:tcPr>
            <w:tcW w:w="1982" w:type="dxa"/>
          </w:tcPr>
          <w:p w14:paraId="1C47FE1E" w14:textId="2F6BB8D0" w:rsidR="00FE7724" w:rsidRDefault="00FE7724" w:rsidP="00C60063">
            <w:pPr>
              <w:jc w:val="center"/>
            </w:pPr>
            <w:r>
              <w:t>-</w:t>
            </w:r>
          </w:p>
        </w:tc>
      </w:tr>
      <w:tr w:rsidR="00FE7724" w14:paraId="6BF810FE" w14:textId="77777777" w:rsidTr="00FE7724">
        <w:tc>
          <w:tcPr>
            <w:tcW w:w="1981" w:type="dxa"/>
          </w:tcPr>
          <w:p w14:paraId="4CF0D952" w14:textId="6C05187D" w:rsidR="00FE7724" w:rsidRDefault="00FE7724" w:rsidP="00FE7724">
            <w:r>
              <w:t>jeniskelamin</w:t>
            </w:r>
          </w:p>
        </w:tc>
        <w:tc>
          <w:tcPr>
            <w:tcW w:w="1982" w:type="dxa"/>
          </w:tcPr>
          <w:p w14:paraId="4ECDFF5F" w14:textId="6A8C2D56" w:rsidR="00FE7724" w:rsidRDefault="00FE7724" w:rsidP="00C60063">
            <w:pPr>
              <w:jc w:val="center"/>
            </w:pPr>
            <w:r>
              <w:t>varchar</w:t>
            </w:r>
          </w:p>
        </w:tc>
        <w:tc>
          <w:tcPr>
            <w:tcW w:w="1982" w:type="dxa"/>
          </w:tcPr>
          <w:p w14:paraId="4FCABE85" w14:textId="15DA3623" w:rsidR="00FE7724" w:rsidRDefault="00FE7724" w:rsidP="00C60063">
            <w:pPr>
              <w:jc w:val="center"/>
            </w:pPr>
            <w:r>
              <w:t>15</w:t>
            </w:r>
          </w:p>
        </w:tc>
        <w:tc>
          <w:tcPr>
            <w:tcW w:w="1982" w:type="dxa"/>
          </w:tcPr>
          <w:p w14:paraId="2FFBDA72" w14:textId="529DDEAD" w:rsidR="00FE7724" w:rsidRDefault="00FE7724" w:rsidP="00C60063">
            <w:pPr>
              <w:jc w:val="center"/>
            </w:pPr>
            <w:r>
              <w:t>-</w:t>
            </w:r>
          </w:p>
        </w:tc>
      </w:tr>
      <w:tr w:rsidR="00FE7724" w14:paraId="7DF05A8A" w14:textId="77777777" w:rsidTr="00FE7724">
        <w:tc>
          <w:tcPr>
            <w:tcW w:w="1981" w:type="dxa"/>
          </w:tcPr>
          <w:p w14:paraId="4A4A13C3" w14:textId="23A1B572" w:rsidR="00FE7724" w:rsidRDefault="00FE7724" w:rsidP="00FE7724">
            <w:r>
              <w:t>notlp</w:t>
            </w:r>
          </w:p>
        </w:tc>
        <w:tc>
          <w:tcPr>
            <w:tcW w:w="1982" w:type="dxa"/>
          </w:tcPr>
          <w:p w14:paraId="16E4ED52" w14:textId="1EB41BEE" w:rsidR="00FE7724" w:rsidRDefault="00FE7724" w:rsidP="00C60063">
            <w:pPr>
              <w:jc w:val="center"/>
            </w:pPr>
            <w:r>
              <w:t>varchar</w:t>
            </w:r>
          </w:p>
        </w:tc>
        <w:tc>
          <w:tcPr>
            <w:tcW w:w="1982" w:type="dxa"/>
          </w:tcPr>
          <w:p w14:paraId="67710F38" w14:textId="6F5B9C2D" w:rsidR="00FE7724" w:rsidRDefault="00FE7724" w:rsidP="00C60063">
            <w:pPr>
              <w:jc w:val="center"/>
            </w:pPr>
            <w:r>
              <w:t>15</w:t>
            </w:r>
          </w:p>
        </w:tc>
        <w:tc>
          <w:tcPr>
            <w:tcW w:w="1982" w:type="dxa"/>
          </w:tcPr>
          <w:p w14:paraId="7761CC87" w14:textId="0D7467E5" w:rsidR="00FE7724" w:rsidRDefault="00FE7724" w:rsidP="00C60063">
            <w:pPr>
              <w:jc w:val="center"/>
            </w:pPr>
            <w:r>
              <w:t>-</w:t>
            </w:r>
          </w:p>
        </w:tc>
      </w:tr>
      <w:tr w:rsidR="00FE7724" w14:paraId="3ADC6B42" w14:textId="77777777" w:rsidTr="00FE7724">
        <w:tc>
          <w:tcPr>
            <w:tcW w:w="1981" w:type="dxa"/>
          </w:tcPr>
          <w:p w14:paraId="3C47659A" w14:textId="5F882377" w:rsidR="00FE7724" w:rsidRDefault="00FE7724" w:rsidP="00FE7724">
            <w:r>
              <w:t>alamat</w:t>
            </w:r>
          </w:p>
        </w:tc>
        <w:tc>
          <w:tcPr>
            <w:tcW w:w="1982" w:type="dxa"/>
          </w:tcPr>
          <w:p w14:paraId="1A119220" w14:textId="7EA02B36" w:rsidR="00FE7724" w:rsidRDefault="00FE7724" w:rsidP="00C60063">
            <w:pPr>
              <w:jc w:val="center"/>
            </w:pPr>
            <w:r>
              <w:t>varchar</w:t>
            </w:r>
          </w:p>
        </w:tc>
        <w:tc>
          <w:tcPr>
            <w:tcW w:w="1982" w:type="dxa"/>
          </w:tcPr>
          <w:p w14:paraId="2F1F8C8C" w14:textId="288364C8" w:rsidR="00FE7724" w:rsidRDefault="00FE7724" w:rsidP="00C60063">
            <w:pPr>
              <w:jc w:val="center"/>
            </w:pPr>
            <w:r>
              <w:t>45</w:t>
            </w:r>
          </w:p>
        </w:tc>
        <w:tc>
          <w:tcPr>
            <w:tcW w:w="1982" w:type="dxa"/>
          </w:tcPr>
          <w:p w14:paraId="685FB62B" w14:textId="45C275E3" w:rsidR="00FE7724" w:rsidRDefault="00FE7724" w:rsidP="00C60063">
            <w:pPr>
              <w:jc w:val="center"/>
            </w:pPr>
            <w:r>
              <w:t>-</w:t>
            </w:r>
          </w:p>
        </w:tc>
      </w:tr>
      <w:tr w:rsidR="00723DD6" w14:paraId="14A8C993" w14:textId="77777777" w:rsidTr="00FE7724">
        <w:tc>
          <w:tcPr>
            <w:tcW w:w="1981" w:type="dxa"/>
          </w:tcPr>
          <w:p w14:paraId="79161101" w14:textId="0A2A30AB" w:rsidR="00723DD6" w:rsidRDefault="00723DD6" w:rsidP="00FE7724">
            <w:r>
              <w:t>status</w:t>
            </w:r>
          </w:p>
        </w:tc>
        <w:tc>
          <w:tcPr>
            <w:tcW w:w="1982" w:type="dxa"/>
          </w:tcPr>
          <w:p w14:paraId="5E9739CA" w14:textId="57BCB8E7" w:rsidR="00723DD6" w:rsidRDefault="00723DD6" w:rsidP="00C60063">
            <w:pPr>
              <w:jc w:val="center"/>
            </w:pPr>
            <w:r>
              <w:t>varchar</w:t>
            </w:r>
          </w:p>
        </w:tc>
        <w:tc>
          <w:tcPr>
            <w:tcW w:w="1982" w:type="dxa"/>
          </w:tcPr>
          <w:p w14:paraId="6A90DFE9" w14:textId="07D9E2D9" w:rsidR="00723DD6" w:rsidRDefault="00723DD6" w:rsidP="00C60063">
            <w:pPr>
              <w:jc w:val="center"/>
            </w:pPr>
            <w:r>
              <w:t>15</w:t>
            </w:r>
          </w:p>
        </w:tc>
        <w:tc>
          <w:tcPr>
            <w:tcW w:w="1982" w:type="dxa"/>
          </w:tcPr>
          <w:p w14:paraId="52EACC34" w14:textId="4CE0571A" w:rsidR="00723DD6" w:rsidRDefault="00723DD6" w:rsidP="00C60063">
            <w:pPr>
              <w:jc w:val="center"/>
            </w:pPr>
            <w:r>
              <w:t>-</w:t>
            </w:r>
          </w:p>
        </w:tc>
      </w:tr>
    </w:tbl>
    <w:p w14:paraId="4EFD6968" w14:textId="77777777" w:rsidR="006828A2" w:rsidRDefault="006828A2" w:rsidP="006828A2"/>
    <w:p w14:paraId="4050A5D5" w14:textId="55BE2531" w:rsidR="00582712" w:rsidRPr="00331B6F" w:rsidRDefault="00582712" w:rsidP="00FF2590">
      <w:pPr>
        <w:pStyle w:val="ListParagraph"/>
        <w:numPr>
          <w:ilvl w:val="0"/>
          <w:numId w:val="48"/>
        </w:numPr>
        <w:ind w:left="450"/>
        <w:rPr>
          <w:b/>
          <w:bCs/>
          <w:rPrChange w:id="2291" w:author="Rafi Aziizi" w:date="2021-11-12T10:56:00Z">
            <w:rPr>
              <w:b/>
              <w:bCs/>
              <w:highlight w:val="cyan"/>
            </w:rPr>
          </w:rPrChange>
        </w:rPr>
      </w:pPr>
      <w:r w:rsidRPr="00331B6F">
        <w:rPr>
          <w:b/>
          <w:bCs/>
          <w:rPrChange w:id="2292" w:author="Rafi Aziizi" w:date="2021-11-12T10:56:00Z">
            <w:rPr>
              <w:b/>
              <w:bCs/>
              <w:highlight w:val="cyan"/>
            </w:rPr>
          </w:rPrChange>
        </w:rPr>
        <w:t>Tabel Kelas</w:t>
      </w:r>
    </w:p>
    <w:p w14:paraId="7AA5BA64" w14:textId="4BD596FA" w:rsidR="009B575D" w:rsidRDefault="009B575D" w:rsidP="00531075">
      <w:pPr>
        <w:ind w:firstLine="450"/>
        <w:rPr>
          <w:lang w:eastAsia="en-US"/>
        </w:rPr>
      </w:pPr>
      <w:r w:rsidRPr="009B575D">
        <w:t xml:space="preserve">Tabel </w:t>
      </w:r>
      <w:r w:rsidR="009E6E1E">
        <w:t>k</w:t>
      </w:r>
      <w:r>
        <w:t>elas</w:t>
      </w:r>
      <w:r w:rsidRPr="009B575D">
        <w:t xml:space="preserve"> terdapat pada </w:t>
      </w:r>
      <w:r w:rsidRPr="009B575D">
        <w:rPr>
          <w:i/>
          <w:iCs/>
        </w:rPr>
        <w:t>class</w:t>
      </w:r>
      <w:r w:rsidRPr="009B575D">
        <w:t xml:space="preserve"> </w:t>
      </w:r>
      <w:r>
        <w:t>kelas</w:t>
      </w:r>
      <w:r w:rsidRPr="009B575D">
        <w:t>, dimana tabel ini memiliki beberapa</w:t>
      </w:r>
      <w:r w:rsidRPr="00531075">
        <w:rPr>
          <w:i/>
          <w:iCs/>
        </w:rPr>
        <w:t xml:space="preserve"> field</w:t>
      </w:r>
      <w:r w:rsidRPr="009B575D">
        <w:t xml:space="preserve"> seperti pada </w:t>
      </w:r>
      <w:r w:rsidR="00531075">
        <w:t xml:space="preserve">tabel 3.25. tabel ini </w:t>
      </w:r>
      <w:r w:rsidRPr="009B575D">
        <w:t xml:space="preserve">berfungsi untuk mengelola data </w:t>
      </w:r>
      <w:r w:rsidR="006638B8">
        <w:t>kelas</w:t>
      </w:r>
      <w:r w:rsidRPr="009B575D">
        <w:t xml:space="preserve"> yang tersedia pada sistem absensi.</w:t>
      </w:r>
    </w:p>
    <w:p w14:paraId="793AE17D" w14:textId="73E16CB4" w:rsidR="00531075" w:rsidRDefault="00531075" w:rsidP="00FA382F">
      <w:pPr>
        <w:pStyle w:val="Caption"/>
        <w:keepNext/>
        <w:jc w:val="center"/>
      </w:pPr>
      <w:bookmarkStart w:id="2293" w:name="_Toc83115886"/>
      <w:r>
        <w:t xml:space="preserve">Table 3. </w:t>
      </w:r>
      <w:r w:rsidR="006720D0">
        <w:fldChar w:fldCharType="begin"/>
      </w:r>
      <w:r w:rsidR="006720D0">
        <w:instrText xml:space="preserve"> SEQ Table_3. \* ARABIC </w:instrText>
      </w:r>
      <w:r w:rsidR="006720D0">
        <w:fldChar w:fldCharType="separate"/>
      </w:r>
      <w:r w:rsidR="00A911C8">
        <w:rPr>
          <w:noProof/>
        </w:rPr>
        <w:t>25</w:t>
      </w:r>
      <w:r w:rsidR="006720D0">
        <w:fldChar w:fldCharType="end"/>
      </w:r>
      <w:r w:rsidR="009E6E1E" w:rsidRPr="009E6E1E">
        <w:t xml:space="preserve"> </w:t>
      </w:r>
      <w:r w:rsidR="009E6E1E">
        <w:t xml:space="preserve">Perancangan </w:t>
      </w:r>
      <w:r>
        <w:t>Tabel Kelas</w:t>
      </w:r>
      <w:bookmarkEnd w:id="2293"/>
    </w:p>
    <w:tbl>
      <w:tblPr>
        <w:tblStyle w:val="TableGrid"/>
        <w:tblW w:w="0" w:type="auto"/>
        <w:tblLook w:val="04A0" w:firstRow="1" w:lastRow="0" w:firstColumn="1" w:lastColumn="0" w:noHBand="0" w:noVBand="1"/>
      </w:tblPr>
      <w:tblGrid>
        <w:gridCol w:w="1981"/>
        <w:gridCol w:w="1982"/>
        <w:gridCol w:w="1982"/>
        <w:gridCol w:w="1982"/>
      </w:tblGrid>
      <w:tr w:rsidR="006828A2" w14:paraId="137A5D3A" w14:textId="77777777" w:rsidTr="00531075">
        <w:tc>
          <w:tcPr>
            <w:tcW w:w="1981" w:type="dxa"/>
            <w:shd w:val="clear" w:color="auto" w:fill="9CC2E5" w:themeFill="accent5" w:themeFillTint="99"/>
          </w:tcPr>
          <w:p w14:paraId="46F4D63E" w14:textId="77777777" w:rsidR="006828A2" w:rsidRPr="006828A2" w:rsidRDefault="006828A2" w:rsidP="00FE7724">
            <w:pPr>
              <w:jc w:val="center"/>
              <w:rPr>
                <w:b/>
                <w:bCs/>
              </w:rPr>
            </w:pPr>
            <w:r w:rsidRPr="006828A2">
              <w:rPr>
                <w:b/>
                <w:bCs/>
              </w:rPr>
              <w:t>Field</w:t>
            </w:r>
          </w:p>
        </w:tc>
        <w:tc>
          <w:tcPr>
            <w:tcW w:w="1982" w:type="dxa"/>
            <w:shd w:val="clear" w:color="auto" w:fill="9CC2E5" w:themeFill="accent5" w:themeFillTint="99"/>
          </w:tcPr>
          <w:p w14:paraId="39CBED61" w14:textId="77777777" w:rsidR="006828A2" w:rsidRPr="006828A2" w:rsidRDefault="006828A2" w:rsidP="00FE7724">
            <w:pPr>
              <w:jc w:val="center"/>
              <w:rPr>
                <w:b/>
                <w:bCs/>
              </w:rPr>
            </w:pPr>
            <w:r w:rsidRPr="006828A2">
              <w:rPr>
                <w:b/>
                <w:bCs/>
              </w:rPr>
              <w:t>Type</w:t>
            </w:r>
          </w:p>
        </w:tc>
        <w:tc>
          <w:tcPr>
            <w:tcW w:w="1982" w:type="dxa"/>
            <w:shd w:val="clear" w:color="auto" w:fill="9CC2E5" w:themeFill="accent5" w:themeFillTint="99"/>
          </w:tcPr>
          <w:p w14:paraId="5F5E6872" w14:textId="77777777" w:rsidR="006828A2" w:rsidRPr="006828A2" w:rsidRDefault="006828A2" w:rsidP="00FE7724">
            <w:pPr>
              <w:jc w:val="center"/>
              <w:rPr>
                <w:b/>
                <w:bCs/>
              </w:rPr>
            </w:pPr>
            <w:r w:rsidRPr="006828A2">
              <w:rPr>
                <w:b/>
                <w:bCs/>
              </w:rPr>
              <w:t>Width</w:t>
            </w:r>
          </w:p>
        </w:tc>
        <w:tc>
          <w:tcPr>
            <w:tcW w:w="1982" w:type="dxa"/>
            <w:shd w:val="clear" w:color="auto" w:fill="9CC2E5" w:themeFill="accent5" w:themeFillTint="99"/>
          </w:tcPr>
          <w:p w14:paraId="43D9BED2" w14:textId="77777777" w:rsidR="006828A2" w:rsidRPr="006828A2" w:rsidRDefault="006828A2" w:rsidP="00FE7724">
            <w:pPr>
              <w:jc w:val="center"/>
              <w:rPr>
                <w:b/>
                <w:bCs/>
              </w:rPr>
            </w:pPr>
            <w:r w:rsidRPr="006828A2">
              <w:rPr>
                <w:b/>
                <w:bCs/>
              </w:rPr>
              <w:t>Key</w:t>
            </w:r>
          </w:p>
        </w:tc>
      </w:tr>
      <w:tr w:rsidR="006828A2" w14:paraId="40EF8D32" w14:textId="77777777" w:rsidTr="00FE7724">
        <w:tc>
          <w:tcPr>
            <w:tcW w:w="1981" w:type="dxa"/>
          </w:tcPr>
          <w:p w14:paraId="585732DD" w14:textId="2E1E86F1" w:rsidR="006828A2" w:rsidRDefault="00FE7724" w:rsidP="00FE7724">
            <w:r>
              <w:t>nk</w:t>
            </w:r>
          </w:p>
        </w:tc>
        <w:tc>
          <w:tcPr>
            <w:tcW w:w="1982" w:type="dxa"/>
          </w:tcPr>
          <w:p w14:paraId="24473C5A" w14:textId="5583812F" w:rsidR="006828A2" w:rsidRDefault="00462CE8" w:rsidP="00C60063">
            <w:pPr>
              <w:jc w:val="center"/>
            </w:pPr>
            <w:r>
              <w:t>varchar</w:t>
            </w:r>
          </w:p>
        </w:tc>
        <w:tc>
          <w:tcPr>
            <w:tcW w:w="1982" w:type="dxa"/>
          </w:tcPr>
          <w:p w14:paraId="5BE30A08" w14:textId="36ADB2B7" w:rsidR="006828A2" w:rsidRDefault="00FE7724" w:rsidP="00C60063">
            <w:pPr>
              <w:jc w:val="center"/>
            </w:pPr>
            <w:r>
              <w:t>15</w:t>
            </w:r>
          </w:p>
        </w:tc>
        <w:tc>
          <w:tcPr>
            <w:tcW w:w="1982" w:type="dxa"/>
          </w:tcPr>
          <w:p w14:paraId="3004BDBB" w14:textId="46A42EF4" w:rsidR="006828A2" w:rsidRDefault="00FE7724" w:rsidP="00C60063">
            <w:pPr>
              <w:jc w:val="center"/>
            </w:pPr>
            <w:r>
              <w:t>Primary Key</w:t>
            </w:r>
          </w:p>
        </w:tc>
      </w:tr>
      <w:tr w:rsidR="006828A2" w14:paraId="4FB747A9" w14:textId="77777777" w:rsidTr="00FE7724">
        <w:tc>
          <w:tcPr>
            <w:tcW w:w="1981" w:type="dxa"/>
          </w:tcPr>
          <w:p w14:paraId="41087DF9" w14:textId="1D6CF692" w:rsidR="006828A2" w:rsidRDefault="00FE7724" w:rsidP="00FE7724">
            <w:r>
              <w:t>idwalikelas</w:t>
            </w:r>
          </w:p>
        </w:tc>
        <w:tc>
          <w:tcPr>
            <w:tcW w:w="1982" w:type="dxa"/>
          </w:tcPr>
          <w:p w14:paraId="7DD585E1" w14:textId="623C9B72" w:rsidR="006828A2" w:rsidRDefault="00462CE8" w:rsidP="00C60063">
            <w:pPr>
              <w:jc w:val="center"/>
            </w:pPr>
            <w:r>
              <w:t>varchar</w:t>
            </w:r>
          </w:p>
        </w:tc>
        <w:tc>
          <w:tcPr>
            <w:tcW w:w="1982" w:type="dxa"/>
          </w:tcPr>
          <w:p w14:paraId="037E136F" w14:textId="69514955" w:rsidR="006828A2" w:rsidRDefault="00FE7724" w:rsidP="00C60063">
            <w:pPr>
              <w:jc w:val="center"/>
            </w:pPr>
            <w:r>
              <w:t>15</w:t>
            </w:r>
          </w:p>
        </w:tc>
        <w:tc>
          <w:tcPr>
            <w:tcW w:w="1982" w:type="dxa"/>
          </w:tcPr>
          <w:p w14:paraId="16BC4532" w14:textId="58666193" w:rsidR="006828A2" w:rsidRDefault="00FE7724" w:rsidP="00C60063">
            <w:pPr>
              <w:jc w:val="center"/>
            </w:pPr>
            <w:r>
              <w:t>Foreign Key</w:t>
            </w:r>
          </w:p>
        </w:tc>
      </w:tr>
      <w:tr w:rsidR="006828A2" w14:paraId="2130B08F" w14:textId="77777777" w:rsidTr="00FE7724">
        <w:tc>
          <w:tcPr>
            <w:tcW w:w="1981" w:type="dxa"/>
          </w:tcPr>
          <w:p w14:paraId="4544F696" w14:textId="34F7588C" w:rsidR="006828A2" w:rsidRDefault="00FE7724" w:rsidP="00FE7724">
            <w:r>
              <w:lastRenderedPageBreak/>
              <w:t>namakelas</w:t>
            </w:r>
          </w:p>
        </w:tc>
        <w:tc>
          <w:tcPr>
            <w:tcW w:w="1982" w:type="dxa"/>
          </w:tcPr>
          <w:p w14:paraId="01B4AA51" w14:textId="6C488190" w:rsidR="006828A2" w:rsidRDefault="00462CE8" w:rsidP="00C60063">
            <w:pPr>
              <w:jc w:val="center"/>
            </w:pPr>
            <w:r>
              <w:t>varchar</w:t>
            </w:r>
          </w:p>
        </w:tc>
        <w:tc>
          <w:tcPr>
            <w:tcW w:w="1982" w:type="dxa"/>
          </w:tcPr>
          <w:p w14:paraId="0AF6A664" w14:textId="28E67B06" w:rsidR="006828A2" w:rsidRDefault="00FE7724" w:rsidP="00C60063">
            <w:pPr>
              <w:jc w:val="center"/>
            </w:pPr>
            <w:r>
              <w:t>15</w:t>
            </w:r>
          </w:p>
        </w:tc>
        <w:tc>
          <w:tcPr>
            <w:tcW w:w="1982" w:type="dxa"/>
          </w:tcPr>
          <w:p w14:paraId="335A1051" w14:textId="6ABA2AC1" w:rsidR="006828A2" w:rsidRDefault="00FE7724" w:rsidP="00C60063">
            <w:pPr>
              <w:jc w:val="center"/>
            </w:pPr>
            <w:r>
              <w:t>-</w:t>
            </w:r>
          </w:p>
        </w:tc>
      </w:tr>
      <w:tr w:rsidR="00FE7724" w14:paraId="3499704E" w14:textId="77777777" w:rsidTr="00FE7724">
        <w:tc>
          <w:tcPr>
            <w:tcW w:w="1981" w:type="dxa"/>
          </w:tcPr>
          <w:p w14:paraId="7BE222D7" w14:textId="568E7B44" w:rsidR="00FE7724" w:rsidRDefault="00FE7724" w:rsidP="00FE7724">
            <w:r>
              <w:t>angkatan</w:t>
            </w:r>
          </w:p>
        </w:tc>
        <w:tc>
          <w:tcPr>
            <w:tcW w:w="1982" w:type="dxa"/>
          </w:tcPr>
          <w:p w14:paraId="2D5F8100" w14:textId="533B45E1" w:rsidR="00FE7724" w:rsidRDefault="007C5FA9" w:rsidP="00C60063">
            <w:pPr>
              <w:jc w:val="center"/>
            </w:pPr>
            <w:ins w:id="2294" w:author="Rafi Aziizi" w:date="2021-11-12T10:49:00Z">
              <w:r>
                <w:t>integer</w:t>
              </w:r>
            </w:ins>
            <w:del w:id="2295" w:author="Rafi Aziizi" w:date="2021-11-12T10:49:00Z">
              <w:r w:rsidR="00462CE8" w:rsidDel="007C5FA9">
                <w:delText>int</w:delText>
              </w:r>
            </w:del>
          </w:p>
        </w:tc>
        <w:tc>
          <w:tcPr>
            <w:tcW w:w="1982" w:type="dxa"/>
          </w:tcPr>
          <w:p w14:paraId="43E4B03F" w14:textId="33C34526" w:rsidR="00FE7724" w:rsidRDefault="00FE7724" w:rsidP="00C60063">
            <w:pPr>
              <w:jc w:val="center"/>
            </w:pPr>
            <w:r>
              <w:t>5</w:t>
            </w:r>
          </w:p>
        </w:tc>
        <w:tc>
          <w:tcPr>
            <w:tcW w:w="1982" w:type="dxa"/>
          </w:tcPr>
          <w:p w14:paraId="374A3329" w14:textId="03070C9A" w:rsidR="00FE7724" w:rsidRDefault="00FE7724" w:rsidP="00C60063">
            <w:pPr>
              <w:jc w:val="center"/>
            </w:pPr>
            <w:r>
              <w:t>-</w:t>
            </w:r>
          </w:p>
        </w:tc>
      </w:tr>
      <w:tr w:rsidR="00FE7724" w14:paraId="581691A9" w14:textId="77777777" w:rsidTr="00FE7724">
        <w:tc>
          <w:tcPr>
            <w:tcW w:w="1981" w:type="dxa"/>
          </w:tcPr>
          <w:p w14:paraId="7B827EB2" w14:textId="14F9E4CB" w:rsidR="00FE7724" w:rsidRDefault="00FE7724" w:rsidP="00FE7724">
            <w:r>
              <w:t>jurusan</w:t>
            </w:r>
          </w:p>
        </w:tc>
        <w:tc>
          <w:tcPr>
            <w:tcW w:w="1982" w:type="dxa"/>
          </w:tcPr>
          <w:p w14:paraId="58437BA2" w14:textId="6EB35D58" w:rsidR="00FE7724" w:rsidRDefault="00462CE8" w:rsidP="00C60063">
            <w:pPr>
              <w:jc w:val="center"/>
            </w:pPr>
            <w:r>
              <w:t>varchar</w:t>
            </w:r>
          </w:p>
        </w:tc>
        <w:tc>
          <w:tcPr>
            <w:tcW w:w="1982" w:type="dxa"/>
          </w:tcPr>
          <w:p w14:paraId="2FEAD131" w14:textId="00C58D5C" w:rsidR="00FE7724" w:rsidRDefault="00FE7724" w:rsidP="00C60063">
            <w:pPr>
              <w:jc w:val="center"/>
            </w:pPr>
            <w:r>
              <w:t>15</w:t>
            </w:r>
          </w:p>
        </w:tc>
        <w:tc>
          <w:tcPr>
            <w:tcW w:w="1982" w:type="dxa"/>
          </w:tcPr>
          <w:p w14:paraId="5E680862" w14:textId="407B254B" w:rsidR="00FE7724" w:rsidRDefault="00FE7724" w:rsidP="00C60063">
            <w:pPr>
              <w:jc w:val="center"/>
            </w:pPr>
            <w:r>
              <w:t>-</w:t>
            </w:r>
          </w:p>
        </w:tc>
      </w:tr>
      <w:tr w:rsidR="00723DD6" w14:paraId="41C142EB" w14:textId="77777777" w:rsidTr="00FE7724">
        <w:tc>
          <w:tcPr>
            <w:tcW w:w="1981" w:type="dxa"/>
          </w:tcPr>
          <w:p w14:paraId="5FBCE63A" w14:textId="5B002CFF" w:rsidR="00723DD6" w:rsidRDefault="00723DD6" w:rsidP="00FE7724">
            <w:r>
              <w:t>semester</w:t>
            </w:r>
          </w:p>
        </w:tc>
        <w:tc>
          <w:tcPr>
            <w:tcW w:w="1982" w:type="dxa"/>
          </w:tcPr>
          <w:p w14:paraId="6CD92BB7" w14:textId="666AD57B" w:rsidR="00723DD6" w:rsidRDefault="00723DD6" w:rsidP="00C60063">
            <w:pPr>
              <w:jc w:val="center"/>
            </w:pPr>
            <w:r>
              <w:t>varchar</w:t>
            </w:r>
          </w:p>
        </w:tc>
        <w:tc>
          <w:tcPr>
            <w:tcW w:w="1982" w:type="dxa"/>
          </w:tcPr>
          <w:p w14:paraId="626EF3DB" w14:textId="51C2C3A6" w:rsidR="00723DD6" w:rsidRDefault="00723DD6" w:rsidP="00C60063">
            <w:pPr>
              <w:jc w:val="center"/>
            </w:pPr>
            <w:r>
              <w:t>10</w:t>
            </w:r>
          </w:p>
        </w:tc>
        <w:tc>
          <w:tcPr>
            <w:tcW w:w="1982" w:type="dxa"/>
          </w:tcPr>
          <w:p w14:paraId="558DF372" w14:textId="37D89185" w:rsidR="00723DD6" w:rsidRDefault="00723DD6" w:rsidP="00C60063">
            <w:pPr>
              <w:jc w:val="center"/>
            </w:pPr>
            <w:r>
              <w:t>-</w:t>
            </w:r>
          </w:p>
        </w:tc>
      </w:tr>
      <w:tr w:rsidR="00723DD6" w14:paraId="11AD2A1F" w14:textId="77777777" w:rsidTr="00FE7724">
        <w:tc>
          <w:tcPr>
            <w:tcW w:w="1981" w:type="dxa"/>
          </w:tcPr>
          <w:p w14:paraId="1196CECB" w14:textId="08B53965" w:rsidR="00723DD6" w:rsidRDefault="00723DD6" w:rsidP="00FE7724">
            <w:r>
              <w:t>tahunajaran</w:t>
            </w:r>
          </w:p>
        </w:tc>
        <w:tc>
          <w:tcPr>
            <w:tcW w:w="1982" w:type="dxa"/>
          </w:tcPr>
          <w:p w14:paraId="618805A1" w14:textId="15C93782" w:rsidR="00723DD6" w:rsidRDefault="00723DD6" w:rsidP="00C60063">
            <w:pPr>
              <w:jc w:val="center"/>
            </w:pPr>
            <w:r>
              <w:t>varchar</w:t>
            </w:r>
          </w:p>
        </w:tc>
        <w:tc>
          <w:tcPr>
            <w:tcW w:w="1982" w:type="dxa"/>
          </w:tcPr>
          <w:p w14:paraId="3A4CE10F" w14:textId="6E496FCD" w:rsidR="00723DD6" w:rsidRDefault="00723DD6" w:rsidP="00C60063">
            <w:pPr>
              <w:jc w:val="center"/>
            </w:pPr>
            <w:r>
              <w:t>10</w:t>
            </w:r>
          </w:p>
        </w:tc>
        <w:tc>
          <w:tcPr>
            <w:tcW w:w="1982" w:type="dxa"/>
          </w:tcPr>
          <w:p w14:paraId="3262C1AF" w14:textId="125302FD" w:rsidR="00723DD6" w:rsidRDefault="00723DD6" w:rsidP="00C60063">
            <w:pPr>
              <w:jc w:val="center"/>
            </w:pPr>
            <w:r>
              <w:t>-</w:t>
            </w:r>
          </w:p>
        </w:tc>
      </w:tr>
      <w:tr w:rsidR="00723DD6" w14:paraId="0F8CFECD" w14:textId="77777777" w:rsidTr="00FE7724">
        <w:tc>
          <w:tcPr>
            <w:tcW w:w="1981" w:type="dxa"/>
          </w:tcPr>
          <w:p w14:paraId="65B15662" w14:textId="790391FB" w:rsidR="00723DD6" w:rsidRDefault="00723DD6" w:rsidP="00FE7724">
            <w:r>
              <w:t>jl</w:t>
            </w:r>
          </w:p>
        </w:tc>
        <w:tc>
          <w:tcPr>
            <w:tcW w:w="1982" w:type="dxa"/>
          </w:tcPr>
          <w:p w14:paraId="5F4BED21" w14:textId="7C83889F" w:rsidR="00723DD6" w:rsidRDefault="007C5FA9" w:rsidP="00C60063">
            <w:pPr>
              <w:jc w:val="center"/>
            </w:pPr>
            <w:ins w:id="2296" w:author="Rafi Aziizi" w:date="2021-11-12T10:49:00Z">
              <w:r>
                <w:t>integer</w:t>
              </w:r>
            </w:ins>
            <w:del w:id="2297" w:author="Rafi Aziizi" w:date="2021-11-12T10:49:00Z">
              <w:r w:rsidR="00723DD6" w:rsidDel="007C5FA9">
                <w:delText>int</w:delText>
              </w:r>
            </w:del>
          </w:p>
        </w:tc>
        <w:tc>
          <w:tcPr>
            <w:tcW w:w="1982" w:type="dxa"/>
          </w:tcPr>
          <w:p w14:paraId="7ED4EAAB" w14:textId="5FCE340C" w:rsidR="00723DD6" w:rsidRDefault="00723DD6" w:rsidP="00C60063">
            <w:pPr>
              <w:jc w:val="center"/>
            </w:pPr>
            <w:r>
              <w:t>3</w:t>
            </w:r>
          </w:p>
        </w:tc>
        <w:tc>
          <w:tcPr>
            <w:tcW w:w="1982" w:type="dxa"/>
          </w:tcPr>
          <w:p w14:paraId="493BA09A" w14:textId="04AFA4F4" w:rsidR="00723DD6" w:rsidRDefault="00723DD6" w:rsidP="00C60063">
            <w:pPr>
              <w:jc w:val="center"/>
            </w:pPr>
            <w:r>
              <w:t>-</w:t>
            </w:r>
          </w:p>
        </w:tc>
      </w:tr>
      <w:tr w:rsidR="00723DD6" w14:paraId="657211AB" w14:textId="77777777" w:rsidTr="00FE7724">
        <w:tc>
          <w:tcPr>
            <w:tcW w:w="1981" w:type="dxa"/>
          </w:tcPr>
          <w:p w14:paraId="75A487C3" w14:textId="3B159357" w:rsidR="00723DD6" w:rsidRDefault="00723DD6" w:rsidP="00FE7724">
            <w:r>
              <w:t>jp</w:t>
            </w:r>
          </w:p>
        </w:tc>
        <w:tc>
          <w:tcPr>
            <w:tcW w:w="1982" w:type="dxa"/>
          </w:tcPr>
          <w:p w14:paraId="43F93834" w14:textId="45B4C2ED" w:rsidR="00723DD6" w:rsidRDefault="007C5FA9" w:rsidP="00C60063">
            <w:pPr>
              <w:jc w:val="center"/>
            </w:pPr>
            <w:ins w:id="2298" w:author="Rafi Aziizi" w:date="2021-11-12T10:49:00Z">
              <w:r>
                <w:t>integer</w:t>
              </w:r>
            </w:ins>
            <w:del w:id="2299" w:author="Rafi Aziizi" w:date="2021-11-12T10:49:00Z">
              <w:r w:rsidR="00723DD6" w:rsidDel="007C5FA9">
                <w:delText>int</w:delText>
              </w:r>
            </w:del>
          </w:p>
        </w:tc>
        <w:tc>
          <w:tcPr>
            <w:tcW w:w="1982" w:type="dxa"/>
          </w:tcPr>
          <w:p w14:paraId="4AEE002D" w14:textId="3DA8C8BB" w:rsidR="00723DD6" w:rsidRDefault="00723DD6" w:rsidP="00C60063">
            <w:pPr>
              <w:jc w:val="center"/>
            </w:pPr>
            <w:r>
              <w:t>3</w:t>
            </w:r>
          </w:p>
        </w:tc>
        <w:tc>
          <w:tcPr>
            <w:tcW w:w="1982" w:type="dxa"/>
          </w:tcPr>
          <w:p w14:paraId="27899DA9" w14:textId="0F2981DB" w:rsidR="00723DD6" w:rsidRDefault="00723DD6" w:rsidP="00C60063">
            <w:pPr>
              <w:jc w:val="center"/>
            </w:pPr>
            <w:r>
              <w:t>-</w:t>
            </w:r>
          </w:p>
        </w:tc>
      </w:tr>
      <w:tr w:rsidR="00723DD6" w14:paraId="6D3116CC" w14:textId="77777777" w:rsidTr="00FE7724">
        <w:tc>
          <w:tcPr>
            <w:tcW w:w="1981" w:type="dxa"/>
          </w:tcPr>
          <w:p w14:paraId="1D8969B4" w14:textId="505EED0E" w:rsidR="00723DD6" w:rsidRDefault="00723DD6" w:rsidP="00FE7724">
            <w:r>
              <w:t>js</w:t>
            </w:r>
          </w:p>
        </w:tc>
        <w:tc>
          <w:tcPr>
            <w:tcW w:w="1982" w:type="dxa"/>
          </w:tcPr>
          <w:p w14:paraId="3BA8DE61" w14:textId="15078BC0" w:rsidR="00723DD6" w:rsidRDefault="007C5FA9" w:rsidP="00C60063">
            <w:pPr>
              <w:jc w:val="center"/>
            </w:pPr>
            <w:ins w:id="2300" w:author="Rafi Aziizi" w:date="2021-11-12T10:49:00Z">
              <w:r>
                <w:t>integer</w:t>
              </w:r>
            </w:ins>
            <w:del w:id="2301" w:author="Rafi Aziizi" w:date="2021-11-12T10:49:00Z">
              <w:r w:rsidR="00723DD6" w:rsidDel="007C5FA9">
                <w:delText>int</w:delText>
              </w:r>
            </w:del>
          </w:p>
        </w:tc>
        <w:tc>
          <w:tcPr>
            <w:tcW w:w="1982" w:type="dxa"/>
          </w:tcPr>
          <w:p w14:paraId="58680DB9" w14:textId="56D6B034" w:rsidR="00723DD6" w:rsidRDefault="00723DD6" w:rsidP="00C60063">
            <w:pPr>
              <w:jc w:val="center"/>
            </w:pPr>
            <w:r>
              <w:t>3</w:t>
            </w:r>
          </w:p>
        </w:tc>
        <w:tc>
          <w:tcPr>
            <w:tcW w:w="1982" w:type="dxa"/>
          </w:tcPr>
          <w:p w14:paraId="2AE34DEC" w14:textId="0532AEBC" w:rsidR="00723DD6" w:rsidRDefault="00723DD6" w:rsidP="00C60063">
            <w:pPr>
              <w:jc w:val="center"/>
            </w:pPr>
            <w:r>
              <w:t>-</w:t>
            </w:r>
          </w:p>
        </w:tc>
      </w:tr>
    </w:tbl>
    <w:p w14:paraId="1F83D5AE" w14:textId="77777777" w:rsidR="00C60063" w:rsidRDefault="00C60063" w:rsidP="006828A2"/>
    <w:p w14:paraId="323AA5CD" w14:textId="52F82968" w:rsidR="00582712" w:rsidRPr="00331B6F" w:rsidRDefault="006828A2" w:rsidP="00FF2590">
      <w:pPr>
        <w:pStyle w:val="ListParagraph"/>
        <w:numPr>
          <w:ilvl w:val="0"/>
          <w:numId w:val="48"/>
        </w:numPr>
        <w:ind w:left="450"/>
        <w:rPr>
          <w:b/>
          <w:bCs/>
          <w:rPrChange w:id="2302" w:author="Rafi Aziizi" w:date="2021-11-12T10:57:00Z">
            <w:rPr>
              <w:b/>
              <w:bCs/>
              <w:highlight w:val="cyan"/>
            </w:rPr>
          </w:rPrChange>
        </w:rPr>
      </w:pPr>
      <w:r w:rsidRPr="00331B6F">
        <w:rPr>
          <w:b/>
          <w:bCs/>
          <w:rPrChange w:id="2303" w:author="Rafi Aziizi" w:date="2021-11-12T10:57:00Z">
            <w:rPr>
              <w:b/>
              <w:bCs/>
              <w:highlight w:val="cyan"/>
            </w:rPr>
          </w:rPrChange>
        </w:rPr>
        <w:t>Tabel RFID Log</w:t>
      </w:r>
    </w:p>
    <w:p w14:paraId="15594ACF" w14:textId="10DAA82C" w:rsidR="006638B8" w:rsidRDefault="006638B8" w:rsidP="00531075">
      <w:pPr>
        <w:ind w:firstLine="450"/>
        <w:rPr>
          <w:lang w:eastAsia="en-US"/>
        </w:rPr>
      </w:pPr>
      <w:r>
        <w:t>T</w:t>
      </w:r>
      <w:r w:rsidRPr="009B575D">
        <w:t xml:space="preserve">abel </w:t>
      </w:r>
      <w:r>
        <w:t xml:space="preserve">RFID Log </w:t>
      </w:r>
      <w:r w:rsidRPr="009B575D">
        <w:t xml:space="preserve">ini memiliki beberapa </w:t>
      </w:r>
      <w:r w:rsidRPr="00531075">
        <w:rPr>
          <w:i/>
          <w:iCs/>
        </w:rPr>
        <w:t>field</w:t>
      </w:r>
      <w:r w:rsidRPr="009B575D">
        <w:t xml:space="preserve"> seperti pada t</w:t>
      </w:r>
      <w:r w:rsidR="00531075">
        <w:t xml:space="preserve">abel 3.27. dimana tabel ini </w:t>
      </w:r>
      <w:r w:rsidRPr="009B575D">
        <w:t xml:space="preserve">berfungsi untuk </w:t>
      </w:r>
      <w:r>
        <w:t xml:space="preserve">penyimpanan </w:t>
      </w:r>
      <w:r w:rsidRPr="009B575D">
        <w:t>data</w:t>
      </w:r>
      <w:r>
        <w:t xml:space="preserve"> rfid sementara</w:t>
      </w:r>
      <w:r w:rsidRPr="009B575D">
        <w:t xml:space="preserve"> yang tersedia pada sistem absensi.</w:t>
      </w:r>
    </w:p>
    <w:p w14:paraId="7C0CFD2B" w14:textId="2A1428A2" w:rsidR="00531075" w:rsidRDefault="00531075" w:rsidP="00FA382F">
      <w:pPr>
        <w:pStyle w:val="Caption"/>
        <w:keepNext/>
        <w:jc w:val="center"/>
      </w:pPr>
      <w:bookmarkStart w:id="2304" w:name="_Toc83115888"/>
      <w:r>
        <w:t xml:space="preserve">Table 3. </w:t>
      </w:r>
      <w:r w:rsidR="006720D0">
        <w:fldChar w:fldCharType="begin"/>
      </w:r>
      <w:r w:rsidR="006720D0">
        <w:instrText xml:space="preserve"> SEQ Table_3. \* ARABIC </w:instrText>
      </w:r>
      <w:r w:rsidR="006720D0">
        <w:fldChar w:fldCharType="separate"/>
      </w:r>
      <w:r w:rsidR="00A911C8">
        <w:rPr>
          <w:noProof/>
        </w:rPr>
        <w:t>26</w:t>
      </w:r>
      <w:r w:rsidR="006720D0">
        <w:fldChar w:fldCharType="end"/>
      </w:r>
      <w:r>
        <w:t xml:space="preserve"> </w:t>
      </w:r>
      <w:r w:rsidR="009E6E1E">
        <w:t xml:space="preserve">Perancangan </w:t>
      </w:r>
      <w:r>
        <w:t>Tabel RFID Log</w:t>
      </w:r>
      <w:bookmarkEnd w:id="2304"/>
    </w:p>
    <w:tbl>
      <w:tblPr>
        <w:tblStyle w:val="TableGrid"/>
        <w:tblW w:w="0" w:type="auto"/>
        <w:tblLook w:val="04A0" w:firstRow="1" w:lastRow="0" w:firstColumn="1" w:lastColumn="0" w:noHBand="0" w:noVBand="1"/>
      </w:tblPr>
      <w:tblGrid>
        <w:gridCol w:w="1981"/>
        <w:gridCol w:w="1982"/>
        <w:gridCol w:w="1982"/>
        <w:gridCol w:w="1982"/>
      </w:tblGrid>
      <w:tr w:rsidR="006828A2" w14:paraId="224D6E6A" w14:textId="77777777" w:rsidTr="00531075">
        <w:tc>
          <w:tcPr>
            <w:tcW w:w="1981" w:type="dxa"/>
            <w:shd w:val="clear" w:color="auto" w:fill="9CC2E5" w:themeFill="accent5" w:themeFillTint="99"/>
          </w:tcPr>
          <w:p w14:paraId="40DEDC0B" w14:textId="77777777" w:rsidR="006828A2" w:rsidRPr="006828A2" w:rsidRDefault="006828A2" w:rsidP="00FE7724">
            <w:pPr>
              <w:jc w:val="center"/>
              <w:rPr>
                <w:b/>
                <w:bCs/>
              </w:rPr>
            </w:pPr>
            <w:r w:rsidRPr="006828A2">
              <w:rPr>
                <w:b/>
                <w:bCs/>
              </w:rPr>
              <w:t>Field</w:t>
            </w:r>
          </w:p>
        </w:tc>
        <w:tc>
          <w:tcPr>
            <w:tcW w:w="1982" w:type="dxa"/>
            <w:shd w:val="clear" w:color="auto" w:fill="9CC2E5" w:themeFill="accent5" w:themeFillTint="99"/>
          </w:tcPr>
          <w:p w14:paraId="40AC5701" w14:textId="77777777" w:rsidR="006828A2" w:rsidRPr="006828A2" w:rsidRDefault="006828A2" w:rsidP="00FE7724">
            <w:pPr>
              <w:jc w:val="center"/>
              <w:rPr>
                <w:b/>
                <w:bCs/>
              </w:rPr>
            </w:pPr>
            <w:r w:rsidRPr="006828A2">
              <w:rPr>
                <w:b/>
                <w:bCs/>
              </w:rPr>
              <w:t>Type</w:t>
            </w:r>
          </w:p>
        </w:tc>
        <w:tc>
          <w:tcPr>
            <w:tcW w:w="1982" w:type="dxa"/>
            <w:shd w:val="clear" w:color="auto" w:fill="9CC2E5" w:themeFill="accent5" w:themeFillTint="99"/>
          </w:tcPr>
          <w:p w14:paraId="2E92A65E" w14:textId="77777777" w:rsidR="006828A2" w:rsidRPr="006828A2" w:rsidRDefault="006828A2" w:rsidP="00FE7724">
            <w:pPr>
              <w:jc w:val="center"/>
              <w:rPr>
                <w:b/>
                <w:bCs/>
              </w:rPr>
            </w:pPr>
            <w:r w:rsidRPr="006828A2">
              <w:rPr>
                <w:b/>
                <w:bCs/>
              </w:rPr>
              <w:t>Width</w:t>
            </w:r>
          </w:p>
        </w:tc>
        <w:tc>
          <w:tcPr>
            <w:tcW w:w="1982" w:type="dxa"/>
            <w:shd w:val="clear" w:color="auto" w:fill="9CC2E5" w:themeFill="accent5" w:themeFillTint="99"/>
          </w:tcPr>
          <w:p w14:paraId="4B05384B" w14:textId="77777777" w:rsidR="006828A2" w:rsidRPr="006828A2" w:rsidRDefault="006828A2" w:rsidP="00FE7724">
            <w:pPr>
              <w:jc w:val="center"/>
              <w:rPr>
                <w:b/>
                <w:bCs/>
              </w:rPr>
            </w:pPr>
            <w:r w:rsidRPr="006828A2">
              <w:rPr>
                <w:b/>
                <w:bCs/>
              </w:rPr>
              <w:t>Key</w:t>
            </w:r>
          </w:p>
        </w:tc>
      </w:tr>
      <w:tr w:rsidR="006828A2" w14:paraId="07FB9A5E" w14:textId="77777777" w:rsidTr="00FE7724">
        <w:tc>
          <w:tcPr>
            <w:tcW w:w="1981" w:type="dxa"/>
          </w:tcPr>
          <w:p w14:paraId="0F9191D5" w14:textId="7A7DFAC5" w:rsidR="006828A2" w:rsidRDefault="00462CE8" w:rsidP="00FE7724">
            <w:r>
              <w:t>no</w:t>
            </w:r>
          </w:p>
        </w:tc>
        <w:tc>
          <w:tcPr>
            <w:tcW w:w="1982" w:type="dxa"/>
          </w:tcPr>
          <w:p w14:paraId="5E944A21" w14:textId="6DC3D6EB" w:rsidR="006828A2" w:rsidRDefault="007C5FA9" w:rsidP="00C60063">
            <w:pPr>
              <w:jc w:val="center"/>
            </w:pPr>
            <w:ins w:id="2305" w:author="Rafi Aziizi" w:date="2021-11-12T10:49:00Z">
              <w:r>
                <w:t>integer</w:t>
              </w:r>
            </w:ins>
            <w:del w:id="2306" w:author="Rafi Aziizi" w:date="2021-11-12T10:49:00Z">
              <w:r w:rsidR="00462CE8" w:rsidDel="007C5FA9">
                <w:delText>int</w:delText>
              </w:r>
            </w:del>
          </w:p>
        </w:tc>
        <w:tc>
          <w:tcPr>
            <w:tcW w:w="1982" w:type="dxa"/>
          </w:tcPr>
          <w:p w14:paraId="79ECC534" w14:textId="65FCE3BB" w:rsidR="006828A2" w:rsidRDefault="00462CE8" w:rsidP="00C60063">
            <w:pPr>
              <w:jc w:val="center"/>
            </w:pPr>
            <w:r>
              <w:t>255</w:t>
            </w:r>
          </w:p>
        </w:tc>
        <w:tc>
          <w:tcPr>
            <w:tcW w:w="1982" w:type="dxa"/>
          </w:tcPr>
          <w:p w14:paraId="0B564757" w14:textId="5E773D57" w:rsidR="006828A2" w:rsidRDefault="00462CE8" w:rsidP="00C60063">
            <w:pPr>
              <w:jc w:val="center"/>
            </w:pPr>
            <w:r>
              <w:t>Primary Key</w:t>
            </w:r>
          </w:p>
        </w:tc>
      </w:tr>
      <w:tr w:rsidR="006828A2" w14:paraId="4DE6219E" w14:textId="77777777" w:rsidTr="00FE7724">
        <w:tc>
          <w:tcPr>
            <w:tcW w:w="1981" w:type="dxa"/>
          </w:tcPr>
          <w:p w14:paraId="5A5DBFBE" w14:textId="7E9689B8" w:rsidR="006828A2" w:rsidRDefault="00462CE8" w:rsidP="00FE7724">
            <w:r>
              <w:t>idrfid</w:t>
            </w:r>
          </w:p>
        </w:tc>
        <w:tc>
          <w:tcPr>
            <w:tcW w:w="1982" w:type="dxa"/>
          </w:tcPr>
          <w:p w14:paraId="5991D3AF" w14:textId="5FF4EACF" w:rsidR="006828A2" w:rsidRDefault="00462CE8" w:rsidP="00C60063">
            <w:pPr>
              <w:tabs>
                <w:tab w:val="center" w:pos="883"/>
              </w:tabs>
              <w:jc w:val="center"/>
            </w:pPr>
            <w:r>
              <w:t>varchar</w:t>
            </w:r>
          </w:p>
        </w:tc>
        <w:tc>
          <w:tcPr>
            <w:tcW w:w="1982" w:type="dxa"/>
          </w:tcPr>
          <w:p w14:paraId="4A72BD7C" w14:textId="70F867DD" w:rsidR="006828A2" w:rsidRDefault="00462CE8" w:rsidP="00C60063">
            <w:pPr>
              <w:jc w:val="center"/>
            </w:pPr>
            <w:r>
              <w:t>15</w:t>
            </w:r>
          </w:p>
        </w:tc>
        <w:tc>
          <w:tcPr>
            <w:tcW w:w="1982" w:type="dxa"/>
          </w:tcPr>
          <w:p w14:paraId="2EDC20E1" w14:textId="7A7F0461" w:rsidR="006828A2" w:rsidRDefault="00462CE8" w:rsidP="00C60063">
            <w:pPr>
              <w:jc w:val="center"/>
            </w:pPr>
            <w:r>
              <w:t>-</w:t>
            </w:r>
          </w:p>
        </w:tc>
      </w:tr>
    </w:tbl>
    <w:p w14:paraId="4665DC16" w14:textId="0E24B8E8" w:rsidR="00C42EE7" w:rsidRDefault="00C42EE7" w:rsidP="003D3D0F"/>
    <w:p w14:paraId="13A7918B" w14:textId="59A25F37" w:rsidR="00375190" w:rsidRPr="00331B6F" w:rsidRDefault="00375190" w:rsidP="00375190">
      <w:pPr>
        <w:pStyle w:val="ListParagraph"/>
        <w:numPr>
          <w:ilvl w:val="0"/>
          <w:numId w:val="48"/>
        </w:numPr>
        <w:ind w:left="426"/>
        <w:rPr>
          <w:b/>
          <w:bCs/>
          <w:rPrChange w:id="2307" w:author="Rafi Aziizi" w:date="2021-11-12T10:57:00Z">
            <w:rPr>
              <w:b/>
              <w:bCs/>
              <w:highlight w:val="cyan"/>
            </w:rPr>
          </w:rPrChange>
        </w:rPr>
      </w:pPr>
      <w:r w:rsidRPr="00331B6F">
        <w:rPr>
          <w:b/>
          <w:bCs/>
          <w:rPrChange w:id="2308" w:author="Rafi Aziizi" w:date="2021-11-12T10:57:00Z">
            <w:rPr>
              <w:b/>
              <w:bCs/>
              <w:highlight w:val="cyan"/>
            </w:rPr>
          </w:rPrChange>
        </w:rPr>
        <w:t xml:space="preserve">Tabel </w:t>
      </w:r>
      <w:r w:rsidR="006720D0" w:rsidRPr="00331B6F">
        <w:rPr>
          <w:b/>
          <w:bCs/>
          <w:rPrChange w:id="2309" w:author="Rafi Aziizi" w:date="2021-11-12T10:57:00Z">
            <w:rPr>
              <w:b/>
              <w:bCs/>
              <w:highlight w:val="cyan"/>
            </w:rPr>
          </w:rPrChange>
        </w:rPr>
        <w:t>Semester</w:t>
      </w:r>
    </w:p>
    <w:p w14:paraId="00D53808" w14:textId="230B7777" w:rsidR="006720D0" w:rsidRDefault="006720D0" w:rsidP="006720D0">
      <w:pPr>
        <w:ind w:firstLine="426"/>
        <w:rPr>
          <w:lang w:eastAsia="en-US"/>
        </w:rPr>
      </w:pPr>
      <w:r>
        <w:t>T</w:t>
      </w:r>
      <w:r w:rsidRPr="009B575D">
        <w:t xml:space="preserve">abel </w:t>
      </w:r>
      <w:r w:rsidR="009E6E1E">
        <w:t>s</w:t>
      </w:r>
      <w:r>
        <w:t xml:space="preserve">emester </w:t>
      </w:r>
      <w:r w:rsidRPr="009B575D">
        <w:t xml:space="preserve">ini memiliki beberapa </w:t>
      </w:r>
      <w:r w:rsidRPr="006720D0">
        <w:rPr>
          <w:i/>
          <w:iCs/>
        </w:rPr>
        <w:t>field</w:t>
      </w:r>
      <w:r w:rsidRPr="009B575D">
        <w:t xml:space="preserve"> seperti pada t</w:t>
      </w:r>
      <w:r>
        <w:t xml:space="preserve">abel 3.27. dimana tabel ini </w:t>
      </w:r>
      <w:r w:rsidRPr="009B575D">
        <w:t xml:space="preserve">berfungsi untuk </w:t>
      </w:r>
      <w:r>
        <w:t xml:space="preserve">penyimpanan </w:t>
      </w:r>
      <w:r w:rsidRPr="009B575D">
        <w:t>data</w:t>
      </w:r>
      <w:r>
        <w:t xml:space="preserve"> tanggal awal hingga tanggal akhir </w:t>
      </w:r>
      <w:r w:rsidR="009E6E1E">
        <w:t xml:space="preserve">semester sesuai dengan yang telah </w:t>
      </w:r>
      <w:r>
        <w:t>ditentukan oleh pihak admin.</w:t>
      </w:r>
    </w:p>
    <w:p w14:paraId="3D460D8E" w14:textId="674B4D5C" w:rsidR="006720D0" w:rsidRDefault="006720D0" w:rsidP="006720D0">
      <w:pPr>
        <w:pStyle w:val="Caption"/>
        <w:keepNext/>
        <w:jc w:val="center"/>
      </w:pPr>
      <w:r>
        <w:t xml:space="preserve">Table 3. </w:t>
      </w:r>
      <w:r>
        <w:fldChar w:fldCharType="begin"/>
      </w:r>
      <w:r>
        <w:instrText xml:space="preserve"> SEQ Table_3. \* ARABIC </w:instrText>
      </w:r>
      <w:r>
        <w:fldChar w:fldCharType="separate"/>
      </w:r>
      <w:r w:rsidR="00A911C8">
        <w:rPr>
          <w:noProof/>
        </w:rPr>
        <w:t>27</w:t>
      </w:r>
      <w:r>
        <w:fldChar w:fldCharType="end"/>
      </w:r>
      <w:r w:rsidR="009E6E1E" w:rsidRPr="009E6E1E">
        <w:t xml:space="preserve"> </w:t>
      </w:r>
      <w:r w:rsidR="009E6E1E">
        <w:t>Perancangan</w:t>
      </w:r>
      <w:r>
        <w:t xml:space="preserve"> Tabel Semester</w:t>
      </w:r>
    </w:p>
    <w:tbl>
      <w:tblPr>
        <w:tblStyle w:val="TableGrid"/>
        <w:tblW w:w="0" w:type="auto"/>
        <w:tblLook w:val="04A0" w:firstRow="1" w:lastRow="0" w:firstColumn="1" w:lastColumn="0" w:noHBand="0" w:noVBand="1"/>
      </w:tblPr>
      <w:tblGrid>
        <w:gridCol w:w="1981"/>
        <w:gridCol w:w="1982"/>
        <w:gridCol w:w="1982"/>
        <w:gridCol w:w="1982"/>
      </w:tblGrid>
      <w:tr w:rsidR="006720D0" w:rsidRPr="006828A2" w14:paraId="5CCBF534" w14:textId="77777777" w:rsidTr="00C53A83">
        <w:tc>
          <w:tcPr>
            <w:tcW w:w="1981" w:type="dxa"/>
            <w:shd w:val="clear" w:color="auto" w:fill="9CC2E5" w:themeFill="accent5" w:themeFillTint="99"/>
          </w:tcPr>
          <w:p w14:paraId="16C58A55" w14:textId="77777777" w:rsidR="006720D0" w:rsidRPr="006828A2" w:rsidRDefault="006720D0" w:rsidP="00C53A83">
            <w:pPr>
              <w:jc w:val="center"/>
              <w:rPr>
                <w:b/>
                <w:bCs/>
              </w:rPr>
            </w:pPr>
            <w:r w:rsidRPr="006828A2">
              <w:rPr>
                <w:b/>
                <w:bCs/>
              </w:rPr>
              <w:t>Field</w:t>
            </w:r>
          </w:p>
        </w:tc>
        <w:tc>
          <w:tcPr>
            <w:tcW w:w="1982" w:type="dxa"/>
            <w:shd w:val="clear" w:color="auto" w:fill="9CC2E5" w:themeFill="accent5" w:themeFillTint="99"/>
          </w:tcPr>
          <w:p w14:paraId="3358AC22" w14:textId="77777777" w:rsidR="006720D0" w:rsidRPr="006828A2" w:rsidRDefault="006720D0" w:rsidP="00C53A83">
            <w:pPr>
              <w:jc w:val="center"/>
              <w:rPr>
                <w:b/>
                <w:bCs/>
              </w:rPr>
            </w:pPr>
            <w:r w:rsidRPr="006828A2">
              <w:rPr>
                <w:b/>
                <w:bCs/>
              </w:rPr>
              <w:t>Type</w:t>
            </w:r>
          </w:p>
        </w:tc>
        <w:tc>
          <w:tcPr>
            <w:tcW w:w="1982" w:type="dxa"/>
            <w:shd w:val="clear" w:color="auto" w:fill="9CC2E5" w:themeFill="accent5" w:themeFillTint="99"/>
          </w:tcPr>
          <w:p w14:paraId="6BD0523D" w14:textId="77777777" w:rsidR="006720D0" w:rsidRPr="006828A2" w:rsidRDefault="006720D0" w:rsidP="00C53A83">
            <w:pPr>
              <w:jc w:val="center"/>
              <w:rPr>
                <w:b/>
                <w:bCs/>
              </w:rPr>
            </w:pPr>
            <w:r w:rsidRPr="006828A2">
              <w:rPr>
                <w:b/>
                <w:bCs/>
              </w:rPr>
              <w:t>Width</w:t>
            </w:r>
          </w:p>
        </w:tc>
        <w:tc>
          <w:tcPr>
            <w:tcW w:w="1982" w:type="dxa"/>
            <w:shd w:val="clear" w:color="auto" w:fill="9CC2E5" w:themeFill="accent5" w:themeFillTint="99"/>
          </w:tcPr>
          <w:p w14:paraId="31EFEFB6" w14:textId="77777777" w:rsidR="006720D0" w:rsidRPr="006828A2" w:rsidRDefault="006720D0" w:rsidP="00C53A83">
            <w:pPr>
              <w:jc w:val="center"/>
              <w:rPr>
                <w:b/>
                <w:bCs/>
              </w:rPr>
            </w:pPr>
            <w:r w:rsidRPr="006828A2">
              <w:rPr>
                <w:b/>
                <w:bCs/>
              </w:rPr>
              <w:t>Key</w:t>
            </w:r>
          </w:p>
        </w:tc>
      </w:tr>
      <w:tr w:rsidR="006720D0" w14:paraId="6019A503" w14:textId="77777777" w:rsidTr="00C53A83">
        <w:tc>
          <w:tcPr>
            <w:tcW w:w="1981" w:type="dxa"/>
          </w:tcPr>
          <w:p w14:paraId="178AAECC" w14:textId="428205FB" w:rsidR="006720D0" w:rsidRDefault="006720D0" w:rsidP="00C53A83">
            <w:r>
              <w:t>idsemester</w:t>
            </w:r>
          </w:p>
        </w:tc>
        <w:tc>
          <w:tcPr>
            <w:tcW w:w="1982" w:type="dxa"/>
          </w:tcPr>
          <w:p w14:paraId="3E6098F5" w14:textId="2756AB59" w:rsidR="006720D0" w:rsidRDefault="006720D0" w:rsidP="00C53A83">
            <w:pPr>
              <w:jc w:val="center"/>
            </w:pPr>
            <w:r>
              <w:t>varchar</w:t>
            </w:r>
          </w:p>
        </w:tc>
        <w:tc>
          <w:tcPr>
            <w:tcW w:w="1982" w:type="dxa"/>
          </w:tcPr>
          <w:p w14:paraId="1AD8C879" w14:textId="7E3BAEFC" w:rsidR="006720D0" w:rsidRDefault="006720D0" w:rsidP="00C53A83">
            <w:pPr>
              <w:jc w:val="center"/>
            </w:pPr>
            <w:r>
              <w:t>15</w:t>
            </w:r>
          </w:p>
        </w:tc>
        <w:tc>
          <w:tcPr>
            <w:tcW w:w="1982" w:type="dxa"/>
          </w:tcPr>
          <w:p w14:paraId="098F78CA" w14:textId="77777777" w:rsidR="006720D0" w:rsidRDefault="006720D0" w:rsidP="00C53A83">
            <w:pPr>
              <w:jc w:val="center"/>
            </w:pPr>
            <w:r>
              <w:t>Primary Key</w:t>
            </w:r>
          </w:p>
        </w:tc>
      </w:tr>
      <w:tr w:rsidR="006720D0" w14:paraId="0064EE83" w14:textId="77777777" w:rsidTr="00C53A83">
        <w:tc>
          <w:tcPr>
            <w:tcW w:w="1981" w:type="dxa"/>
          </w:tcPr>
          <w:p w14:paraId="52DC56CE" w14:textId="5E286BFA" w:rsidR="006720D0" w:rsidRDefault="006720D0" w:rsidP="00C53A83">
            <w:r>
              <w:t>nama</w:t>
            </w:r>
          </w:p>
        </w:tc>
        <w:tc>
          <w:tcPr>
            <w:tcW w:w="1982" w:type="dxa"/>
          </w:tcPr>
          <w:p w14:paraId="69FAFA32" w14:textId="77777777" w:rsidR="006720D0" w:rsidRDefault="006720D0" w:rsidP="00C53A83">
            <w:pPr>
              <w:tabs>
                <w:tab w:val="center" w:pos="883"/>
              </w:tabs>
              <w:jc w:val="center"/>
            </w:pPr>
            <w:r>
              <w:t>varchar</w:t>
            </w:r>
          </w:p>
        </w:tc>
        <w:tc>
          <w:tcPr>
            <w:tcW w:w="1982" w:type="dxa"/>
          </w:tcPr>
          <w:p w14:paraId="5C5D3671" w14:textId="77777777" w:rsidR="006720D0" w:rsidRDefault="006720D0" w:rsidP="00C53A83">
            <w:pPr>
              <w:jc w:val="center"/>
            </w:pPr>
            <w:r>
              <w:t>15</w:t>
            </w:r>
          </w:p>
        </w:tc>
        <w:tc>
          <w:tcPr>
            <w:tcW w:w="1982" w:type="dxa"/>
          </w:tcPr>
          <w:p w14:paraId="7EFE6490" w14:textId="77777777" w:rsidR="006720D0" w:rsidRDefault="006720D0" w:rsidP="00C53A83">
            <w:pPr>
              <w:jc w:val="center"/>
            </w:pPr>
            <w:r>
              <w:t>-</w:t>
            </w:r>
          </w:p>
        </w:tc>
      </w:tr>
      <w:tr w:rsidR="006720D0" w14:paraId="70A2F6C4" w14:textId="77777777" w:rsidTr="00C53A83">
        <w:tc>
          <w:tcPr>
            <w:tcW w:w="1981" w:type="dxa"/>
          </w:tcPr>
          <w:p w14:paraId="7150070C" w14:textId="59E031D6" w:rsidR="006720D0" w:rsidRDefault="006720D0" w:rsidP="00C53A83">
            <w:r>
              <w:t>status</w:t>
            </w:r>
          </w:p>
        </w:tc>
        <w:tc>
          <w:tcPr>
            <w:tcW w:w="1982" w:type="dxa"/>
          </w:tcPr>
          <w:p w14:paraId="262B3E3D" w14:textId="3A22099F" w:rsidR="006720D0" w:rsidRDefault="006720D0" w:rsidP="00C53A83">
            <w:pPr>
              <w:tabs>
                <w:tab w:val="center" w:pos="883"/>
              </w:tabs>
              <w:jc w:val="center"/>
            </w:pPr>
            <w:r>
              <w:t>varchar</w:t>
            </w:r>
          </w:p>
        </w:tc>
        <w:tc>
          <w:tcPr>
            <w:tcW w:w="1982" w:type="dxa"/>
          </w:tcPr>
          <w:p w14:paraId="63FF6CC5" w14:textId="4584FC97" w:rsidR="006720D0" w:rsidRDefault="006720D0" w:rsidP="00C53A83">
            <w:pPr>
              <w:jc w:val="center"/>
            </w:pPr>
            <w:r>
              <w:t>15</w:t>
            </w:r>
          </w:p>
        </w:tc>
        <w:tc>
          <w:tcPr>
            <w:tcW w:w="1982" w:type="dxa"/>
          </w:tcPr>
          <w:p w14:paraId="58FCADC3" w14:textId="19DB00B4" w:rsidR="006720D0" w:rsidRDefault="006720D0" w:rsidP="00C53A83">
            <w:pPr>
              <w:jc w:val="center"/>
            </w:pPr>
            <w:r>
              <w:t>-</w:t>
            </w:r>
          </w:p>
        </w:tc>
      </w:tr>
      <w:tr w:rsidR="006720D0" w14:paraId="45F00AE4" w14:textId="77777777" w:rsidTr="00C53A83">
        <w:tc>
          <w:tcPr>
            <w:tcW w:w="1981" w:type="dxa"/>
          </w:tcPr>
          <w:p w14:paraId="5A958968" w14:textId="4B6F1D52" w:rsidR="006720D0" w:rsidRDefault="006720D0" w:rsidP="00C53A83">
            <w:r>
              <w:t>tahunajaran</w:t>
            </w:r>
          </w:p>
        </w:tc>
        <w:tc>
          <w:tcPr>
            <w:tcW w:w="1982" w:type="dxa"/>
          </w:tcPr>
          <w:p w14:paraId="35C52EC7" w14:textId="530179D4" w:rsidR="006720D0" w:rsidRDefault="006720D0" w:rsidP="00C53A83">
            <w:pPr>
              <w:tabs>
                <w:tab w:val="center" w:pos="883"/>
              </w:tabs>
              <w:jc w:val="center"/>
            </w:pPr>
            <w:r>
              <w:t>varchar</w:t>
            </w:r>
          </w:p>
        </w:tc>
        <w:tc>
          <w:tcPr>
            <w:tcW w:w="1982" w:type="dxa"/>
          </w:tcPr>
          <w:p w14:paraId="68A05385" w14:textId="749474BD" w:rsidR="006720D0" w:rsidRDefault="006720D0" w:rsidP="00C53A83">
            <w:pPr>
              <w:jc w:val="center"/>
            </w:pPr>
            <w:r>
              <w:t>15</w:t>
            </w:r>
          </w:p>
        </w:tc>
        <w:tc>
          <w:tcPr>
            <w:tcW w:w="1982" w:type="dxa"/>
          </w:tcPr>
          <w:p w14:paraId="69B0FD3D" w14:textId="01B6B6B0" w:rsidR="006720D0" w:rsidRDefault="006720D0" w:rsidP="00C53A83">
            <w:pPr>
              <w:jc w:val="center"/>
            </w:pPr>
            <w:r>
              <w:t>-</w:t>
            </w:r>
          </w:p>
        </w:tc>
      </w:tr>
      <w:tr w:rsidR="006720D0" w14:paraId="61E5D017" w14:textId="77777777" w:rsidTr="00C53A83">
        <w:tc>
          <w:tcPr>
            <w:tcW w:w="1981" w:type="dxa"/>
          </w:tcPr>
          <w:p w14:paraId="60666AE7" w14:textId="0363BEFC" w:rsidR="006720D0" w:rsidRDefault="006720D0" w:rsidP="00C53A83">
            <w:r>
              <w:t>tanggalpertama</w:t>
            </w:r>
          </w:p>
        </w:tc>
        <w:tc>
          <w:tcPr>
            <w:tcW w:w="1982" w:type="dxa"/>
          </w:tcPr>
          <w:p w14:paraId="542019CA" w14:textId="00CECB1E" w:rsidR="006720D0" w:rsidRDefault="006720D0" w:rsidP="00C53A83">
            <w:pPr>
              <w:tabs>
                <w:tab w:val="center" w:pos="883"/>
              </w:tabs>
              <w:jc w:val="center"/>
            </w:pPr>
            <w:r>
              <w:t>date</w:t>
            </w:r>
          </w:p>
        </w:tc>
        <w:tc>
          <w:tcPr>
            <w:tcW w:w="1982" w:type="dxa"/>
          </w:tcPr>
          <w:p w14:paraId="6E8A31E6" w14:textId="368E39B7" w:rsidR="006720D0" w:rsidRDefault="006720D0" w:rsidP="00C53A83">
            <w:pPr>
              <w:jc w:val="center"/>
            </w:pPr>
            <w:r>
              <w:t>-</w:t>
            </w:r>
          </w:p>
        </w:tc>
        <w:tc>
          <w:tcPr>
            <w:tcW w:w="1982" w:type="dxa"/>
          </w:tcPr>
          <w:p w14:paraId="46A92463" w14:textId="598B2161" w:rsidR="006720D0" w:rsidRDefault="006720D0" w:rsidP="00C53A83">
            <w:pPr>
              <w:jc w:val="center"/>
            </w:pPr>
            <w:r>
              <w:t>-</w:t>
            </w:r>
          </w:p>
        </w:tc>
      </w:tr>
      <w:tr w:rsidR="006720D0" w14:paraId="01BAE6EC" w14:textId="77777777" w:rsidTr="00C53A83">
        <w:tc>
          <w:tcPr>
            <w:tcW w:w="1981" w:type="dxa"/>
          </w:tcPr>
          <w:p w14:paraId="02D34382" w14:textId="082283A9" w:rsidR="006720D0" w:rsidRDefault="006720D0" w:rsidP="00C53A83">
            <w:r>
              <w:t>tanggalterakhir</w:t>
            </w:r>
          </w:p>
        </w:tc>
        <w:tc>
          <w:tcPr>
            <w:tcW w:w="1982" w:type="dxa"/>
          </w:tcPr>
          <w:p w14:paraId="7DD1766A" w14:textId="3D9920DB" w:rsidR="006720D0" w:rsidRDefault="006720D0" w:rsidP="00C53A83">
            <w:pPr>
              <w:tabs>
                <w:tab w:val="center" w:pos="883"/>
              </w:tabs>
              <w:jc w:val="center"/>
            </w:pPr>
            <w:r>
              <w:t>date</w:t>
            </w:r>
          </w:p>
        </w:tc>
        <w:tc>
          <w:tcPr>
            <w:tcW w:w="1982" w:type="dxa"/>
          </w:tcPr>
          <w:p w14:paraId="67B8B672" w14:textId="0948F840" w:rsidR="006720D0" w:rsidRDefault="006720D0" w:rsidP="00C53A83">
            <w:pPr>
              <w:jc w:val="center"/>
            </w:pPr>
            <w:r>
              <w:t>-</w:t>
            </w:r>
          </w:p>
        </w:tc>
        <w:tc>
          <w:tcPr>
            <w:tcW w:w="1982" w:type="dxa"/>
          </w:tcPr>
          <w:p w14:paraId="343C2096" w14:textId="498C5CDC" w:rsidR="006720D0" w:rsidRDefault="006720D0" w:rsidP="00C53A83">
            <w:pPr>
              <w:jc w:val="center"/>
            </w:pPr>
            <w:r>
              <w:t>-</w:t>
            </w:r>
          </w:p>
        </w:tc>
      </w:tr>
    </w:tbl>
    <w:p w14:paraId="452BB2B9" w14:textId="77777777" w:rsidR="006720D0" w:rsidRPr="006720D0" w:rsidRDefault="006720D0" w:rsidP="006720D0">
      <w:pPr>
        <w:ind w:left="66"/>
        <w:rPr>
          <w:b/>
          <w:bCs/>
        </w:rPr>
      </w:pPr>
    </w:p>
    <w:p w14:paraId="511C028C" w14:textId="28D32D81" w:rsidR="00375190" w:rsidRPr="00331B6F" w:rsidRDefault="00723DD6" w:rsidP="00375190">
      <w:pPr>
        <w:pStyle w:val="ListParagraph"/>
        <w:numPr>
          <w:ilvl w:val="0"/>
          <w:numId w:val="48"/>
        </w:numPr>
        <w:ind w:left="426"/>
        <w:rPr>
          <w:b/>
          <w:bCs/>
          <w:rPrChange w:id="2310" w:author="Rafi Aziizi" w:date="2021-11-12T10:57:00Z">
            <w:rPr>
              <w:b/>
              <w:bCs/>
              <w:highlight w:val="yellow"/>
            </w:rPr>
          </w:rPrChange>
        </w:rPr>
      </w:pPr>
      <w:r w:rsidRPr="00331B6F">
        <w:rPr>
          <w:b/>
          <w:bCs/>
          <w:rPrChange w:id="2311" w:author="Rafi Aziizi" w:date="2021-11-12T10:57:00Z">
            <w:rPr>
              <w:b/>
              <w:bCs/>
              <w:highlight w:val="yellow"/>
            </w:rPr>
          </w:rPrChange>
        </w:rPr>
        <w:lastRenderedPageBreak/>
        <w:t>Tabel</w:t>
      </w:r>
      <w:r w:rsidR="006720D0" w:rsidRPr="00331B6F">
        <w:rPr>
          <w:b/>
          <w:bCs/>
          <w:rPrChange w:id="2312" w:author="Rafi Aziizi" w:date="2021-11-12T10:57:00Z">
            <w:rPr>
              <w:b/>
              <w:bCs/>
              <w:highlight w:val="yellow"/>
            </w:rPr>
          </w:rPrChange>
        </w:rPr>
        <w:t xml:space="preserve"> Historyabsen</w:t>
      </w:r>
    </w:p>
    <w:p w14:paraId="4E99EE62" w14:textId="432DB2B3" w:rsidR="006720D0" w:rsidRDefault="006720D0" w:rsidP="006720D0">
      <w:pPr>
        <w:ind w:firstLine="426"/>
      </w:pPr>
      <w:r>
        <w:t>T</w:t>
      </w:r>
      <w:r w:rsidRPr="009B575D">
        <w:t xml:space="preserve">abel </w:t>
      </w:r>
      <w:r w:rsidR="009E6E1E">
        <w:t>h</w:t>
      </w:r>
      <w:r>
        <w:t xml:space="preserve">istoryabsen </w:t>
      </w:r>
      <w:r w:rsidRPr="009B575D">
        <w:t xml:space="preserve">ini memiliki beberapa </w:t>
      </w:r>
      <w:r w:rsidRPr="006720D0">
        <w:rPr>
          <w:i/>
          <w:iCs/>
        </w:rPr>
        <w:t>field</w:t>
      </w:r>
      <w:r w:rsidRPr="009B575D">
        <w:t xml:space="preserve"> seperti pada t</w:t>
      </w:r>
      <w:r>
        <w:t xml:space="preserve">abel 3.28. dimana tabel ini </w:t>
      </w:r>
      <w:r w:rsidRPr="009B575D">
        <w:t xml:space="preserve">berfungsi untuk </w:t>
      </w:r>
      <w:r>
        <w:t>menyimpan data history absen untuk seluruh siswa.</w:t>
      </w:r>
    </w:p>
    <w:p w14:paraId="6314402A" w14:textId="4B2D549E" w:rsidR="006720D0" w:rsidRDefault="006720D0" w:rsidP="006720D0">
      <w:pPr>
        <w:pStyle w:val="Caption"/>
        <w:keepNext/>
        <w:jc w:val="center"/>
      </w:pPr>
      <w:r>
        <w:t xml:space="preserve">Table 3. </w:t>
      </w:r>
      <w:r>
        <w:fldChar w:fldCharType="begin"/>
      </w:r>
      <w:r>
        <w:instrText xml:space="preserve"> SEQ Table_3. \* ARABIC </w:instrText>
      </w:r>
      <w:r>
        <w:fldChar w:fldCharType="separate"/>
      </w:r>
      <w:r w:rsidR="00A911C8">
        <w:rPr>
          <w:noProof/>
        </w:rPr>
        <w:t>28</w:t>
      </w:r>
      <w:r>
        <w:fldChar w:fldCharType="end"/>
      </w:r>
      <w:r>
        <w:t xml:space="preserve"> </w:t>
      </w:r>
      <w:r w:rsidR="009E6E1E">
        <w:t xml:space="preserve">Perancangan </w:t>
      </w:r>
      <w:r>
        <w:t>Tabel historyabsen</w:t>
      </w:r>
    </w:p>
    <w:tbl>
      <w:tblPr>
        <w:tblStyle w:val="TableGrid"/>
        <w:tblW w:w="0" w:type="auto"/>
        <w:tblLook w:val="04A0" w:firstRow="1" w:lastRow="0" w:firstColumn="1" w:lastColumn="0" w:noHBand="0" w:noVBand="1"/>
      </w:tblPr>
      <w:tblGrid>
        <w:gridCol w:w="1981"/>
        <w:gridCol w:w="1982"/>
        <w:gridCol w:w="1982"/>
        <w:gridCol w:w="1982"/>
      </w:tblGrid>
      <w:tr w:rsidR="006720D0" w:rsidRPr="006828A2" w14:paraId="603D6F28" w14:textId="77777777" w:rsidTr="00C53A83">
        <w:tc>
          <w:tcPr>
            <w:tcW w:w="1981" w:type="dxa"/>
            <w:shd w:val="clear" w:color="auto" w:fill="9CC2E5" w:themeFill="accent5" w:themeFillTint="99"/>
          </w:tcPr>
          <w:p w14:paraId="2DDD339A" w14:textId="77777777" w:rsidR="006720D0" w:rsidRPr="006828A2" w:rsidRDefault="006720D0" w:rsidP="00C53A83">
            <w:pPr>
              <w:jc w:val="center"/>
              <w:rPr>
                <w:b/>
                <w:bCs/>
              </w:rPr>
            </w:pPr>
            <w:r w:rsidRPr="006828A2">
              <w:rPr>
                <w:b/>
                <w:bCs/>
              </w:rPr>
              <w:t>Field</w:t>
            </w:r>
          </w:p>
        </w:tc>
        <w:tc>
          <w:tcPr>
            <w:tcW w:w="1982" w:type="dxa"/>
            <w:shd w:val="clear" w:color="auto" w:fill="9CC2E5" w:themeFill="accent5" w:themeFillTint="99"/>
          </w:tcPr>
          <w:p w14:paraId="1A117037" w14:textId="77777777" w:rsidR="006720D0" w:rsidRPr="006828A2" w:rsidRDefault="006720D0" w:rsidP="00C53A83">
            <w:pPr>
              <w:jc w:val="center"/>
              <w:rPr>
                <w:b/>
                <w:bCs/>
              </w:rPr>
            </w:pPr>
            <w:r w:rsidRPr="006828A2">
              <w:rPr>
                <w:b/>
                <w:bCs/>
              </w:rPr>
              <w:t>Type</w:t>
            </w:r>
          </w:p>
        </w:tc>
        <w:tc>
          <w:tcPr>
            <w:tcW w:w="1982" w:type="dxa"/>
            <w:shd w:val="clear" w:color="auto" w:fill="9CC2E5" w:themeFill="accent5" w:themeFillTint="99"/>
          </w:tcPr>
          <w:p w14:paraId="2A0ABC95" w14:textId="77777777" w:rsidR="006720D0" w:rsidRPr="006828A2" w:rsidRDefault="006720D0" w:rsidP="00C53A83">
            <w:pPr>
              <w:jc w:val="center"/>
              <w:rPr>
                <w:b/>
                <w:bCs/>
              </w:rPr>
            </w:pPr>
            <w:r w:rsidRPr="006828A2">
              <w:rPr>
                <w:b/>
                <w:bCs/>
              </w:rPr>
              <w:t>Width</w:t>
            </w:r>
          </w:p>
        </w:tc>
        <w:tc>
          <w:tcPr>
            <w:tcW w:w="1982" w:type="dxa"/>
            <w:shd w:val="clear" w:color="auto" w:fill="9CC2E5" w:themeFill="accent5" w:themeFillTint="99"/>
          </w:tcPr>
          <w:p w14:paraId="78F1685B" w14:textId="77777777" w:rsidR="006720D0" w:rsidRPr="006828A2" w:rsidRDefault="006720D0" w:rsidP="00C53A83">
            <w:pPr>
              <w:jc w:val="center"/>
              <w:rPr>
                <w:b/>
                <w:bCs/>
              </w:rPr>
            </w:pPr>
            <w:r w:rsidRPr="006828A2">
              <w:rPr>
                <w:b/>
                <w:bCs/>
              </w:rPr>
              <w:t>Key</w:t>
            </w:r>
          </w:p>
        </w:tc>
      </w:tr>
      <w:tr w:rsidR="006720D0" w14:paraId="36F0C468" w14:textId="77777777" w:rsidTr="00C53A83">
        <w:tc>
          <w:tcPr>
            <w:tcW w:w="1981" w:type="dxa"/>
          </w:tcPr>
          <w:p w14:paraId="2FDE345D" w14:textId="77777777" w:rsidR="006720D0" w:rsidRDefault="006720D0" w:rsidP="00C53A83">
            <w:r>
              <w:t>idabsen</w:t>
            </w:r>
          </w:p>
        </w:tc>
        <w:tc>
          <w:tcPr>
            <w:tcW w:w="1982" w:type="dxa"/>
          </w:tcPr>
          <w:p w14:paraId="7A8B9DA9" w14:textId="0D282D0D" w:rsidR="006720D0" w:rsidRDefault="007C5FA9" w:rsidP="00C53A83">
            <w:pPr>
              <w:jc w:val="center"/>
            </w:pPr>
            <w:ins w:id="2313" w:author="Rafi Aziizi" w:date="2021-11-12T10:50:00Z">
              <w:r>
                <w:t>integer</w:t>
              </w:r>
            </w:ins>
            <w:del w:id="2314" w:author="Rafi Aziizi" w:date="2021-11-12T10:50:00Z">
              <w:r w:rsidR="00156F99" w:rsidDel="007C5FA9">
                <w:delText>int</w:delText>
              </w:r>
            </w:del>
          </w:p>
        </w:tc>
        <w:tc>
          <w:tcPr>
            <w:tcW w:w="1982" w:type="dxa"/>
          </w:tcPr>
          <w:p w14:paraId="592C6058" w14:textId="230E4251" w:rsidR="006720D0" w:rsidRDefault="00156F99" w:rsidP="00C53A83">
            <w:pPr>
              <w:jc w:val="center"/>
            </w:pPr>
            <w:r>
              <w:t>25</w:t>
            </w:r>
            <w:r w:rsidR="006720D0">
              <w:t>5</w:t>
            </w:r>
          </w:p>
        </w:tc>
        <w:tc>
          <w:tcPr>
            <w:tcW w:w="1982" w:type="dxa"/>
          </w:tcPr>
          <w:p w14:paraId="1678E4DE" w14:textId="77777777" w:rsidR="006720D0" w:rsidRDefault="006720D0" w:rsidP="00C53A83">
            <w:pPr>
              <w:jc w:val="center"/>
            </w:pPr>
            <w:r>
              <w:t>Primary Key</w:t>
            </w:r>
          </w:p>
        </w:tc>
      </w:tr>
      <w:tr w:rsidR="006720D0" w14:paraId="4CCB8344" w14:textId="77777777" w:rsidTr="00C53A83">
        <w:tc>
          <w:tcPr>
            <w:tcW w:w="1981" w:type="dxa"/>
          </w:tcPr>
          <w:p w14:paraId="4DABA69E" w14:textId="77777777" w:rsidR="006720D0" w:rsidRDefault="006720D0" w:rsidP="00C53A83">
            <w:r>
              <w:t>idrfid</w:t>
            </w:r>
          </w:p>
        </w:tc>
        <w:tc>
          <w:tcPr>
            <w:tcW w:w="1982" w:type="dxa"/>
          </w:tcPr>
          <w:p w14:paraId="4D23D743" w14:textId="77777777" w:rsidR="006720D0" w:rsidRDefault="006720D0" w:rsidP="00C53A83">
            <w:pPr>
              <w:jc w:val="center"/>
            </w:pPr>
            <w:r>
              <w:t>varchar</w:t>
            </w:r>
          </w:p>
        </w:tc>
        <w:tc>
          <w:tcPr>
            <w:tcW w:w="1982" w:type="dxa"/>
          </w:tcPr>
          <w:p w14:paraId="7305F356" w14:textId="77777777" w:rsidR="006720D0" w:rsidRDefault="006720D0" w:rsidP="00C53A83">
            <w:pPr>
              <w:jc w:val="center"/>
            </w:pPr>
            <w:r>
              <w:t>15</w:t>
            </w:r>
          </w:p>
        </w:tc>
        <w:tc>
          <w:tcPr>
            <w:tcW w:w="1982" w:type="dxa"/>
          </w:tcPr>
          <w:p w14:paraId="46552DD1" w14:textId="38D99C05" w:rsidR="006720D0" w:rsidRDefault="00156F99" w:rsidP="00C53A83">
            <w:pPr>
              <w:jc w:val="center"/>
            </w:pPr>
            <w:r>
              <w:t>-</w:t>
            </w:r>
          </w:p>
        </w:tc>
      </w:tr>
      <w:tr w:rsidR="006720D0" w14:paraId="44809454" w14:textId="77777777" w:rsidTr="00C53A83">
        <w:tc>
          <w:tcPr>
            <w:tcW w:w="1981" w:type="dxa"/>
          </w:tcPr>
          <w:p w14:paraId="3677A776" w14:textId="77777777" w:rsidR="006720D0" w:rsidRDefault="006720D0" w:rsidP="00C53A83">
            <w:r>
              <w:t>nk</w:t>
            </w:r>
          </w:p>
        </w:tc>
        <w:tc>
          <w:tcPr>
            <w:tcW w:w="1982" w:type="dxa"/>
          </w:tcPr>
          <w:p w14:paraId="276038F4" w14:textId="77777777" w:rsidR="006720D0" w:rsidRDefault="006720D0" w:rsidP="00C53A83">
            <w:pPr>
              <w:jc w:val="center"/>
            </w:pPr>
            <w:r>
              <w:t>varchar</w:t>
            </w:r>
          </w:p>
        </w:tc>
        <w:tc>
          <w:tcPr>
            <w:tcW w:w="1982" w:type="dxa"/>
          </w:tcPr>
          <w:p w14:paraId="3175AF60" w14:textId="77777777" w:rsidR="006720D0" w:rsidRDefault="006720D0" w:rsidP="00C53A83">
            <w:pPr>
              <w:jc w:val="center"/>
            </w:pPr>
            <w:r>
              <w:t>15</w:t>
            </w:r>
          </w:p>
        </w:tc>
        <w:tc>
          <w:tcPr>
            <w:tcW w:w="1982" w:type="dxa"/>
          </w:tcPr>
          <w:p w14:paraId="0AD5BB56" w14:textId="2A8E7C22" w:rsidR="006720D0" w:rsidRDefault="00156F99" w:rsidP="00C53A83">
            <w:pPr>
              <w:jc w:val="center"/>
            </w:pPr>
            <w:r>
              <w:t>-</w:t>
            </w:r>
          </w:p>
        </w:tc>
      </w:tr>
      <w:tr w:rsidR="006720D0" w14:paraId="6B7FD740" w14:textId="77777777" w:rsidTr="00C53A83">
        <w:tc>
          <w:tcPr>
            <w:tcW w:w="1981" w:type="dxa"/>
          </w:tcPr>
          <w:p w14:paraId="13C73C4D" w14:textId="77777777" w:rsidR="006720D0" w:rsidRDefault="006720D0" w:rsidP="00C53A83">
            <w:r>
              <w:t>nis</w:t>
            </w:r>
          </w:p>
        </w:tc>
        <w:tc>
          <w:tcPr>
            <w:tcW w:w="1982" w:type="dxa"/>
          </w:tcPr>
          <w:p w14:paraId="5D610B05" w14:textId="77777777" w:rsidR="006720D0" w:rsidRDefault="006720D0" w:rsidP="00C53A83">
            <w:pPr>
              <w:jc w:val="center"/>
            </w:pPr>
            <w:r>
              <w:t>varchar</w:t>
            </w:r>
          </w:p>
        </w:tc>
        <w:tc>
          <w:tcPr>
            <w:tcW w:w="1982" w:type="dxa"/>
          </w:tcPr>
          <w:p w14:paraId="6EF0AFBB" w14:textId="77777777" w:rsidR="006720D0" w:rsidRDefault="006720D0" w:rsidP="00C53A83">
            <w:pPr>
              <w:jc w:val="center"/>
            </w:pPr>
            <w:r>
              <w:t>15</w:t>
            </w:r>
          </w:p>
        </w:tc>
        <w:tc>
          <w:tcPr>
            <w:tcW w:w="1982" w:type="dxa"/>
          </w:tcPr>
          <w:p w14:paraId="22928EDF" w14:textId="728B0A0C" w:rsidR="006720D0" w:rsidRDefault="00156F99" w:rsidP="00C53A83">
            <w:pPr>
              <w:jc w:val="center"/>
            </w:pPr>
            <w:r>
              <w:t>-</w:t>
            </w:r>
          </w:p>
        </w:tc>
      </w:tr>
      <w:tr w:rsidR="006720D0" w14:paraId="550F7D76" w14:textId="77777777" w:rsidTr="00C53A83">
        <w:tc>
          <w:tcPr>
            <w:tcW w:w="1981" w:type="dxa"/>
          </w:tcPr>
          <w:p w14:paraId="2271B514" w14:textId="77777777" w:rsidR="006720D0" w:rsidRDefault="006720D0" w:rsidP="00C53A83">
            <w:r>
              <w:t>nama</w:t>
            </w:r>
          </w:p>
        </w:tc>
        <w:tc>
          <w:tcPr>
            <w:tcW w:w="1982" w:type="dxa"/>
          </w:tcPr>
          <w:p w14:paraId="7F3C796F" w14:textId="77777777" w:rsidR="006720D0" w:rsidRDefault="006720D0" w:rsidP="00C53A83">
            <w:pPr>
              <w:jc w:val="center"/>
            </w:pPr>
            <w:r>
              <w:t>varchar</w:t>
            </w:r>
          </w:p>
        </w:tc>
        <w:tc>
          <w:tcPr>
            <w:tcW w:w="1982" w:type="dxa"/>
          </w:tcPr>
          <w:p w14:paraId="4E0B87DE" w14:textId="77777777" w:rsidR="006720D0" w:rsidRDefault="006720D0" w:rsidP="00C53A83">
            <w:pPr>
              <w:jc w:val="center"/>
            </w:pPr>
            <w:r>
              <w:t>45</w:t>
            </w:r>
          </w:p>
        </w:tc>
        <w:tc>
          <w:tcPr>
            <w:tcW w:w="1982" w:type="dxa"/>
          </w:tcPr>
          <w:p w14:paraId="2B6822E5" w14:textId="77777777" w:rsidR="006720D0" w:rsidRDefault="006720D0" w:rsidP="00C53A83">
            <w:pPr>
              <w:jc w:val="center"/>
            </w:pPr>
            <w:r>
              <w:t>-</w:t>
            </w:r>
          </w:p>
        </w:tc>
      </w:tr>
      <w:tr w:rsidR="006720D0" w14:paraId="658677BB" w14:textId="77777777" w:rsidTr="00C53A83">
        <w:tc>
          <w:tcPr>
            <w:tcW w:w="1981" w:type="dxa"/>
          </w:tcPr>
          <w:p w14:paraId="4E4D02A4" w14:textId="77777777" w:rsidR="006720D0" w:rsidRDefault="006720D0" w:rsidP="00C53A83">
            <w:r>
              <w:t>tanggal</w:t>
            </w:r>
          </w:p>
        </w:tc>
        <w:tc>
          <w:tcPr>
            <w:tcW w:w="1982" w:type="dxa"/>
          </w:tcPr>
          <w:p w14:paraId="7B6B2132" w14:textId="77777777" w:rsidR="006720D0" w:rsidRDefault="006720D0" w:rsidP="00C53A83">
            <w:pPr>
              <w:jc w:val="center"/>
            </w:pPr>
            <w:r>
              <w:t>date</w:t>
            </w:r>
          </w:p>
        </w:tc>
        <w:tc>
          <w:tcPr>
            <w:tcW w:w="1982" w:type="dxa"/>
          </w:tcPr>
          <w:p w14:paraId="57E57047" w14:textId="77777777" w:rsidR="006720D0" w:rsidRDefault="006720D0" w:rsidP="00C53A83">
            <w:pPr>
              <w:jc w:val="center"/>
            </w:pPr>
          </w:p>
        </w:tc>
        <w:tc>
          <w:tcPr>
            <w:tcW w:w="1982" w:type="dxa"/>
          </w:tcPr>
          <w:p w14:paraId="18112A0A" w14:textId="77777777" w:rsidR="006720D0" w:rsidRDefault="006720D0" w:rsidP="00C53A83">
            <w:pPr>
              <w:jc w:val="center"/>
            </w:pPr>
            <w:r>
              <w:t>-</w:t>
            </w:r>
          </w:p>
        </w:tc>
      </w:tr>
      <w:tr w:rsidR="006720D0" w14:paraId="33DA15A7" w14:textId="77777777" w:rsidTr="00C53A83">
        <w:tc>
          <w:tcPr>
            <w:tcW w:w="1981" w:type="dxa"/>
          </w:tcPr>
          <w:p w14:paraId="72AC2051" w14:textId="77777777" w:rsidR="006720D0" w:rsidRDefault="006720D0" w:rsidP="00C53A83">
            <w:r>
              <w:t>jam</w:t>
            </w:r>
          </w:p>
        </w:tc>
        <w:tc>
          <w:tcPr>
            <w:tcW w:w="1982" w:type="dxa"/>
          </w:tcPr>
          <w:p w14:paraId="5060A608" w14:textId="77777777" w:rsidR="006720D0" w:rsidRDefault="006720D0" w:rsidP="00C53A83">
            <w:pPr>
              <w:jc w:val="center"/>
            </w:pPr>
            <w:r>
              <w:t>time</w:t>
            </w:r>
          </w:p>
        </w:tc>
        <w:tc>
          <w:tcPr>
            <w:tcW w:w="1982" w:type="dxa"/>
          </w:tcPr>
          <w:p w14:paraId="26CE5C3F" w14:textId="77777777" w:rsidR="006720D0" w:rsidRDefault="006720D0" w:rsidP="00C53A83">
            <w:pPr>
              <w:jc w:val="center"/>
            </w:pPr>
          </w:p>
        </w:tc>
        <w:tc>
          <w:tcPr>
            <w:tcW w:w="1982" w:type="dxa"/>
          </w:tcPr>
          <w:p w14:paraId="55B5A079" w14:textId="77777777" w:rsidR="006720D0" w:rsidRDefault="006720D0" w:rsidP="00C53A83">
            <w:pPr>
              <w:jc w:val="center"/>
            </w:pPr>
            <w:r>
              <w:t>-</w:t>
            </w:r>
          </w:p>
        </w:tc>
      </w:tr>
      <w:tr w:rsidR="006720D0" w14:paraId="0A9DD248" w14:textId="77777777" w:rsidTr="00C53A83">
        <w:tc>
          <w:tcPr>
            <w:tcW w:w="1981" w:type="dxa"/>
          </w:tcPr>
          <w:p w14:paraId="507D7D63" w14:textId="77777777" w:rsidR="006720D0" w:rsidRDefault="006720D0" w:rsidP="00C53A83">
            <w:r>
              <w:t>status</w:t>
            </w:r>
          </w:p>
        </w:tc>
        <w:tc>
          <w:tcPr>
            <w:tcW w:w="1982" w:type="dxa"/>
          </w:tcPr>
          <w:p w14:paraId="79401102" w14:textId="77777777" w:rsidR="006720D0" w:rsidRDefault="006720D0" w:rsidP="00C53A83">
            <w:pPr>
              <w:jc w:val="center"/>
            </w:pPr>
            <w:r>
              <w:t>varchar</w:t>
            </w:r>
          </w:p>
        </w:tc>
        <w:tc>
          <w:tcPr>
            <w:tcW w:w="1982" w:type="dxa"/>
          </w:tcPr>
          <w:p w14:paraId="29D975F6" w14:textId="77777777" w:rsidR="006720D0" w:rsidRDefault="006720D0" w:rsidP="00C53A83">
            <w:pPr>
              <w:jc w:val="center"/>
            </w:pPr>
            <w:r>
              <w:t>15</w:t>
            </w:r>
          </w:p>
        </w:tc>
        <w:tc>
          <w:tcPr>
            <w:tcW w:w="1982" w:type="dxa"/>
          </w:tcPr>
          <w:p w14:paraId="168F1824" w14:textId="77777777" w:rsidR="006720D0" w:rsidRDefault="006720D0" w:rsidP="00C53A83">
            <w:pPr>
              <w:jc w:val="center"/>
            </w:pPr>
            <w:r>
              <w:t>-</w:t>
            </w:r>
          </w:p>
        </w:tc>
      </w:tr>
    </w:tbl>
    <w:p w14:paraId="48856F93" w14:textId="0CFF37ED" w:rsidR="006720D0" w:rsidRDefault="006720D0" w:rsidP="006720D0">
      <w:pPr>
        <w:pStyle w:val="ListParagraph"/>
        <w:ind w:left="426"/>
        <w:rPr>
          <w:b/>
          <w:bCs/>
        </w:rPr>
      </w:pPr>
    </w:p>
    <w:p w14:paraId="6E572519" w14:textId="0001C7B3" w:rsidR="00723DD6" w:rsidRPr="00331B6F" w:rsidRDefault="00723DD6" w:rsidP="00375190">
      <w:pPr>
        <w:pStyle w:val="ListParagraph"/>
        <w:numPr>
          <w:ilvl w:val="0"/>
          <w:numId w:val="48"/>
        </w:numPr>
        <w:ind w:left="426"/>
        <w:rPr>
          <w:b/>
          <w:bCs/>
          <w:rPrChange w:id="2315" w:author="Rafi Aziizi" w:date="2021-11-12T10:57:00Z">
            <w:rPr>
              <w:b/>
              <w:bCs/>
              <w:highlight w:val="yellow"/>
            </w:rPr>
          </w:rPrChange>
        </w:rPr>
      </w:pPr>
      <w:r w:rsidRPr="00331B6F">
        <w:rPr>
          <w:b/>
          <w:bCs/>
          <w:rPrChange w:id="2316" w:author="Rafi Aziizi" w:date="2021-11-12T10:57:00Z">
            <w:rPr>
              <w:b/>
              <w:bCs/>
              <w:highlight w:val="yellow"/>
            </w:rPr>
          </w:rPrChange>
        </w:rPr>
        <w:t>Tabel</w:t>
      </w:r>
      <w:r w:rsidR="006720D0" w:rsidRPr="00331B6F">
        <w:rPr>
          <w:b/>
          <w:bCs/>
          <w:rPrChange w:id="2317" w:author="Rafi Aziizi" w:date="2021-11-12T10:57:00Z">
            <w:rPr>
              <w:b/>
              <w:bCs/>
              <w:highlight w:val="yellow"/>
            </w:rPr>
          </w:rPrChange>
        </w:rPr>
        <w:t xml:space="preserve"> Historylapabsen</w:t>
      </w:r>
    </w:p>
    <w:p w14:paraId="3103B517" w14:textId="12324EE0" w:rsidR="006720D0" w:rsidRDefault="006720D0" w:rsidP="006720D0">
      <w:pPr>
        <w:ind w:firstLine="426"/>
      </w:pPr>
      <w:r>
        <w:t>T</w:t>
      </w:r>
      <w:r w:rsidRPr="009B575D">
        <w:t xml:space="preserve">abel </w:t>
      </w:r>
      <w:r w:rsidR="009E6E1E">
        <w:t>h</w:t>
      </w:r>
      <w:r>
        <w:t xml:space="preserve">istorylapabsen </w:t>
      </w:r>
      <w:r w:rsidRPr="009B575D">
        <w:t xml:space="preserve">ini memiliki beberapa </w:t>
      </w:r>
      <w:r w:rsidRPr="006720D0">
        <w:rPr>
          <w:i/>
          <w:iCs/>
        </w:rPr>
        <w:t>field</w:t>
      </w:r>
      <w:r w:rsidRPr="009B575D">
        <w:t xml:space="preserve"> seperti pada t</w:t>
      </w:r>
      <w:r>
        <w:t>abel 3.2</w:t>
      </w:r>
      <w:r w:rsidR="00A911C8">
        <w:t>9</w:t>
      </w:r>
      <w:r>
        <w:t xml:space="preserve">. dimana tabel ini </w:t>
      </w:r>
      <w:r w:rsidRPr="009B575D">
        <w:t xml:space="preserve">berfungsi untuk </w:t>
      </w:r>
      <w:r>
        <w:t xml:space="preserve">menyimpan data history </w:t>
      </w:r>
      <w:r w:rsidR="00A911C8">
        <w:t xml:space="preserve">laporan </w:t>
      </w:r>
      <w:r>
        <w:t>absen untuk seluruh siswa.</w:t>
      </w:r>
    </w:p>
    <w:p w14:paraId="0D2E59AF" w14:textId="2F089156" w:rsidR="00A911C8" w:rsidRDefault="00A911C8" w:rsidP="00A911C8">
      <w:pPr>
        <w:pStyle w:val="Caption"/>
        <w:keepNext/>
        <w:jc w:val="center"/>
      </w:pPr>
      <w:r>
        <w:t xml:space="preserve">Table 3. </w:t>
      </w:r>
      <w:r>
        <w:fldChar w:fldCharType="begin"/>
      </w:r>
      <w:r>
        <w:instrText xml:space="preserve"> SEQ Table_3. \* ARABIC </w:instrText>
      </w:r>
      <w:r>
        <w:fldChar w:fldCharType="separate"/>
      </w:r>
      <w:r>
        <w:rPr>
          <w:noProof/>
        </w:rPr>
        <w:t>29</w:t>
      </w:r>
      <w:r>
        <w:fldChar w:fldCharType="end"/>
      </w:r>
      <w:r>
        <w:t xml:space="preserve"> </w:t>
      </w:r>
      <w:r w:rsidR="009E6E1E">
        <w:t xml:space="preserve">Perancangan </w:t>
      </w:r>
      <w:r>
        <w:t>Tabel historylapabsen</w:t>
      </w:r>
    </w:p>
    <w:tbl>
      <w:tblPr>
        <w:tblStyle w:val="TableGrid"/>
        <w:tblW w:w="0" w:type="auto"/>
        <w:tblLook w:val="04A0" w:firstRow="1" w:lastRow="0" w:firstColumn="1" w:lastColumn="0" w:noHBand="0" w:noVBand="1"/>
      </w:tblPr>
      <w:tblGrid>
        <w:gridCol w:w="1981"/>
        <w:gridCol w:w="1982"/>
        <w:gridCol w:w="1982"/>
        <w:gridCol w:w="1982"/>
      </w:tblGrid>
      <w:tr w:rsidR="00A911C8" w:rsidRPr="006828A2" w14:paraId="331F6029" w14:textId="77777777" w:rsidTr="00C53A83">
        <w:tc>
          <w:tcPr>
            <w:tcW w:w="1981" w:type="dxa"/>
            <w:shd w:val="clear" w:color="auto" w:fill="9CC2E5" w:themeFill="accent5" w:themeFillTint="99"/>
          </w:tcPr>
          <w:p w14:paraId="07EB2502" w14:textId="77777777" w:rsidR="00A911C8" w:rsidRPr="006828A2" w:rsidRDefault="00A911C8" w:rsidP="00C53A83">
            <w:pPr>
              <w:jc w:val="center"/>
              <w:rPr>
                <w:b/>
                <w:bCs/>
              </w:rPr>
            </w:pPr>
            <w:r w:rsidRPr="006828A2">
              <w:rPr>
                <w:b/>
                <w:bCs/>
              </w:rPr>
              <w:t>Field</w:t>
            </w:r>
          </w:p>
        </w:tc>
        <w:tc>
          <w:tcPr>
            <w:tcW w:w="1982" w:type="dxa"/>
            <w:shd w:val="clear" w:color="auto" w:fill="9CC2E5" w:themeFill="accent5" w:themeFillTint="99"/>
          </w:tcPr>
          <w:p w14:paraId="62F764D6" w14:textId="77777777" w:rsidR="00A911C8" w:rsidRPr="006828A2" w:rsidRDefault="00A911C8" w:rsidP="00C53A83">
            <w:pPr>
              <w:jc w:val="center"/>
              <w:rPr>
                <w:b/>
                <w:bCs/>
              </w:rPr>
            </w:pPr>
            <w:r w:rsidRPr="006828A2">
              <w:rPr>
                <w:b/>
                <w:bCs/>
              </w:rPr>
              <w:t>Type</w:t>
            </w:r>
          </w:p>
        </w:tc>
        <w:tc>
          <w:tcPr>
            <w:tcW w:w="1982" w:type="dxa"/>
            <w:shd w:val="clear" w:color="auto" w:fill="9CC2E5" w:themeFill="accent5" w:themeFillTint="99"/>
          </w:tcPr>
          <w:p w14:paraId="47E45EE7" w14:textId="77777777" w:rsidR="00A911C8" w:rsidRPr="006828A2" w:rsidRDefault="00A911C8" w:rsidP="00C53A83">
            <w:pPr>
              <w:jc w:val="center"/>
              <w:rPr>
                <w:b/>
                <w:bCs/>
              </w:rPr>
            </w:pPr>
            <w:r w:rsidRPr="006828A2">
              <w:rPr>
                <w:b/>
                <w:bCs/>
              </w:rPr>
              <w:t>Width</w:t>
            </w:r>
          </w:p>
        </w:tc>
        <w:tc>
          <w:tcPr>
            <w:tcW w:w="1982" w:type="dxa"/>
            <w:shd w:val="clear" w:color="auto" w:fill="9CC2E5" w:themeFill="accent5" w:themeFillTint="99"/>
          </w:tcPr>
          <w:p w14:paraId="1F1992BF" w14:textId="77777777" w:rsidR="00A911C8" w:rsidRPr="006828A2" w:rsidRDefault="00A911C8" w:rsidP="00C53A83">
            <w:pPr>
              <w:jc w:val="center"/>
              <w:rPr>
                <w:b/>
                <w:bCs/>
              </w:rPr>
            </w:pPr>
            <w:r w:rsidRPr="006828A2">
              <w:rPr>
                <w:b/>
                <w:bCs/>
              </w:rPr>
              <w:t>Key</w:t>
            </w:r>
          </w:p>
        </w:tc>
      </w:tr>
      <w:tr w:rsidR="00A911C8" w14:paraId="6660B97C" w14:textId="77777777" w:rsidTr="00C53A83">
        <w:tc>
          <w:tcPr>
            <w:tcW w:w="1981" w:type="dxa"/>
          </w:tcPr>
          <w:p w14:paraId="55B8D644" w14:textId="77777777" w:rsidR="00A911C8" w:rsidRDefault="00A911C8" w:rsidP="00C53A83">
            <w:r>
              <w:t>idlapabsen</w:t>
            </w:r>
          </w:p>
        </w:tc>
        <w:tc>
          <w:tcPr>
            <w:tcW w:w="1982" w:type="dxa"/>
          </w:tcPr>
          <w:p w14:paraId="2F00D295" w14:textId="77777777" w:rsidR="00A911C8" w:rsidRDefault="00A911C8" w:rsidP="00C53A83">
            <w:pPr>
              <w:jc w:val="center"/>
            </w:pPr>
            <w:r>
              <w:t>varchar</w:t>
            </w:r>
          </w:p>
        </w:tc>
        <w:tc>
          <w:tcPr>
            <w:tcW w:w="1982" w:type="dxa"/>
          </w:tcPr>
          <w:p w14:paraId="4D9B7CD6" w14:textId="77777777" w:rsidR="00A911C8" w:rsidRDefault="00A911C8" w:rsidP="00C53A83">
            <w:pPr>
              <w:jc w:val="center"/>
            </w:pPr>
            <w:r>
              <w:t>15</w:t>
            </w:r>
          </w:p>
        </w:tc>
        <w:tc>
          <w:tcPr>
            <w:tcW w:w="1982" w:type="dxa"/>
          </w:tcPr>
          <w:p w14:paraId="61110E5C" w14:textId="03935658" w:rsidR="00A911C8" w:rsidRDefault="00156F99" w:rsidP="00C53A83">
            <w:pPr>
              <w:jc w:val="center"/>
            </w:pPr>
            <w:r>
              <w:t>-</w:t>
            </w:r>
          </w:p>
        </w:tc>
      </w:tr>
      <w:tr w:rsidR="00A911C8" w14:paraId="74B4549E" w14:textId="77777777" w:rsidTr="00C53A83">
        <w:tc>
          <w:tcPr>
            <w:tcW w:w="1981" w:type="dxa"/>
          </w:tcPr>
          <w:p w14:paraId="27B8B0A0" w14:textId="77777777" w:rsidR="00A911C8" w:rsidRDefault="00A911C8" w:rsidP="00C53A83">
            <w:r>
              <w:t>idwalikelas</w:t>
            </w:r>
          </w:p>
        </w:tc>
        <w:tc>
          <w:tcPr>
            <w:tcW w:w="1982" w:type="dxa"/>
          </w:tcPr>
          <w:p w14:paraId="735CB726" w14:textId="77777777" w:rsidR="00A911C8" w:rsidRDefault="00A911C8" w:rsidP="00C53A83">
            <w:pPr>
              <w:jc w:val="center"/>
            </w:pPr>
            <w:r>
              <w:t>varchar</w:t>
            </w:r>
          </w:p>
        </w:tc>
        <w:tc>
          <w:tcPr>
            <w:tcW w:w="1982" w:type="dxa"/>
          </w:tcPr>
          <w:p w14:paraId="46EB2284" w14:textId="77777777" w:rsidR="00A911C8" w:rsidRDefault="00A911C8" w:rsidP="00C53A83">
            <w:pPr>
              <w:jc w:val="center"/>
            </w:pPr>
            <w:r>
              <w:t>15</w:t>
            </w:r>
          </w:p>
        </w:tc>
        <w:tc>
          <w:tcPr>
            <w:tcW w:w="1982" w:type="dxa"/>
          </w:tcPr>
          <w:p w14:paraId="45980994" w14:textId="0852FBE3" w:rsidR="00A911C8" w:rsidRDefault="00156F99" w:rsidP="00C53A83">
            <w:pPr>
              <w:jc w:val="center"/>
            </w:pPr>
            <w:r>
              <w:t>-</w:t>
            </w:r>
          </w:p>
        </w:tc>
      </w:tr>
      <w:tr w:rsidR="00A911C8" w14:paraId="02ECFBB2" w14:textId="77777777" w:rsidTr="00C53A83">
        <w:tc>
          <w:tcPr>
            <w:tcW w:w="1981" w:type="dxa"/>
          </w:tcPr>
          <w:p w14:paraId="451F3A25" w14:textId="77777777" w:rsidR="00A911C8" w:rsidRDefault="00A911C8" w:rsidP="00C53A83">
            <w:r>
              <w:t>nis</w:t>
            </w:r>
          </w:p>
        </w:tc>
        <w:tc>
          <w:tcPr>
            <w:tcW w:w="1982" w:type="dxa"/>
          </w:tcPr>
          <w:p w14:paraId="5A0663F3" w14:textId="77777777" w:rsidR="00A911C8" w:rsidRDefault="00A911C8" w:rsidP="00C53A83">
            <w:pPr>
              <w:jc w:val="center"/>
            </w:pPr>
            <w:r>
              <w:t>varchar</w:t>
            </w:r>
          </w:p>
        </w:tc>
        <w:tc>
          <w:tcPr>
            <w:tcW w:w="1982" w:type="dxa"/>
          </w:tcPr>
          <w:p w14:paraId="42353832" w14:textId="77777777" w:rsidR="00A911C8" w:rsidRDefault="00A911C8" w:rsidP="00C53A83">
            <w:pPr>
              <w:jc w:val="center"/>
            </w:pPr>
            <w:r>
              <w:t>15</w:t>
            </w:r>
          </w:p>
        </w:tc>
        <w:tc>
          <w:tcPr>
            <w:tcW w:w="1982" w:type="dxa"/>
          </w:tcPr>
          <w:p w14:paraId="0EB9A49E" w14:textId="7A5F4D84" w:rsidR="00A911C8" w:rsidRDefault="00156F99" w:rsidP="00C53A83">
            <w:pPr>
              <w:jc w:val="center"/>
            </w:pPr>
            <w:r>
              <w:t>-</w:t>
            </w:r>
          </w:p>
        </w:tc>
      </w:tr>
      <w:tr w:rsidR="00A911C8" w14:paraId="6199ED4C" w14:textId="77777777" w:rsidTr="00C53A83">
        <w:tc>
          <w:tcPr>
            <w:tcW w:w="1981" w:type="dxa"/>
          </w:tcPr>
          <w:p w14:paraId="58809B47" w14:textId="77777777" w:rsidR="00A911C8" w:rsidRDefault="00A911C8" w:rsidP="00C53A83">
            <w:r>
              <w:t>nk</w:t>
            </w:r>
          </w:p>
        </w:tc>
        <w:tc>
          <w:tcPr>
            <w:tcW w:w="1982" w:type="dxa"/>
          </w:tcPr>
          <w:p w14:paraId="58D1D4CD" w14:textId="77777777" w:rsidR="00A911C8" w:rsidRDefault="00A911C8" w:rsidP="00C53A83">
            <w:pPr>
              <w:jc w:val="center"/>
            </w:pPr>
            <w:r>
              <w:t>varchar</w:t>
            </w:r>
          </w:p>
        </w:tc>
        <w:tc>
          <w:tcPr>
            <w:tcW w:w="1982" w:type="dxa"/>
          </w:tcPr>
          <w:p w14:paraId="04DD9D6F" w14:textId="77777777" w:rsidR="00A911C8" w:rsidRDefault="00A911C8" w:rsidP="00C53A83">
            <w:pPr>
              <w:jc w:val="center"/>
            </w:pPr>
            <w:r>
              <w:t>15</w:t>
            </w:r>
          </w:p>
        </w:tc>
        <w:tc>
          <w:tcPr>
            <w:tcW w:w="1982" w:type="dxa"/>
          </w:tcPr>
          <w:p w14:paraId="44ED6073" w14:textId="349A8CD6" w:rsidR="00A911C8" w:rsidRDefault="00156F99" w:rsidP="00C53A83">
            <w:pPr>
              <w:jc w:val="center"/>
            </w:pPr>
            <w:r>
              <w:t>-</w:t>
            </w:r>
          </w:p>
        </w:tc>
      </w:tr>
      <w:tr w:rsidR="00A911C8" w14:paraId="74515DA9" w14:textId="77777777" w:rsidTr="00C53A83">
        <w:tc>
          <w:tcPr>
            <w:tcW w:w="1981" w:type="dxa"/>
          </w:tcPr>
          <w:p w14:paraId="69316E6C" w14:textId="77777777" w:rsidR="00A911C8" w:rsidRDefault="00A911C8" w:rsidP="00C53A83">
            <w:r>
              <w:t>nama</w:t>
            </w:r>
          </w:p>
        </w:tc>
        <w:tc>
          <w:tcPr>
            <w:tcW w:w="1982" w:type="dxa"/>
          </w:tcPr>
          <w:p w14:paraId="28662211" w14:textId="77777777" w:rsidR="00A911C8" w:rsidRDefault="00A911C8" w:rsidP="00C53A83">
            <w:pPr>
              <w:jc w:val="center"/>
            </w:pPr>
            <w:r>
              <w:t>varchar</w:t>
            </w:r>
          </w:p>
        </w:tc>
        <w:tc>
          <w:tcPr>
            <w:tcW w:w="1982" w:type="dxa"/>
          </w:tcPr>
          <w:p w14:paraId="7135B12D" w14:textId="77777777" w:rsidR="00A911C8" w:rsidRDefault="00A911C8" w:rsidP="00C53A83">
            <w:pPr>
              <w:jc w:val="center"/>
            </w:pPr>
            <w:r>
              <w:t>45</w:t>
            </w:r>
          </w:p>
        </w:tc>
        <w:tc>
          <w:tcPr>
            <w:tcW w:w="1982" w:type="dxa"/>
          </w:tcPr>
          <w:p w14:paraId="33DB04BC" w14:textId="7C7B39CB" w:rsidR="00A911C8" w:rsidRDefault="00156F99" w:rsidP="00C53A83">
            <w:pPr>
              <w:jc w:val="center"/>
            </w:pPr>
            <w:r>
              <w:t>-</w:t>
            </w:r>
          </w:p>
        </w:tc>
      </w:tr>
      <w:tr w:rsidR="00A911C8" w14:paraId="465C5520" w14:textId="77777777" w:rsidTr="00C53A83">
        <w:tc>
          <w:tcPr>
            <w:tcW w:w="1981" w:type="dxa"/>
          </w:tcPr>
          <w:p w14:paraId="70831387" w14:textId="77777777" w:rsidR="00A911C8" w:rsidRDefault="00A911C8" w:rsidP="00C53A83">
            <w:r>
              <w:t>hadir</w:t>
            </w:r>
          </w:p>
        </w:tc>
        <w:tc>
          <w:tcPr>
            <w:tcW w:w="1982" w:type="dxa"/>
          </w:tcPr>
          <w:p w14:paraId="6F911B0D" w14:textId="30139391" w:rsidR="00A911C8" w:rsidRDefault="007C5FA9" w:rsidP="00C53A83">
            <w:pPr>
              <w:jc w:val="center"/>
            </w:pPr>
            <w:ins w:id="2318" w:author="Rafi Aziizi" w:date="2021-11-12T10:50:00Z">
              <w:r>
                <w:t>integer</w:t>
              </w:r>
            </w:ins>
            <w:del w:id="2319" w:author="Rafi Aziizi" w:date="2021-11-12T10:50:00Z">
              <w:r w:rsidR="00A911C8" w:rsidDel="007C5FA9">
                <w:delText>int</w:delText>
              </w:r>
            </w:del>
          </w:p>
        </w:tc>
        <w:tc>
          <w:tcPr>
            <w:tcW w:w="1982" w:type="dxa"/>
          </w:tcPr>
          <w:p w14:paraId="2CC7A90D" w14:textId="77777777" w:rsidR="00A911C8" w:rsidRDefault="00A911C8" w:rsidP="00C53A83">
            <w:pPr>
              <w:jc w:val="center"/>
            </w:pPr>
            <w:r>
              <w:t>3</w:t>
            </w:r>
          </w:p>
        </w:tc>
        <w:tc>
          <w:tcPr>
            <w:tcW w:w="1982" w:type="dxa"/>
          </w:tcPr>
          <w:p w14:paraId="02AD1DC9" w14:textId="77777777" w:rsidR="00A911C8" w:rsidRDefault="00A911C8" w:rsidP="00C53A83">
            <w:pPr>
              <w:jc w:val="center"/>
            </w:pPr>
            <w:r>
              <w:t>-</w:t>
            </w:r>
          </w:p>
        </w:tc>
      </w:tr>
      <w:tr w:rsidR="00A911C8" w14:paraId="2DEFE4C8" w14:textId="77777777" w:rsidTr="00C53A83">
        <w:tc>
          <w:tcPr>
            <w:tcW w:w="1981" w:type="dxa"/>
          </w:tcPr>
          <w:p w14:paraId="5F3A93CD" w14:textId="77777777" w:rsidR="00A911C8" w:rsidRDefault="00A911C8" w:rsidP="00C53A83">
            <w:r>
              <w:t>sakit</w:t>
            </w:r>
          </w:p>
        </w:tc>
        <w:tc>
          <w:tcPr>
            <w:tcW w:w="1982" w:type="dxa"/>
          </w:tcPr>
          <w:p w14:paraId="654514E2" w14:textId="76FE3A99" w:rsidR="00A911C8" w:rsidRDefault="007C5FA9" w:rsidP="00C53A83">
            <w:pPr>
              <w:jc w:val="center"/>
            </w:pPr>
            <w:ins w:id="2320" w:author="Rafi Aziizi" w:date="2021-11-12T10:50:00Z">
              <w:r>
                <w:t>integer</w:t>
              </w:r>
            </w:ins>
            <w:del w:id="2321" w:author="Rafi Aziizi" w:date="2021-11-12T10:50:00Z">
              <w:r w:rsidR="00A911C8" w:rsidDel="007C5FA9">
                <w:delText>int</w:delText>
              </w:r>
            </w:del>
          </w:p>
        </w:tc>
        <w:tc>
          <w:tcPr>
            <w:tcW w:w="1982" w:type="dxa"/>
          </w:tcPr>
          <w:p w14:paraId="263F1425" w14:textId="77777777" w:rsidR="00A911C8" w:rsidRDefault="00A911C8" w:rsidP="00C53A83">
            <w:pPr>
              <w:jc w:val="center"/>
            </w:pPr>
            <w:r>
              <w:t>3</w:t>
            </w:r>
          </w:p>
        </w:tc>
        <w:tc>
          <w:tcPr>
            <w:tcW w:w="1982" w:type="dxa"/>
          </w:tcPr>
          <w:p w14:paraId="5CF49473" w14:textId="77777777" w:rsidR="00A911C8" w:rsidRDefault="00A911C8" w:rsidP="00C53A83">
            <w:pPr>
              <w:jc w:val="center"/>
            </w:pPr>
            <w:r>
              <w:t>-</w:t>
            </w:r>
          </w:p>
        </w:tc>
      </w:tr>
      <w:tr w:rsidR="00A911C8" w14:paraId="33216557" w14:textId="77777777" w:rsidTr="00C53A83">
        <w:tc>
          <w:tcPr>
            <w:tcW w:w="1981" w:type="dxa"/>
          </w:tcPr>
          <w:p w14:paraId="6728A0CC" w14:textId="77777777" w:rsidR="00A911C8" w:rsidRDefault="00A911C8" w:rsidP="00C53A83">
            <w:r>
              <w:t>izin</w:t>
            </w:r>
          </w:p>
        </w:tc>
        <w:tc>
          <w:tcPr>
            <w:tcW w:w="1982" w:type="dxa"/>
          </w:tcPr>
          <w:p w14:paraId="1CADB1A4" w14:textId="306098F1" w:rsidR="00A911C8" w:rsidRDefault="007C5FA9" w:rsidP="00C53A83">
            <w:pPr>
              <w:jc w:val="center"/>
            </w:pPr>
            <w:ins w:id="2322" w:author="Rafi Aziizi" w:date="2021-11-12T10:50:00Z">
              <w:r>
                <w:t>integer</w:t>
              </w:r>
            </w:ins>
            <w:del w:id="2323" w:author="Rafi Aziizi" w:date="2021-11-12T10:50:00Z">
              <w:r w:rsidR="00A911C8" w:rsidDel="007C5FA9">
                <w:delText>int</w:delText>
              </w:r>
            </w:del>
          </w:p>
        </w:tc>
        <w:tc>
          <w:tcPr>
            <w:tcW w:w="1982" w:type="dxa"/>
          </w:tcPr>
          <w:p w14:paraId="4E8499E6" w14:textId="77777777" w:rsidR="00A911C8" w:rsidRDefault="00A911C8" w:rsidP="00C53A83">
            <w:pPr>
              <w:jc w:val="center"/>
            </w:pPr>
            <w:r>
              <w:t>3</w:t>
            </w:r>
          </w:p>
        </w:tc>
        <w:tc>
          <w:tcPr>
            <w:tcW w:w="1982" w:type="dxa"/>
          </w:tcPr>
          <w:p w14:paraId="5010E4AB" w14:textId="77777777" w:rsidR="00A911C8" w:rsidRDefault="00A911C8" w:rsidP="00C53A83">
            <w:pPr>
              <w:jc w:val="center"/>
            </w:pPr>
            <w:r>
              <w:t>-</w:t>
            </w:r>
          </w:p>
        </w:tc>
      </w:tr>
      <w:tr w:rsidR="00A911C8" w14:paraId="5847548E" w14:textId="77777777" w:rsidTr="00C53A83">
        <w:tc>
          <w:tcPr>
            <w:tcW w:w="1981" w:type="dxa"/>
          </w:tcPr>
          <w:p w14:paraId="23397FB1" w14:textId="77777777" w:rsidR="00A911C8" w:rsidRDefault="00A911C8" w:rsidP="00C53A83">
            <w:r>
              <w:t>alpha</w:t>
            </w:r>
          </w:p>
        </w:tc>
        <w:tc>
          <w:tcPr>
            <w:tcW w:w="1982" w:type="dxa"/>
          </w:tcPr>
          <w:p w14:paraId="6FE46EE8" w14:textId="718E244E" w:rsidR="00A911C8" w:rsidRDefault="007C5FA9" w:rsidP="00C53A83">
            <w:pPr>
              <w:jc w:val="center"/>
            </w:pPr>
            <w:ins w:id="2324" w:author="Rafi Aziizi" w:date="2021-11-12T10:50:00Z">
              <w:r>
                <w:t>integer</w:t>
              </w:r>
            </w:ins>
            <w:del w:id="2325" w:author="Rafi Aziizi" w:date="2021-11-12T10:50:00Z">
              <w:r w:rsidR="00A911C8" w:rsidDel="007C5FA9">
                <w:delText>int</w:delText>
              </w:r>
            </w:del>
          </w:p>
        </w:tc>
        <w:tc>
          <w:tcPr>
            <w:tcW w:w="1982" w:type="dxa"/>
          </w:tcPr>
          <w:p w14:paraId="297FB0AB" w14:textId="77777777" w:rsidR="00A911C8" w:rsidRDefault="00A911C8" w:rsidP="00C53A83">
            <w:pPr>
              <w:jc w:val="center"/>
            </w:pPr>
            <w:r>
              <w:t>3</w:t>
            </w:r>
          </w:p>
        </w:tc>
        <w:tc>
          <w:tcPr>
            <w:tcW w:w="1982" w:type="dxa"/>
          </w:tcPr>
          <w:p w14:paraId="22A969AA" w14:textId="77777777" w:rsidR="00A911C8" w:rsidRDefault="00A911C8" w:rsidP="00C53A83">
            <w:pPr>
              <w:jc w:val="center"/>
            </w:pPr>
            <w:r>
              <w:t>-</w:t>
            </w:r>
          </w:p>
        </w:tc>
      </w:tr>
      <w:tr w:rsidR="00A911C8" w14:paraId="5CF140A6" w14:textId="77777777" w:rsidTr="00C53A83">
        <w:tc>
          <w:tcPr>
            <w:tcW w:w="1981" w:type="dxa"/>
          </w:tcPr>
          <w:p w14:paraId="4383B576" w14:textId="77777777" w:rsidR="00A911C8" w:rsidRDefault="00A911C8" w:rsidP="00C53A83">
            <w:r>
              <w:t>terlambat</w:t>
            </w:r>
          </w:p>
        </w:tc>
        <w:tc>
          <w:tcPr>
            <w:tcW w:w="1982" w:type="dxa"/>
          </w:tcPr>
          <w:p w14:paraId="2ED53C98" w14:textId="0E76C134" w:rsidR="00A911C8" w:rsidRDefault="007C5FA9" w:rsidP="00C53A83">
            <w:pPr>
              <w:jc w:val="center"/>
            </w:pPr>
            <w:ins w:id="2326" w:author="Rafi Aziizi" w:date="2021-11-12T10:50:00Z">
              <w:r>
                <w:t>integer</w:t>
              </w:r>
            </w:ins>
            <w:del w:id="2327" w:author="Rafi Aziizi" w:date="2021-11-12T10:50:00Z">
              <w:r w:rsidR="00A911C8" w:rsidDel="007C5FA9">
                <w:delText>int</w:delText>
              </w:r>
            </w:del>
          </w:p>
        </w:tc>
        <w:tc>
          <w:tcPr>
            <w:tcW w:w="1982" w:type="dxa"/>
          </w:tcPr>
          <w:p w14:paraId="45826D0F" w14:textId="77777777" w:rsidR="00A911C8" w:rsidRDefault="00A911C8" w:rsidP="00C53A83">
            <w:pPr>
              <w:jc w:val="center"/>
            </w:pPr>
            <w:r>
              <w:t>3</w:t>
            </w:r>
          </w:p>
        </w:tc>
        <w:tc>
          <w:tcPr>
            <w:tcW w:w="1982" w:type="dxa"/>
          </w:tcPr>
          <w:p w14:paraId="379EAA1F" w14:textId="77777777" w:rsidR="00A911C8" w:rsidRDefault="00A911C8" w:rsidP="00C53A83">
            <w:pPr>
              <w:jc w:val="center"/>
            </w:pPr>
            <w:r>
              <w:t>-</w:t>
            </w:r>
          </w:p>
        </w:tc>
      </w:tr>
      <w:tr w:rsidR="00A911C8" w14:paraId="3BD08074" w14:textId="77777777" w:rsidTr="00C53A83">
        <w:tc>
          <w:tcPr>
            <w:tcW w:w="1981" w:type="dxa"/>
          </w:tcPr>
          <w:p w14:paraId="2E4A14E5" w14:textId="77777777" w:rsidR="00A911C8" w:rsidRDefault="00A911C8" w:rsidP="00C53A83">
            <w:r>
              <w:lastRenderedPageBreak/>
              <w:t>status</w:t>
            </w:r>
          </w:p>
        </w:tc>
        <w:tc>
          <w:tcPr>
            <w:tcW w:w="1982" w:type="dxa"/>
          </w:tcPr>
          <w:p w14:paraId="6B1060F1" w14:textId="77777777" w:rsidR="00A911C8" w:rsidRDefault="00A911C8" w:rsidP="00C53A83">
            <w:pPr>
              <w:jc w:val="center"/>
            </w:pPr>
            <w:r>
              <w:t>varchar</w:t>
            </w:r>
          </w:p>
        </w:tc>
        <w:tc>
          <w:tcPr>
            <w:tcW w:w="1982" w:type="dxa"/>
          </w:tcPr>
          <w:p w14:paraId="6E63EFE4" w14:textId="77777777" w:rsidR="00A911C8" w:rsidRDefault="00A911C8" w:rsidP="00C53A83">
            <w:pPr>
              <w:jc w:val="center"/>
            </w:pPr>
            <w:r>
              <w:t>15</w:t>
            </w:r>
          </w:p>
        </w:tc>
        <w:tc>
          <w:tcPr>
            <w:tcW w:w="1982" w:type="dxa"/>
          </w:tcPr>
          <w:p w14:paraId="0AF6DEDD" w14:textId="77777777" w:rsidR="00A911C8" w:rsidRDefault="00A911C8" w:rsidP="00C53A83">
            <w:pPr>
              <w:jc w:val="center"/>
            </w:pPr>
            <w:r>
              <w:t>-</w:t>
            </w:r>
          </w:p>
        </w:tc>
      </w:tr>
    </w:tbl>
    <w:p w14:paraId="5F56C909" w14:textId="77777777" w:rsidR="006720D0" w:rsidRDefault="006720D0" w:rsidP="006720D0">
      <w:pPr>
        <w:pStyle w:val="ListParagraph"/>
        <w:ind w:left="426"/>
        <w:rPr>
          <w:b/>
          <w:bCs/>
        </w:rPr>
      </w:pPr>
    </w:p>
    <w:p w14:paraId="197820C7" w14:textId="305A8C0B" w:rsidR="00723DD6" w:rsidRPr="00531075" w:rsidRDefault="00723DD6" w:rsidP="00375190">
      <w:pPr>
        <w:pStyle w:val="ListParagraph"/>
        <w:numPr>
          <w:ilvl w:val="0"/>
          <w:numId w:val="48"/>
        </w:numPr>
        <w:ind w:left="426"/>
        <w:rPr>
          <w:b/>
          <w:bCs/>
        </w:rPr>
      </w:pPr>
      <w:r>
        <w:rPr>
          <w:b/>
          <w:bCs/>
        </w:rPr>
        <w:t>Tabel</w:t>
      </w:r>
      <w:r w:rsidR="006720D0">
        <w:rPr>
          <w:b/>
          <w:bCs/>
        </w:rPr>
        <w:t xml:space="preserve"> </w:t>
      </w:r>
    </w:p>
    <w:p w14:paraId="31D66424" w14:textId="77777777" w:rsidR="00375190" w:rsidRPr="00EC4B61" w:rsidRDefault="00375190" w:rsidP="003D3D0F"/>
    <w:p w14:paraId="2B20D692" w14:textId="426EC179" w:rsidR="00926DA8" w:rsidRDefault="00926DA8" w:rsidP="00C93BF7">
      <w:pPr>
        <w:pStyle w:val="Heading3"/>
        <w:numPr>
          <w:ilvl w:val="0"/>
          <w:numId w:val="9"/>
        </w:numPr>
        <w:tabs>
          <w:tab w:val="left" w:pos="851"/>
        </w:tabs>
        <w:ind w:left="426" w:hanging="426"/>
      </w:pPr>
      <w:bookmarkStart w:id="2328" w:name="_heading=h.111kx3o"/>
      <w:bookmarkStart w:id="2329" w:name="_Toc80034254"/>
      <w:bookmarkStart w:id="2330" w:name="_Toc83115754"/>
      <w:bookmarkEnd w:id="2328"/>
      <w:r>
        <w:t>Perancangan Antarmuka</w:t>
      </w:r>
      <w:bookmarkEnd w:id="2329"/>
      <w:bookmarkEnd w:id="2330"/>
    </w:p>
    <w:p w14:paraId="5CF8B780" w14:textId="2E9ABFFE" w:rsidR="00926DA8" w:rsidRDefault="00C570CE" w:rsidP="00C570CE">
      <w:pPr>
        <w:ind w:firstLine="851"/>
        <w:rPr>
          <w:rFonts w:eastAsia="Calibri"/>
        </w:rPr>
      </w:pPr>
      <w:r w:rsidRPr="00C570CE">
        <w:rPr>
          <w:color w:val="000000" w:themeColor="text1"/>
        </w:rPr>
        <w:t xml:space="preserve">Perancangan antarmuka merupakan </w:t>
      </w:r>
      <w:r>
        <w:rPr>
          <w:color w:val="000000" w:themeColor="text1"/>
        </w:rPr>
        <w:t xml:space="preserve">gambaran </w:t>
      </w:r>
      <w:r w:rsidRPr="00C570CE">
        <w:rPr>
          <w:color w:val="000000" w:themeColor="text1"/>
        </w:rPr>
        <w:t xml:space="preserve">tampilan yang akan digunakan pada </w:t>
      </w:r>
      <w:r w:rsidRPr="00C570CE">
        <w:rPr>
          <w:rFonts w:eastAsia="Calibri"/>
          <w:lang w:val="id-ID"/>
        </w:rPr>
        <w:t>Sistem</w:t>
      </w:r>
      <w:r>
        <w:rPr>
          <w:rFonts w:eastAsia="Calibri"/>
        </w:rPr>
        <w:t xml:space="preserve"> Absensi Menggunakan </w:t>
      </w:r>
      <w:r w:rsidRPr="006C5FEA">
        <w:rPr>
          <w:rFonts w:eastAsia="Calibri"/>
          <w:i/>
          <w:iCs/>
        </w:rPr>
        <w:t>Radio Frequency Identification</w:t>
      </w:r>
      <w:r>
        <w:rPr>
          <w:rFonts w:eastAsia="Calibri"/>
        </w:rPr>
        <w:t xml:space="preserve"> pada SMK Cendekia Batujajar</w:t>
      </w:r>
      <w:r w:rsidR="006C5FEA">
        <w:rPr>
          <w:rFonts w:eastAsia="Calibri"/>
        </w:rPr>
        <w:t>.</w:t>
      </w:r>
    </w:p>
    <w:p w14:paraId="17C16B34" w14:textId="4CA9AB78" w:rsidR="00DE4C8E" w:rsidRPr="00331B6F" w:rsidRDefault="00AB7B78">
      <w:pPr>
        <w:pStyle w:val="ListParagraph"/>
        <w:numPr>
          <w:ilvl w:val="0"/>
          <w:numId w:val="43"/>
        </w:numPr>
        <w:shd w:val="clear" w:color="auto" w:fill="FFFFFF" w:themeFill="background1"/>
        <w:ind w:left="426"/>
        <w:rPr>
          <w:rFonts w:eastAsia="Calibri"/>
          <w:b/>
          <w:bCs/>
        </w:rPr>
        <w:pPrChange w:id="2331" w:author="Rafi Aziizi" w:date="2021-11-12T10:57:00Z">
          <w:pPr>
            <w:pStyle w:val="ListParagraph"/>
            <w:numPr>
              <w:numId w:val="43"/>
            </w:numPr>
            <w:shd w:val="clear" w:color="auto" w:fill="FFD966" w:themeFill="accent4" w:themeFillTint="99"/>
            <w:ind w:left="426" w:hanging="360"/>
          </w:pPr>
        </w:pPrChange>
      </w:pPr>
      <w:r w:rsidRPr="00331B6F">
        <w:rPr>
          <w:rFonts w:eastAsia="Calibri"/>
          <w:b/>
          <w:bCs/>
        </w:rPr>
        <w:t xml:space="preserve">Antarmuka </w:t>
      </w:r>
      <w:r w:rsidR="00DE4C8E" w:rsidRPr="00331B6F">
        <w:rPr>
          <w:rFonts w:eastAsia="Calibri"/>
          <w:b/>
          <w:bCs/>
        </w:rPr>
        <w:t>Registrasi</w:t>
      </w:r>
    </w:p>
    <w:p w14:paraId="5E8DF640" w14:textId="7011A6BE" w:rsidR="00DE4852" w:rsidRDefault="00DE4852" w:rsidP="00CA20F1">
      <w:pPr>
        <w:pStyle w:val="ListParagraph"/>
        <w:ind w:left="0" w:firstLine="426"/>
        <w:rPr>
          <w:rFonts w:eastAsia="Calibri"/>
        </w:rPr>
      </w:pPr>
      <w:r>
        <w:rPr>
          <w:rFonts w:eastAsia="Calibri"/>
        </w:rPr>
        <w:t xml:space="preserve">Rancangan antarmuka ini berfungsi untuk mendaftarkan diri sebagai admin pemegang sistem baik </w:t>
      </w:r>
      <w:r w:rsidR="00977902">
        <w:rPr>
          <w:rFonts w:eastAsia="Calibri"/>
        </w:rPr>
        <w:t xml:space="preserve">sebagai </w:t>
      </w:r>
      <w:r>
        <w:rPr>
          <w:rFonts w:eastAsia="Calibri"/>
        </w:rPr>
        <w:t xml:space="preserve">kepala sekolah ataupun bagian IT dengan mengisi </w:t>
      </w:r>
      <w:r w:rsidRPr="00DE4852">
        <w:rPr>
          <w:rFonts w:eastAsia="Calibri"/>
          <w:i/>
          <w:iCs/>
        </w:rPr>
        <w:t>form</w:t>
      </w:r>
      <w:r>
        <w:rPr>
          <w:rFonts w:eastAsia="Calibri"/>
        </w:rPr>
        <w:t xml:space="preserve"> ya</w:t>
      </w:r>
      <w:r w:rsidR="00436415">
        <w:rPr>
          <w:rFonts w:eastAsia="Calibri"/>
        </w:rPr>
        <w:t>n</w:t>
      </w:r>
      <w:r>
        <w:rPr>
          <w:rFonts w:eastAsia="Calibri"/>
        </w:rPr>
        <w:t xml:space="preserve">g telah disediakan seperti </w:t>
      </w:r>
      <w:r w:rsidRPr="00DE4852">
        <w:rPr>
          <w:rFonts w:eastAsia="Calibri"/>
          <w:i/>
          <w:iCs/>
        </w:rPr>
        <w:t>username, password</w:t>
      </w:r>
      <w:r>
        <w:rPr>
          <w:rFonts w:eastAsia="Calibri"/>
        </w:rPr>
        <w:t xml:space="preserve"> dan lainnya</w:t>
      </w:r>
      <w:r w:rsidR="00436415">
        <w:rPr>
          <w:rFonts w:eastAsia="Calibri"/>
        </w:rPr>
        <w:t xml:space="preserve">. Setiap admin baik kepala sekolah ataupun bagian IT harus didaftarkan oleh </w:t>
      </w:r>
      <w:r w:rsidR="006C5FEA">
        <w:rPr>
          <w:rFonts w:eastAsia="Calibri"/>
        </w:rPr>
        <w:t>guru</w:t>
      </w:r>
      <w:r w:rsidR="00436415">
        <w:rPr>
          <w:rFonts w:eastAsia="Calibri"/>
        </w:rPr>
        <w:t xml:space="preserve"> BK.</w:t>
      </w:r>
    </w:p>
    <w:p w14:paraId="5268817A" w14:textId="601EE6BC" w:rsidR="00845F78" w:rsidRDefault="00333EBA" w:rsidP="00333EBA">
      <w:pPr>
        <w:jc w:val="left"/>
      </w:pPr>
      <w:r>
        <w:rPr>
          <w:noProof/>
        </w:rPr>
        <w:drawing>
          <wp:anchor distT="0" distB="0" distL="114300" distR="114300" simplePos="0" relativeHeight="251854336" behindDoc="1" locked="0" layoutInCell="1" allowOverlap="1" wp14:anchorId="5CB5D9A6" wp14:editId="7332A5C5">
            <wp:simplePos x="0" y="0"/>
            <wp:positionH relativeFrom="margin">
              <wp:align>center</wp:align>
            </wp:positionH>
            <wp:positionV relativeFrom="paragraph">
              <wp:posOffset>9413</wp:posOffset>
            </wp:positionV>
            <wp:extent cx="4180854" cy="2381459"/>
            <wp:effectExtent l="0" t="0" r="0" b="0"/>
            <wp:wrapNone/>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180854" cy="238145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05FF0C1" w14:textId="432C1A00" w:rsidR="00CA20F1" w:rsidRDefault="00CA20F1" w:rsidP="009E085A">
      <w:pPr>
        <w:jc w:val="center"/>
      </w:pPr>
    </w:p>
    <w:p w14:paraId="0BFA04FF" w14:textId="3D78455D" w:rsidR="00CA20F1" w:rsidRDefault="00CA20F1" w:rsidP="009E085A">
      <w:pPr>
        <w:jc w:val="center"/>
      </w:pPr>
    </w:p>
    <w:p w14:paraId="05C6769B" w14:textId="708ACB69" w:rsidR="00CA20F1" w:rsidRDefault="00CA20F1" w:rsidP="009E085A">
      <w:pPr>
        <w:jc w:val="center"/>
      </w:pPr>
    </w:p>
    <w:p w14:paraId="62B8C250" w14:textId="7CA8A066" w:rsidR="00CA20F1" w:rsidRDefault="00CA20F1" w:rsidP="009E085A">
      <w:pPr>
        <w:jc w:val="center"/>
      </w:pPr>
    </w:p>
    <w:p w14:paraId="4DE42154" w14:textId="0C0C8C7B" w:rsidR="00CA20F1" w:rsidRDefault="00CA20F1" w:rsidP="009E085A">
      <w:pPr>
        <w:jc w:val="center"/>
      </w:pPr>
    </w:p>
    <w:p w14:paraId="6C98978F" w14:textId="0129A660" w:rsidR="00CA20F1" w:rsidRDefault="00CA20F1" w:rsidP="009E085A">
      <w:pPr>
        <w:jc w:val="center"/>
      </w:pPr>
    </w:p>
    <w:p w14:paraId="2252A70B" w14:textId="75BD0682" w:rsidR="00CA20F1" w:rsidRDefault="00CA20F1" w:rsidP="009E085A">
      <w:pPr>
        <w:jc w:val="center"/>
      </w:pPr>
    </w:p>
    <w:p w14:paraId="26479341" w14:textId="4B9E56E2" w:rsidR="00CA20F1" w:rsidRDefault="00CA20F1" w:rsidP="009E085A">
      <w:pPr>
        <w:jc w:val="center"/>
      </w:pPr>
    </w:p>
    <w:p w14:paraId="5C7CBC15" w14:textId="72F00303" w:rsidR="00CA20F1" w:rsidRDefault="00FD6684" w:rsidP="006C5FEA">
      <w:r>
        <w:rPr>
          <w:noProof/>
        </w:rPr>
        <mc:AlternateContent>
          <mc:Choice Requires="wps">
            <w:drawing>
              <wp:anchor distT="0" distB="0" distL="114300" distR="114300" simplePos="0" relativeHeight="251752960" behindDoc="1" locked="0" layoutInCell="1" allowOverlap="1" wp14:anchorId="2FACD50C" wp14:editId="68E2CEFB">
                <wp:simplePos x="0" y="0"/>
                <wp:positionH relativeFrom="margin">
                  <wp:posOffset>297815</wp:posOffset>
                </wp:positionH>
                <wp:positionV relativeFrom="paragraph">
                  <wp:posOffset>41798</wp:posOffset>
                </wp:positionV>
                <wp:extent cx="4403090" cy="635"/>
                <wp:effectExtent l="0" t="0" r="0" b="8255"/>
                <wp:wrapNone/>
                <wp:docPr id="96" name="Text Box 96"/>
                <wp:cNvGraphicFramePr/>
                <a:graphic xmlns:a="http://schemas.openxmlformats.org/drawingml/2006/main">
                  <a:graphicData uri="http://schemas.microsoft.com/office/word/2010/wordprocessingShape">
                    <wps:wsp>
                      <wps:cNvSpPr txBox="1"/>
                      <wps:spPr>
                        <a:xfrm>
                          <a:off x="0" y="0"/>
                          <a:ext cx="4403090" cy="635"/>
                        </a:xfrm>
                        <a:prstGeom prst="rect">
                          <a:avLst/>
                        </a:prstGeom>
                        <a:solidFill>
                          <a:prstClr val="white"/>
                        </a:solidFill>
                        <a:ln>
                          <a:noFill/>
                        </a:ln>
                      </wps:spPr>
                      <wps:txbx>
                        <w:txbxContent>
                          <w:p w14:paraId="2497BDC5" w14:textId="415C78BE" w:rsidR="001F2641" w:rsidRPr="00B46080" w:rsidRDefault="001F2641" w:rsidP="00436415">
                            <w:pPr>
                              <w:pStyle w:val="Caption"/>
                              <w:jc w:val="center"/>
                              <w:rPr>
                                <w:noProof/>
                                <w:sz w:val="24"/>
                                <w:szCs w:val="24"/>
                              </w:rPr>
                            </w:pPr>
                            <w:bookmarkStart w:id="2332" w:name="_Toc83115834"/>
                            <w:r>
                              <w:t xml:space="preserve">Gambar 3. </w:t>
                            </w:r>
                            <w:r>
                              <w:fldChar w:fldCharType="begin"/>
                            </w:r>
                            <w:r>
                              <w:instrText xml:space="preserve"> SEQ Gambar_3. \* ARABIC </w:instrText>
                            </w:r>
                            <w:r>
                              <w:fldChar w:fldCharType="separate"/>
                            </w:r>
                            <w:r>
                              <w:rPr>
                                <w:noProof/>
                              </w:rPr>
                              <w:t>21</w:t>
                            </w:r>
                            <w:r>
                              <w:fldChar w:fldCharType="end"/>
                            </w:r>
                            <w:r>
                              <w:t xml:space="preserve"> Antarmuka Registrasi</w:t>
                            </w:r>
                            <w:bookmarkEnd w:id="23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ACD50C" id="Text Box 96" o:spid="_x0000_s1051" type="#_x0000_t202" style="position:absolute;left:0;text-align:left;margin-left:23.45pt;margin-top:3.3pt;width:346.7pt;height:.05pt;z-index:-25156352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" stroked="f">
                <v:textbox style="mso-fit-shape-to-text:t" inset="0,0,0,0">
                  <w:txbxContent>
                    <w:p w14:paraId="2497BDC5" w14:textId="415C78BE" w:rsidR="001F2641" w:rsidRPr="00B46080" w:rsidRDefault="001F2641" w:rsidP="00436415">
                      <w:pPr>
                        <w:pStyle w:val="Caption"/>
                        <w:jc w:val="center"/>
                        <w:rPr>
                          <w:noProof/>
                          <w:sz w:val="24"/>
                          <w:szCs w:val="24"/>
                        </w:rPr>
                      </w:pPr>
                      <w:bookmarkStart w:id="2333" w:name="_Toc83115834"/>
                      <w:r>
                        <w:t xml:space="preserve">Gambar 3. </w:t>
                      </w:r>
                      <w:r>
                        <w:fldChar w:fldCharType="begin"/>
                      </w:r>
                      <w:r>
                        <w:instrText xml:space="preserve"> SEQ Gambar_3. \* ARABIC </w:instrText>
                      </w:r>
                      <w:r>
                        <w:fldChar w:fldCharType="separate"/>
                      </w:r>
                      <w:r>
                        <w:rPr>
                          <w:noProof/>
                        </w:rPr>
                        <w:t>21</w:t>
                      </w:r>
                      <w:r>
                        <w:fldChar w:fldCharType="end"/>
                      </w:r>
                      <w:r>
                        <w:t xml:space="preserve"> Antarmuka Registrasi</w:t>
                      </w:r>
                      <w:bookmarkEnd w:id="2333"/>
                    </w:p>
                  </w:txbxContent>
                </v:textbox>
                <w10:wrap anchorx="margin"/>
              </v:shape>
            </w:pict>
          </mc:Fallback>
        </mc:AlternateContent>
      </w:r>
    </w:p>
    <w:p w14:paraId="0A635B62" w14:textId="4D7FF26E" w:rsidR="00C570CE" w:rsidRPr="00436415" w:rsidRDefault="00AB7B78">
      <w:pPr>
        <w:pStyle w:val="ListParagraph"/>
        <w:numPr>
          <w:ilvl w:val="0"/>
          <w:numId w:val="43"/>
        </w:numPr>
        <w:shd w:val="clear" w:color="auto" w:fill="FFFFFF" w:themeFill="background1"/>
        <w:ind w:left="426"/>
        <w:rPr>
          <w:rFonts w:eastAsia="Calibri"/>
          <w:b/>
          <w:bCs/>
        </w:rPr>
        <w:pPrChange w:id="2334" w:author="Rafi Aziizi" w:date="2021-11-12T10:57:00Z">
          <w:pPr>
            <w:pStyle w:val="ListParagraph"/>
            <w:numPr>
              <w:numId w:val="43"/>
            </w:numPr>
            <w:shd w:val="clear" w:color="auto" w:fill="FFD966" w:themeFill="accent4" w:themeFillTint="99"/>
            <w:ind w:left="426" w:hanging="360"/>
          </w:pPr>
        </w:pPrChange>
      </w:pPr>
      <w:r>
        <w:rPr>
          <w:rFonts w:eastAsia="Calibri"/>
          <w:b/>
          <w:bCs/>
        </w:rPr>
        <w:t>Antarmuka</w:t>
      </w:r>
      <w:r w:rsidRPr="00436415">
        <w:rPr>
          <w:rFonts w:eastAsia="Calibri"/>
          <w:b/>
          <w:bCs/>
        </w:rPr>
        <w:t xml:space="preserve"> </w:t>
      </w:r>
      <w:r w:rsidR="00C570CE" w:rsidRPr="00436415">
        <w:rPr>
          <w:rFonts w:eastAsia="Calibri"/>
          <w:b/>
          <w:bCs/>
        </w:rPr>
        <w:t>Login</w:t>
      </w:r>
    </w:p>
    <w:p w14:paraId="06DD4307" w14:textId="24C04401" w:rsidR="00061CCF" w:rsidRDefault="00061CCF" w:rsidP="00061CCF">
      <w:pPr>
        <w:keepNext/>
        <w:ind w:firstLine="426"/>
        <w:rPr>
          <w:i/>
          <w:iCs/>
        </w:rPr>
      </w:pPr>
      <w:r w:rsidRPr="00061CCF">
        <w:rPr>
          <w:lang w:val="id-ID"/>
        </w:rPr>
        <w:t>R</w:t>
      </w:r>
      <w:r>
        <w:t xml:space="preserve">ancangan antarmuka tampilan halaman </w:t>
      </w:r>
      <w:r w:rsidRPr="00061CCF">
        <w:rPr>
          <w:i/>
        </w:rPr>
        <w:t>login</w:t>
      </w:r>
      <w:r>
        <w:t xml:space="preserve"> berfungsi untuk pengguna masuk ke dalam sistem.</w:t>
      </w:r>
      <w:r w:rsidRPr="00061CCF">
        <w:rPr>
          <w:lang w:val="id-ID"/>
        </w:rPr>
        <w:t xml:space="preserve"> Masukkan</w:t>
      </w:r>
      <w:r w:rsidR="00436415">
        <w:t xml:space="preserve"> data </w:t>
      </w:r>
      <w:r w:rsidRPr="00061CCF">
        <w:rPr>
          <w:lang w:val="id-ID"/>
        </w:rPr>
        <w:t xml:space="preserve">dalam </w:t>
      </w:r>
      <w:r w:rsidR="00436415">
        <w:t xml:space="preserve">halaman </w:t>
      </w:r>
      <w:r w:rsidR="00436415" w:rsidRPr="00436415">
        <w:rPr>
          <w:i/>
          <w:iCs/>
        </w:rPr>
        <w:t>l</w:t>
      </w:r>
      <w:r w:rsidRPr="00436415">
        <w:rPr>
          <w:i/>
          <w:iCs/>
          <w:lang w:val="id-ID"/>
        </w:rPr>
        <w:t>ogin</w:t>
      </w:r>
      <w:r w:rsidRPr="00061CCF">
        <w:rPr>
          <w:lang w:val="id-ID"/>
        </w:rPr>
        <w:t xml:space="preserve"> ini adalah </w:t>
      </w:r>
      <w:r w:rsidRPr="00061CCF">
        <w:rPr>
          <w:i/>
          <w:iCs/>
          <w:lang w:val="id-ID"/>
        </w:rPr>
        <w:t>Username</w:t>
      </w:r>
      <w:r w:rsidRPr="00061CCF">
        <w:rPr>
          <w:lang w:val="id-ID"/>
        </w:rPr>
        <w:t xml:space="preserve"> yang memiliki hak akses dan </w:t>
      </w:r>
      <w:r w:rsidRPr="00061CCF">
        <w:rPr>
          <w:i/>
          <w:iCs/>
        </w:rPr>
        <w:t>Password.</w:t>
      </w:r>
    </w:p>
    <w:p w14:paraId="43066621" w14:textId="7EF4F396" w:rsidR="00436415" w:rsidRDefault="00436415" w:rsidP="00977902">
      <w:pPr>
        <w:rPr>
          <w:b/>
          <w:bCs/>
        </w:rPr>
      </w:pPr>
    </w:p>
    <w:p w14:paraId="7EC1761A" w14:textId="77777777" w:rsidR="00333EBA" w:rsidRDefault="00333EBA" w:rsidP="00977902">
      <w:pPr>
        <w:rPr>
          <w:b/>
          <w:bCs/>
        </w:rPr>
      </w:pPr>
    </w:p>
    <w:p w14:paraId="0810CC14" w14:textId="38491F13" w:rsidR="00436415" w:rsidRDefault="00436415" w:rsidP="009E085A">
      <w:pPr>
        <w:jc w:val="center"/>
        <w:rPr>
          <w:b/>
          <w:bCs/>
        </w:rPr>
      </w:pPr>
    </w:p>
    <w:p w14:paraId="35DE2C22" w14:textId="77777777" w:rsidR="00436415" w:rsidRDefault="00436415" w:rsidP="009E085A">
      <w:pPr>
        <w:jc w:val="center"/>
        <w:rPr>
          <w:b/>
          <w:bCs/>
        </w:rPr>
      </w:pPr>
    </w:p>
    <w:p w14:paraId="3FEA858D" w14:textId="55967D25" w:rsidR="00436415" w:rsidRDefault="00436415" w:rsidP="009E085A">
      <w:pPr>
        <w:jc w:val="center"/>
        <w:rPr>
          <w:b/>
          <w:bCs/>
        </w:rPr>
      </w:pPr>
    </w:p>
    <w:p w14:paraId="444CD8DB" w14:textId="3D354BBF" w:rsidR="00343467" w:rsidRDefault="00343467" w:rsidP="009E085A">
      <w:pPr>
        <w:jc w:val="center"/>
        <w:rPr>
          <w:b/>
          <w:bCs/>
        </w:rPr>
      </w:pPr>
    </w:p>
    <w:p w14:paraId="40A7A951" w14:textId="40EAED91" w:rsidR="00436415" w:rsidRDefault="00333EBA" w:rsidP="009E085A">
      <w:pPr>
        <w:jc w:val="center"/>
        <w:rPr>
          <w:b/>
          <w:bCs/>
        </w:rPr>
      </w:pPr>
      <w:r>
        <w:rPr>
          <w:noProof/>
        </w:rPr>
        <w:drawing>
          <wp:anchor distT="0" distB="0" distL="114300" distR="114300" simplePos="0" relativeHeight="251843072" behindDoc="1" locked="0" layoutInCell="1" allowOverlap="1" wp14:anchorId="04E6CA27" wp14:editId="32884619">
            <wp:simplePos x="0" y="0"/>
            <wp:positionH relativeFrom="margin">
              <wp:align>center</wp:align>
            </wp:positionH>
            <wp:positionV relativeFrom="paragraph">
              <wp:posOffset>8506</wp:posOffset>
            </wp:positionV>
            <wp:extent cx="4170072" cy="2383200"/>
            <wp:effectExtent l="0" t="0" r="1905" b="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170072" cy="23832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910B42C" w14:textId="6AC2740C" w:rsidR="00436415" w:rsidRDefault="00436415" w:rsidP="009E085A">
      <w:pPr>
        <w:jc w:val="center"/>
        <w:rPr>
          <w:b/>
          <w:bCs/>
        </w:rPr>
      </w:pPr>
    </w:p>
    <w:p w14:paraId="519F615C" w14:textId="6A66EC19" w:rsidR="00436415" w:rsidRDefault="00436415" w:rsidP="009E085A">
      <w:pPr>
        <w:jc w:val="center"/>
        <w:rPr>
          <w:b/>
          <w:bCs/>
        </w:rPr>
      </w:pPr>
    </w:p>
    <w:p w14:paraId="14CE6681" w14:textId="7016061C" w:rsidR="00EC722E" w:rsidRDefault="00EC722E" w:rsidP="009E085A">
      <w:pPr>
        <w:jc w:val="center"/>
        <w:rPr>
          <w:b/>
          <w:bCs/>
        </w:rPr>
      </w:pPr>
    </w:p>
    <w:p w14:paraId="4002936D" w14:textId="77777777" w:rsidR="008C621C" w:rsidRDefault="008C621C" w:rsidP="009E085A">
      <w:pPr>
        <w:jc w:val="center"/>
        <w:rPr>
          <w:b/>
          <w:bCs/>
        </w:rPr>
      </w:pPr>
    </w:p>
    <w:p w14:paraId="1D864C26" w14:textId="77777777" w:rsidR="008C621C" w:rsidRDefault="008C621C" w:rsidP="009E085A">
      <w:pPr>
        <w:jc w:val="center"/>
        <w:rPr>
          <w:b/>
          <w:bCs/>
        </w:rPr>
      </w:pPr>
    </w:p>
    <w:p w14:paraId="36C1BCC4" w14:textId="77777777" w:rsidR="008C621C" w:rsidRDefault="008C621C" w:rsidP="009E085A">
      <w:pPr>
        <w:jc w:val="center"/>
        <w:rPr>
          <w:b/>
          <w:bCs/>
        </w:rPr>
      </w:pPr>
    </w:p>
    <w:p w14:paraId="05E97E03" w14:textId="77777777" w:rsidR="008C621C" w:rsidRDefault="008C621C" w:rsidP="009E085A">
      <w:pPr>
        <w:jc w:val="center"/>
        <w:rPr>
          <w:b/>
          <w:bCs/>
        </w:rPr>
      </w:pPr>
    </w:p>
    <w:p w14:paraId="6940BB5B" w14:textId="77777777" w:rsidR="008C621C" w:rsidRDefault="008C621C" w:rsidP="009E085A">
      <w:pPr>
        <w:jc w:val="center"/>
        <w:rPr>
          <w:b/>
          <w:bCs/>
        </w:rPr>
      </w:pPr>
    </w:p>
    <w:p w14:paraId="599314A0" w14:textId="0F1C9ECA" w:rsidR="008C621C" w:rsidRDefault="00333EBA" w:rsidP="009E085A">
      <w:pPr>
        <w:jc w:val="center"/>
        <w:rPr>
          <w:b/>
          <w:bCs/>
        </w:rPr>
      </w:pPr>
      <w:r>
        <w:rPr>
          <w:noProof/>
        </w:rPr>
        <mc:AlternateContent>
          <mc:Choice Requires="wps">
            <w:drawing>
              <wp:anchor distT="0" distB="0" distL="114300" distR="114300" simplePos="0" relativeHeight="251756032" behindDoc="1" locked="0" layoutInCell="1" allowOverlap="1" wp14:anchorId="21B2C3A8" wp14:editId="034D867E">
                <wp:simplePos x="0" y="0"/>
                <wp:positionH relativeFrom="margin">
                  <wp:posOffset>327660</wp:posOffset>
                </wp:positionH>
                <wp:positionV relativeFrom="paragraph">
                  <wp:posOffset>38623</wp:posOffset>
                </wp:positionV>
                <wp:extent cx="4391025" cy="635"/>
                <wp:effectExtent l="0" t="0" r="9525" b="8255"/>
                <wp:wrapNone/>
                <wp:docPr id="97" name="Text Box 97"/>
                <wp:cNvGraphicFramePr/>
                <a:graphic xmlns:a="http://schemas.openxmlformats.org/drawingml/2006/main">
                  <a:graphicData uri="http://schemas.microsoft.com/office/word/2010/wordprocessingShape">
                    <wps:wsp>
                      <wps:cNvSpPr txBox="1"/>
                      <wps:spPr>
                        <a:xfrm>
                          <a:off x="0" y="0"/>
                          <a:ext cx="4391025" cy="635"/>
                        </a:xfrm>
                        <a:prstGeom prst="rect">
                          <a:avLst/>
                        </a:prstGeom>
                        <a:solidFill>
                          <a:prstClr val="white"/>
                        </a:solidFill>
                        <a:ln>
                          <a:noFill/>
                        </a:ln>
                      </wps:spPr>
                      <wps:txbx>
                        <w:txbxContent>
                          <w:p w14:paraId="0FB243FA" w14:textId="7A07FB89" w:rsidR="001F2641" w:rsidRPr="006B6695" w:rsidRDefault="001F2641" w:rsidP="00436415">
                            <w:pPr>
                              <w:pStyle w:val="Caption"/>
                              <w:jc w:val="center"/>
                              <w:rPr>
                                <w:noProof/>
                                <w:sz w:val="24"/>
                                <w:szCs w:val="24"/>
                              </w:rPr>
                            </w:pPr>
                            <w:bookmarkStart w:id="2335" w:name="_Toc83115835"/>
                            <w:r>
                              <w:t xml:space="preserve">Gambar 3. </w:t>
                            </w:r>
                            <w:r>
                              <w:fldChar w:fldCharType="begin"/>
                            </w:r>
                            <w:r>
                              <w:instrText xml:space="preserve"> SEQ Gambar_3. \* ARABIC </w:instrText>
                            </w:r>
                            <w:r>
                              <w:fldChar w:fldCharType="separate"/>
                            </w:r>
                            <w:r>
                              <w:rPr>
                                <w:noProof/>
                              </w:rPr>
                              <w:t>22</w:t>
                            </w:r>
                            <w:r>
                              <w:fldChar w:fldCharType="end"/>
                            </w:r>
                            <w:r>
                              <w:t xml:space="preserve"> Antarmuka Login</w:t>
                            </w:r>
                            <w:bookmarkEnd w:id="23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21B2C3A8" id="Text Box 97" o:spid="_x0000_s1052" type="#_x0000_t202" style="position:absolute;left:0;text-align:left;margin-left:25.8pt;margin-top:3.05pt;width:345.75pt;height:.05pt;z-index:-25156044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" stroked="f">
                <v:textbox style="mso-fit-shape-to-text:t" inset="0,0,0,0">
                  <w:txbxContent>
                    <w:p w14:paraId="0FB243FA" w14:textId="7A07FB89" w:rsidR="001F2641" w:rsidRPr="006B6695" w:rsidRDefault="001F2641" w:rsidP="00436415">
                      <w:pPr>
                        <w:pStyle w:val="Caption"/>
                        <w:jc w:val="center"/>
                        <w:rPr>
                          <w:noProof/>
                          <w:sz w:val="24"/>
                          <w:szCs w:val="24"/>
                        </w:rPr>
                      </w:pPr>
                      <w:bookmarkStart w:id="2336" w:name="_Toc83115835"/>
                      <w:r>
                        <w:t xml:space="preserve">Gambar 3. </w:t>
                      </w:r>
                      <w:r>
                        <w:fldChar w:fldCharType="begin"/>
                      </w:r>
                      <w:r>
                        <w:instrText xml:space="preserve"> SEQ Gambar_3. \* ARABIC </w:instrText>
                      </w:r>
                      <w:r>
                        <w:fldChar w:fldCharType="separate"/>
                      </w:r>
                      <w:r>
                        <w:rPr>
                          <w:noProof/>
                        </w:rPr>
                        <w:t>22</w:t>
                      </w:r>
                      <w:r>
                        <w:fldChar w:fldCharType="end"/>
                      </w:r>
                      <w:r>
                        <w:t xml:space="preserve"> Antarmuka Login</w:t>
                      </w:r>
                      <w:bookmarkEnd w:id="2336"/>
                    </w:p>
                  </w:txbxContent>
                </v:textbox>
                <w10:wrap anchorx="margin"/>
              </v:shape>
            </w:pict>
          </mc:Fallback>
        </mc:AlternateContent>
      </w:r>
    </w:p>
    <w:p w14:paraId="7CACF4DE" w14:textId="05F0706F" w:rsidR="00C570CE" w:rsidRPr="00436415" w:rsidRDefault="00AB7B78">
      <w:pPr>
        <w:pStyle w:val="ListParagraph"/>
        <w:numPr>
          <w:ilvl w:val="0"/>
          <w:numId w:val="43"/>
        </w:numPr>
        <w:shd w:val="clear" w:color="auto" w:fill="FFFFFF" w:themeFill="background1"/>
        <w:ind w:left="426"/>
        <w:rPr>
          <w:rFonts w:eastAsia="Calibri"/>
          <w:b/>
          <w:bCs/>
        </w:rPr>
        <w:pPrChange w:id="2337" w:author="Rafi Aziizi" w:date="2021-11-12T10:57:00Z">
          <w:pPr>
            <w:pStyle w:val="ListParagraph"/>
            <w:numPr>
              <w:numId w:val="43"/>
            </w:numPr>
            <w:shd w:val="clear" w:color="auto" w:fill="DBDBDB" w:themeFill="accent3" w:themeFillTint="66"/>
            <w:ind w:left="426" w:hanging="360"/>
          </w:pPr>
        </w:pPrChange>
      </w:pPr>
      <w:r>
        <w:rPr>
          <w:rFonts w:eastAsia="Calibri"/>
          <w:b/>
          <w:bCs/>
        </w:rPr>
        <w:t>Antarmuka</w:t>
      </w:r>
      <w:r w:rsidRPr="00436415">
        <w:rPr>
          <w:rFonts w:eastAsia="Calibri"/>
          <w:b/>
          <w:bCs/>
        </w:rPr>
        <w:t xml:space="preserve"> </w:t>
      </w:r>
      <w:r w:rsidR="00C570CE" w:rsidRPr="00436415">
        <w:rPr>
          <w:rFonts w:eastAsia="Calibri"/>
          <w:b/>
          <w:bCs/>
        </w:rPr>
        <w:t>Dashboard</w:t>
      </w:r>
      <w:del w:id="2338" w:author="Rafi Aziizi" w:date="2021-11-12T10:57:00Z">
        <w:r w:rsidR="00F90E48" w:rsidDel="00331B6F">
          <w:rPr>
            <w:rFonts w:eastAsia="Calibri"/>
            <w:b/>
            <w:bCs/>
          </w:rPr>
          <w:delText xml:space="preserve"> (REVISI)</w:delText>
        </w:r>
      </w:del>
    </w:p>
    <w:p w14:paraId="024C35E3" w14:textId="62543413" w:rsidR="00343467" w:rsidRDefault="00343467" w:rsidP="00436415">
      <w:pPr>
        <w:ind w:firstLine="360"/>
      </w:pPr>
      <w:r w:rsidRPr="00061CCF">
        <w:rPr>
          <w:lang w:val="id-ID"/>
        </w:rPr>
        <w:t>R</w:t>
      </w:r>
      <w:r>
        <w:t xml:space="preserve">ancangan antarmuka tampilan </w:t>
      </w:r>
      <w:r>
        <w:rPr>
          <w:i/>
        </w:rPr>
        <w:t xml:space="preserve">dashboard </w:t>
      </w:r>
      <w:r w:rsidR="00436415">
        <w:rPr>
          <w:iCs/>
        </w:rPr>
        <w:t xml:space="preserve">ini </w:t>
      </w:r>
      <w:r>
        <w:t>berfungsi untuk menapilkan beberapa informasi mengenai segala hal yang berkaitan dengan absen siswa baik mengenaik kehadiran, laporan dan lainnya.</w:t>
      </w:r>
    </w:p>
    <w:p w14:paraId="6A23BE2F" w14:textId="1C64ADFE" w:rsidR="00436415" w:rsidRDefault="008C621C" w:rsidP="009E085A">
      <w:pPr>
        <w:jc w:val="center"/>
      </w:pPr>
      <w:r>
        <w:rPr>
          <w:noProof/>
        </w:rPr>
        <w:drawing>
          <wp:anchor distT="0" distB="0" distL="114300" distR="114300" simplePos="0" relativeHeight="251844096" behindDoc="1" locked="0" layoutInCell="1" allowOverlap="1" wp14:anchorId="70DEA7AE" wp14:editId="21C84DFD">
            <wp:simplePos x="0" y="0"/>
            <wp:positionH relativeFrom="margin">
              <wp:posOffset>398145</wp:posOffset>
            </wp:positionH>
            <wp:positionV relativeFrom="paragraph">
              <wp:posOffset>12700</wp:posOffset>
            </wp:positionV>
            <wp:extent cx="4179600" cy="2383068"/>
            <wp:effectExtent l="0" t="0" r="0" b="0"/>
            <wp:wrapNone/>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179600" cy="238306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D739CE6" w14:textId="77777777" w:rsidR="00333EBA" w:rsidRDefault="00333EBA" w:rsidP="009E085A">
      <w:pPr>
        <w:jc w:val="center"/>
      </w:pPr>
    </w:p>
    <w:p w14:paraId="65382F65" w14:textId="31216C0E" w:rsidR="00436415" w:rsidRDefault="00436415" w:rsidP="009E085A">
      <w:pPr>
        <w:jc w:val="center"/>
      </w:pPr>
    </w:p>
    <w:p w14:paraId="24BC7574" w14:textId="4F57FF1A" w:rsidR="00436415" w:rsidRDefault="00436415" w:rsidP="009E085A">
      <w:pPr>
        <w:jc w:val="center"/>
      </w:pPr>
    </w:p>
    <w:p w14:paraId="34F8957F" w14:textId="12917668" w:rsidR="00436415" w:rsidRDefault="00436415" w:rsidP="009E085A">
      <w:pPr>
        <w:jc w:val="center"/>
      </w:pPr>
    </w:p>
    <w:p w14:paraId="593558DC" w14:textId="5E92F43C" w:rsidR="009E085A" w:rsidRDefault="009E085A" w:rsidP="009E085A">
      <w:pPr>
        <w:jc w:val="center"/>
      </w:pPr>
    </w:p>
    <w:p w14:paraId="6B3E351D" w14:textId="557AFB7D" w:rsidR="00436415" w:rsidRDefault="00436415" w:rsidP="009E085A">
      <w:pPr>
        <w:jc w:val="center"/>
      </w:pPr>
    </w:p>
    <w:p w14:paraId="6A0EDB06" w14:textId="56F5759B" w:rsidR="00436415" w:rsidRDefault="00436415" w:rsidP="009E085A">
      <w:pPr>
        <w:jc w:val="center"/>
      </w:pPr>
    </w:p>
    <w:p w14:paraId="21ADA1E3" w14:textId="1D284E7E" w:rsidR="00436415" w:rsidRDefault="00436415" w:rsidP="009E085A">
      <w:pPr>
        <w:jc w:val="center"/>
      </w:pPr>
    </w:p>
    <w:p w14:paraId="249C6174" w14:textId="23CD9892" w:rsidR="00436415" w:rsidRDefault="001166CB" w:rsidP="001166CB">
      <w:r>
        <w:rPr>
          <w:noProof/>
        </w:rPr>
        <mc:AlternateContent>
          <mc:Choice Requires="wps">
            <w:drawing>
              <wp:anchor distT="0" distB="0" distL="114300" distR="114300" simplePos="0" relativeHeight="251759104" behindDoc="1" locked="0" layoutInCell="1" allowOverlap="1" wp14:anchorId="6F447A78" wp14:editId="1801FF9C">
                <wp:simplePos x="0" y="0"/>
                <wp:positionH relativeFrom="margin">
                  <wp:posOffset>318770</wp:posOffset>
                </wp:positionH>
                <wp:positionV relativeFrom="paragraph">
                  <wp:posOffset>41387</wp:posOffset>
                </wp:positionV>
                <wp:extent cx="4401820" cy="635"/>
                <wp:effectExtent l="0" t="0" r="0" b="8255"/>
                <wp:wrapNone/>
                <wp:docPr id="98" name="Text Box 98"/>
                <wp:cNvGraphicFramePr/>
                <a:graphic xmlns:a="http://schemas.openxmlformats.org/drawingml/2006/main">
                  <a:graphicData uri="http://schemas.microsoft.com/office/word/2010/wordprocessingShape">
                    <wps:wsp>
                      <wps:cNvSpPr txBox="1"/>
                      <wps:spPr>
                        <a:xfrm>
                          <a:off x="0" y="0"/>
                          <a:ext cx="4401820" cy="635"/>
                        </a:xfrm>
                        <a:prstGeom prst="rect">
                          <a:avLst/>
                        </a:prstGeom>
                        <a:solidFill>
                          <a:prstClr val="white"/>
                        </a:solidFill>
                        <a:ln>
                          <a:noFill/>
                        </a:ln>
                      </wps:spPr>
                      <wps:txbx>
                        <w:txbxContent>
                          <w:p w14:paraId="0E45FB2A" w14:textId="479175CF" w:rsidR="001F2641" w:rsidRPr="009B05BB" w:rsidRDefault="001F2641" w:rsidP="00436415">
                            <w:pPr>
                              <w:pStyle w:val="Caption"/>
                              <w:jc w:val="center"/>
                              <w:rPr>
                                <w:noProof/>
                                <w:sz w:val="24"/>
                                <w:szCs w:val="24"/>
                              </w:rPr>
                            </w:pPr>
                            <w:bookmarkStart w:id="2339" w:name="_Toc83115836"/>
                            <w:r>
                              <w:t xml:space="preserve">Gambar 3. </w:t>
                            </w:r>
                            <w:r>
                              <w:fldChar w:fldCharType="begin"/>
                            </w:r>
                            <w:r>
                              <w:instrText xml:space="preserve"> SEQ Gambar_3. \* ARABIC </w:instrText>
                            </w:r>
                            <w:r>
                              <w:fldChar w:fldCharType="separate"/>
                            </w:r>
                            <w:r>
                              <w:rPr>
                                <w:noProof/>
                              </w:rPr>
                              <w:t>23</w:t>
                            </w:r>
                            <w:r>
                              <w:fldChar w:fldCharType="end"/>
                            </w:r>
                            <w:r>
                              <w:t xml:space="preserve"> Antarmuka Dashboard</w:t>
                            </w:r>
                            <w:bookmarkEnd w:id="23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447A78" id="Text Box 98" o:spid="_x0000_s1053" type="#_x0000_t202" style="position:absolute;left:0;text-align:left;margin-left:25.1pt;margin-top:3.25pt;width:346.6pt;height:.05pt;z-index:-25155737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" stroked="f">
                <v:textbox style="mso-fit-shape-to-text:t" inset="0,0,0,0">
                  <w:txbxContent>
                    <w:p w14:paraId="0E45FB2A" w14:textId="479175CF" w:rsidR="001F2641" w:rsidRPr="009B05BB" w:rsidRDefault="001F2641" w:rsidP="00436415">
                      <w:pPr>
                        <w:pStyle w:val="Caption"/>
                        <w:jc w:val="center"/>
                        <w:rPr>
                          <w:noProof/>
                          <w:sz w:val="24"/>
                          <w:szCs w:val="24"/>
                        </w:rPr>
                      </w:pPr>
                      <w:bookmarkStart w:id="2340" w:name="_Toc83115836"/>
                      <w:r>
                        <w:t xml:space="preserve">Gambar 3. </w:t>
                      </w:r>
                      <w:r>
                        <w:fldChar w:fldCharType="begin"/>
                      </w:r>
                      <w:r>
                        <w:instrText xml:space="preserve"> SEQ Gambar_3. \* ARABIC </w:instrText>
                      </w:r>
                      <w:r>
                        <w:fldChar w:fldCharType="separate"/>
                      </w:r>
                      <w:r>
                        <w:rPr>
                          <w:noProof/>
                        </w:rPr>
                        <w:t>23</w:t>
                      </w:r>
                      <w:r>
                        <w:fldChar w:fldCharType="end"/>
                      </w:r>
                      <w:r>
                        <w:t xml:space="preserve"> Antarmuka Dashboard</w:t>
                      </w:r>
                      <w:bookmarkEnd w:id="2340"/>
                    </w:p>
                  </w:txbxContent>
                </v:textbox>
                <w10:wrap anchorx="margin"/>
              </v:shape>
            </w:pict>
          </mc:Fallback>
        </mc:AlternateContent>
      </w:r>
    </w:p>
    <w:p w14:paraId="6E8CB3B3" w14:textId="3E86ADB4" w:rsidR="00C10E66" w:rsidRDefault="00AB7B78">
      <w:pPr>
        <w:pStyle w:val="ListParagraph"/>
        <w:numPr>
          <w:ilvl w:val="0"/>
          <w:numId w:val="43"/>
        </w:numPr>
        <w:shd w:val="clear" w:color="auto" w:fill="FFFFFF" w:themeFill="background1"/>
        <w:ind w:left="426"/>
        <w:rPr>
          <w:rFonts w:eastAsia="Calibri"/>
          <w:b/>
          <w:bCs/>
        </w:rPr>
        <w:pPrChange w:id="2341" w:author="Rafi Aziizi" w:date="2021-11-12T10:57:00Z">
          <w:pPr>
            <w:pStyle w:val="ListParagraph"/>
            <w:numPr>
              <w:numId w:val="43"/>
            </w:numPr>
            <w:shd w:val="clear" w:color="auto" w:fill="FFE599" w:themeFill="accent4" w:themeFillTint="66"/>
            <w:ind w:left="426" w:hanging="360"/>
          </w:pPr>
        </w:pPrChange>
      </w:pPr>
      <w:r>
        <w:rPr>
          <w:rFonts w:eastAsia="Calibri"/>
          <w:b/>
          <w:bCs/>
        </w:rPr>
        <w:t xml:space="preserve">Antarmuka </w:t>
      </w:r>
      <w:r w:rsidR="00C10E66">
        <w:rPr>
          <w:rFonts w:eastAsia="Calibri"/>
          <w:b/>
          <w:bCs/>
        </w:rPr>
        <w:t>Menu Utama</w:t>
      </w:r>
    </w:p>
    <w:p w14:paraId="27FF3CF3" w14:textId="535EA979" w:rsidR="00C10E66" w:rsidRDefault="00C10E66" w:rsidP="00C60063">
      <w:pPr>
        <w:pStyle w:val="ListParagraph"/>
        <w:ind w:left="0" w:firstLine="426"/>
        <w:rPr>
          <w:rFonts w:eastAsia="Calibri"/>
        </w:rPr>
      </w:pPr>
      <w:r>
        <w:rPr>
          <w:rFonts w:eastAsia="Calibri"/>
        </w:rPr>
        <w:t>Rancangan halaman ini akan menampilkan seluruh menu yang disediakan oleh sistem.</w:t>
      </w:r>
    </w:p>
    <w:p w14:paraId="7198685C" w14:textId="1FB7B833" w:rsidR="008C621C" w:rsidRDefault="008C621C" w:rsidP="00C60063">
      <w:pPr>
        <w:pStyle w:val="ListParagraph"/>
        <w:ind w:left="0" w:firstLine="426"/>
        <w:rPr>
          <w:rFonts w:eastAsia="Calibri"/>
        </w:rPr>
      </w:pPr>
    </w:p>
    <w:p w14:paraId="66223CAA" w14:textId="4A7E322E" w:rsidR="00436D78" w:rsidRDefault="00436D78" w:rsidP="00C60063">
      <w:pPr>
        <w:pStyle w:val="ListParagraph"/>
        <w:ind w:left="0" w:firstLine="426"/>
        <w:rPr>
          <w:rFonts w:eastAsia="Calibri"/>
        </w:rPr>
      </w:pPr>
    </w:p>
    <w:p w14:paraId="6657E22E" w14:textId="77777777" w:rsidR="00436D78" w:rsidRDefault="00436D78" w:rsidP="00C60063">
      <w:pPr>
        <w:pStyle w:val="ListParagraph"/>
        <w:ind w:left="0" w:firstLine="426"/>
        <w:rPr>
          <w:rFonts w:eastAsia="Calibri"/>
        </w:rPr>
      </w:pPr>
    </w:p>
    <w:p w14:paraId="3BEAF014" w14:textId="4DE03C9A" w:rsidR="008C621C" w:rsidRDefault="008C621C" w:rsidP="00C60063">
      <w:pPr>
        <w:pStyle w:val="ListParagraph"/>
        <w:ind w:left="0" w:firstLine="426"/>
        <w:rPr>
          <w:rFonts w:eastAsia="Calibri"/>
        </w:rPr>
      </w:pPr>
    </w:p>
    <w:p w14:paraId="2E81AE19" w14:textId="2673F5BD" w:rsidR="001166CB" w:rsidRDefault="00333EBA" w:rsidP="00C60063">
      <w:pPr>
        <w:pStyle w:val="ListParagraph"/>
        <w:ind w:left="0" w:firstLine="426"/>
        <w:rPr>
          <w:rFonts w:eastAsia="Calibri"/>
        </w:rPr>
      </w:pPr>
      <w:r>
        <w:rPr>
          <w:noProof/>
        </w:rPr>
        <w:drawing>
          <wp:anchor distT="0" distB="0" distL="114300" distR="114300" simplePos="0" relativeHeight="251845120" behindDoc="1" locked="0" layoutInCell="1" allowOverlap="1" wp14:anchorId="4B80D13F" wp14:editId="23249B3C">
            <wp:simplePos x="0" y="0"/>
            <wp:positionH relativeFrom="margin">
              <wp:align>center</wp:align>
            </wp:positionH>
            <wp:positionV relativeFrom="paragraph">
              <wp:posOffset>8255</wp:posOffset>
            </wp:positionV>
            <wp:extent cx="4169291" cy="2379600"/>
            <wp:effectExtent l="0" t="0" r="3175" b="1905"/>
            <wp:wrapNone/>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169291" cy="2379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8A7B336" w14:textId="0F7C1666" w:rsidR="00C10E66" w:rsidRDefault="00C10E66" w:rsidP="00C10E66">
      <w:pPr>
        <w:pStyle w:val="ListParagraph"/>
        <w:ind w:left="426"/>
        <w:rPr>
          <w:rFonts w:eastAsia="Calibri"/>
        </w:rPr>
      </w:pPr>
    </w:p>
    <w:p w14:paraId="509568C0" w14:textId="6212C5BC" w:rsidR="00C10E66" w:rsidRDefault="00C10E66" w:rsidP="00C10E66">
      <w:pPr>
        <w:pStyle w:val="ListParagraph"/>
        <w:ind w:left="426"/>
        <w:rPr>
          <w:rFonts w:eastAsia="Calibri"/>
        </w:rPr>
      </w:pPr>
    </w:p>
    <w:p w14:paraId="53CA4851" w14:textId="607536CC" w:rsidR="00C10E66" w:rsidRDefault="00C10E66" w:rsidP="00C10E66">
      <w:pPr>
        <w:pStyle w:val="ListParagraph"/>
        <w:ind w:left="426"/>
        <w:rPr>
          <w:rFonts w:eastAsia="Calibri"/>
        </w:rPr>
      </w:pPr>
    </w:p>
    <w:p w14:paraId="03D59ACF" w14:textId="0B14B047" w:rsidR="00C10E66" w:rsidRDefault="00C10E66" w:rsidP="00C10E66">
      <w:pPr>
        <w:pStyle w:val="ListParagraph"/>
        <w:ind w:left="426"/>
        <w:rPr>
          <w:rFonts w:eastAsia="Calibri"/>
        </w:rPr>
      </w:pPr>
    </w:p>
    <w:p w14:paraId="10539C75" w14:textId="258A1F71" w:rsidR="00C10E66" w:rsidRDefault="00C10E66" w:rsidP="00C10E66">
      <w:pPr>
        <w:pStyle w:val="ListParagraph"/>
        <w:ind w:left="426"/>
        <w:rPr>
          <w:rFonts w:eastAsia="Calibri"/>
        </w:rPr>
      </w:pPr>
    </w:p>
    <w:p w14:paraId="1F55CFFA" w14:textId="61F21B01" w:rsidR="00C10E66" w:rsidRDefault="00C10E66" w:rsidP="00C10E66">
      <w:pPr>
        <w:pStyle w:val="ListParagraph"/>
        <w:ind w:left="426"/>
        <w:rPr>
          <w:rFonts w:eastAsia="Calibri"/>
        </w:rPr>
      </w:pPr>
    </w:p>
    <w:p w14:paraId="2002F1D2" w14:textId="3AC210A1" w:rsidR="00C10E66" w:rsidRDefault="00C10E66" w:rsidP="00C10E66">
      <w:pPr>
        <w:pStyle w:val="ListParagraph"/>
        <w:ind w:left="426"/>
        <w:rPr>
          <w:rFonts w:eastAsia="Calibri"/>
        </w:rPr>
      </w:pPr>
    </w:p>
    <w:p w14:paraId="4204B6EC" w14:textId="2DD30761" w:rsidR="00C10E66" w:rsidRDefault="00C10E66" w:rsidP="00C10E66">
      <w:pPr>
        <w:pStyle w:val="ListParagraph"/>
        <w:ind w:left="426"/>
        <w:rPr>
          <w:rFonts w:eastAsia="Calibri"/>
        </w:rPr>
      </w:pPr>
    </w:p>
    <w:p w14:paraId="3C664B25" w14:textId="3C464CD3" w:rsidR="00C10E66" w:rsidRDefault="00333EBA" w:rsidP="00C10E66">
      <w:pPr>
        <w:pStyle w:val="ListParagraph"/>
        <w:ind w:left="426"/>
        <w:rPr>
          <w:rFonts w:eastAsia="Calibri"/>
        </w:rPr>
      </w:pPr>
      <w:r>
        <w:rPr>
          <w:noProof/>
        </w:rPr>
        <mc:AlternateContent>
          <mc:Choice Requires="wps">
            <w:drawing>
              <wp:anchor distT="0" distB="0" distL="114300" distR="114300" simplePos="0" relativeHeight="251825664" behindDoc="1" locked="0" layoutInCell="1" allowOverlap="1" wp14:anchorId="2F5B77CB" wp14:editId="5220358C">
                <wp:simplePos x="0" y="0"/>
                <wp:positionH relativeFrom="margin">
                  <wp:posOffset>490855</wp:posOffset>
                </wp:positionH>
                <wp:positionV relativeFrom="paragraph">
                  <wp:posOffset>55768</wp:posOffset>
                </wp:positionV>
                <wp:extent cx="4050030" cy="635"/>
                <wp:effectExtent l="0" t="0" r="7620" b="8255"/>
                <wp:wrapNone/>
                <wp:docPr id="264" name="Text Box 264"/>
                <wp:cNvGraphicFramePr/>
                <a:graphic xmlns:a="http://schemas.openxmlformats.org/drawingml/2006/main">
                  <a:graphicData uri="http://schemas.microsoft.com/office/word/2010/wordprocessingShape">
                    <wps:wsp>
                      <wps:cNvSpPr txBox="1"/>
                      <wps:spPr>
                        <a:xfrm>
                          <a:off x="0" y="0"/>
                          <a:ext cx="4050030" cy="635"/>
                        </a:xfrm>
                        <a:prstGeom prst="rect">
                          <a:avLst/>
                        </a:prstGeom>
                        <a:solidFill>
                          <a:prstClr val="white"/>
                        </a:solidFill>
                        <a:ln>
                          <a:noFill/>
                        </a:ln>
                      </wps:spPr>
                      <wps:txbx>
                        <w:txbxContent>
                          <w:p w14:paraId="35F68404" w14:textId="43D8A6FC" w:rsidR="001F2641" w:rsidRPr="00C81D50" w:rsidRDefault="001F2641" w:rsidP="00C10E66">
                            <w:pPr>
                              <w:pStyle w:val="Caption"/>
                              <w:jc w:val="center"/>
                              <w:rPr>
                                <w:noProof/>
                                <w:sz w:val="24"/>
                                <w:szCs w:val="24"/>
                              </w:rPr>
                            </w:pPr>
                            <w:bookmarkStart w:id="2342" w:name="_Toc83115837"/>
                            <w:r>
                              <w:t xml:space="preserve">Gambar 3. </w:t>
                            </w:r>
                            <w:r>
                              <w:fldChar w:fldCharType="begin"/>
                            </w:r>
                            <w:r>
                              <w:instrText xml:space="preserve"> SEQ Gambar_3. \* ARABIC </w:instrText>
                            </w:r>
                            <w:r>
                              <w:fldChar w:fldCharType="separate"/>
                            </w:r>
                            <w:r>
                              <w:rPr>
                                <w:noProof/>
                              </w:rPr>
                              <w:t>24</w:t>
                            </w:r>
                            <w:r>
                              <w:fldChar w:fldCharType="end"/>
                            </w:r>
                            <w:r>
                              <w:t xml:space="preserve"> Antarmuka Menu Utama</w:t>
                            </w:r>
                            <w:bookmarkEnd w:id="23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5B77CB" id="Text Box 264" o:spid="_x0000_s1054" type="#_x0000_t202" style="position:absolute;left:0;text-align:left;margin-left:38.65pt;margin-top:4.4pt;width:318.9pt;height:.05pt;z-index:-25149081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" stroked="f">
                <v:textbox style="mso-fit-shape-to-text:t" inset="0,0,0,0">
                  <w:txbxContent>
                    <w:p w14:paraId="35F68404" w14:textId="43D8A6FC" w:rsidR="001F2641" w:rsidRPr="00C81D50" w:rsidRDefault="001F2641" w:rsidP="00C10E66">
                      <w:pPr>
                        <w:pStyle w:val="Caption"/>
                        <w:jc w:val="center"/>
                        <w:rPr>
                          <w:noProof/>
                          <w:sz w:val="24"/>
                          <w:szCs w:val="24"/>
                        </w:rPr>
                      </w:pPr>
                      <w:bookmarkStart w:id="2343" w:name="_Toc83115837"/>
                      <w:r>
                        <w:t xml:space="preserve">Gambar 3. </w:t>
                      </w:r>
                      <w:r>
                        <w:fldChar w:fldCharType="begin"/>
                      </w:r>
                      <w:r>
                        <w:instrText xml:space="preserve"> SEQ Gambar_3. \* ARABIC </w:instrText>
                      </w:r>
                      <w:r>
                        <w:fldChar w:fldCharType="separate"/>
                      </w:r>
                      <w:r>
                        <w:rPr>
                          <w:noProof/>
                        </w:rPr>
                        <w:t>24</w:t>
                      </w:r>
                      <w:r>
                        <w:fldChar w:fldCharType="end"/>
                      </w:r>
                      <w:r>
                        <w:t xml:space="preserve"> Antarmuka Menu Utama</w:t>
                      </w:r>
                      <w:bookmarkEnd w:id="2343"/>
                    </w:p>
                  </w:txbxContent>
                </v:textbox>
                <w10:wrap anchorx="margin"/>
              </v:shape>
            </w:pict>
          </mc:Fallback>
        </mc:AlternateContent>
      </w:r>
    </w:p>
    <w:p w14:paraId="2EDA363B" w14:textId="4B3FE22C" w:rsidR="00C570CE" w:rsidRPr="00436415" w:rsidRDefault="00AB7B78">
      <w:pPr>
        <w:pStyle w:val="ListParagraph"/>
        <w:numPr>
          <w:ilvl w:val="0"/>
          <w:numId w:val="43"/>
        </w:numPr>
        <w:shd w:val="clear" w:color="auto" w:fill="FFFFFF" w:themeFill="background1"/>
        <w:ind w:left="426"/>
        <w:rPr>
          <w:rFonts w:eastAsia="Calibri"/>
          <w:b/>
          <w:bCs/>
        </w:rPr>
        <w:pPrChange w:id="2344" w:author="Rafi Aziizi" w:date="2021-11-12T10:57:00Z">
          <w:pPr>
            <w:pStyle w:val="ListParagraph"/>
            <w:numPr>
              <w:numId w:val="43"/>
            </w:numPr>
            <w:shd w:val="clear" w:color="auto" w:fill="FFE599" w:themeFill="accent4" w:themeFillTint="66"/>
            <w:ind w:left="426" w:hanging="360"/>
          </w:pPr>
        </w:pPrChange>
      </w:pPr>
      <w:r>
        <w:rPr>
          <w:rFonts w:eastAsia="Calibri"/>
          <w:b/>
          <w:bCs/>
        </w:rPr>
        <w:t>Antarmuka</w:t>
      </w:r>
      <w:r w:rsidRPr="00436415">
        <w:rPr>
          <w:rFonts w:eastAsia="Calibri"/>
          <w:b/>
          <w:bCs/>
        </w:rPr>
        <w:t xml:space="preserve"> </w:t>
      </w:r>
      <w:r w:rsidR="00C570CE" w:rsidRPr="00436415">
        <w:rPr>
          <w:rFonts w:eastAsia="Calibri"/>
          <w:b/>
          <w:bCs/>
        </w:rPr>
        <w:t>Data Siswa</w:t>
      </w:r>
    </w:p>
    <w:p w14:paraId="35C41548" w14:textId="703AE139" w:rsidR="009D7EEE" w:rsidRDefault="008E6E4E" w:rsidP="00436415">
      <w:pPr>
        <w:pStyle w:val="ListParagraph"/>
        <w:ind w:left="0" w:firstLine="284"/>
        <w:rPr>
          <w:rFonts w:eastAsia="Calibri"/>
        </w:rPr>
      </w:pPr>
      <w:r>
        <w:rPr>
          <w:rFonts w:eastAsia="Calibri"/>
        </w:rPr>
        <w:t>Rancangan antarmuka tampilan halaman data siswa ini akan menampilkan seluruh siswa yang ada sesua</w:t>
      </w:r>
      <w:r w:rsidR="00DE4C8E">
        <w:rPr>
          <w:rFonts w:eastAsia="Calibri"/>
        </w:rPr>
        <w:t>i</w:t>
      </w:r>
      <w:r>
        <w:rPr>
          <w:rFonts w:eastAsia="Calibri"/>
        </w:rPr>
        <w:t xml:space="preserve"> dengan </w:t>
      </w:r>
      <w:r w:rsidRPr="008E6E4E">
        <w:rPr>
          <w:rFonts w:eastAsia="Calibri"/>
          <w:i/>
          <w:iCs/>
        </w:rPr>
        <w:t>database.</w:t>
      </w:r>
      <w:r>
        <w:rPr>
          <w:rFonts w:eastAsia="Calibri"/>
        </w:rPr>
        <w:t xml:space="preserve"> </w:t>
      </w:r>
      <w:r w:rsidR="00DE4C8E">
        <w:rPr>
          <w:rFonts w:eastAsia="Calibri"/>
        </w:rPr>
        <w:t>pada halaman ini ditambahkan fitur yang dapat menambahkan siswa, serta mencari data siswa berdasarkan NIS</w:t>
      </w:r>
      <w:r w:rsidR="009D7EEE">
        <w:rPr>
          <w:rFonts w:eastAsia="Calibri"/>
        </w:rPr>
        <w:t xml:space="preserve"> atau status siswa</w:t>
      </w:r>
      <w:r w:rsidR="00DE4C8E">
        <w:rPr>
          <w:rFonts w:eastAsia="Calibri"/>
        </w:rPr>
        <w:t xml:space="preserve">. Selain itu juga pada halaman ini terdapat </w:t>
      </w:r>
      <w:r w:rsidR="00485E6F">
        <w:rPr>
          <w:rFonts w:eastAsia="Calibri"/>
        </w:rPr>
        <w:t xml:space="preserve">beberapa </w:t>
      </w:r>
      <w:r w:rsidR="00DE4C8E">
        <w:rPr>
          <w:rFonts w:eastAsia="Calibri"/>
          <w:i/>
          <w:iCs/>
        </w:rPr>
        <w:t xml:space="preserve">button </w:t>
      </w:r>
      <w:r w:rsidR="00DE4C8E">
        <w:rPr>
          <w:rFonts w:eastAsia="Calibri"/>
        </w:rPr>
        <w:t>yang dapat meng</w:t>
      </w:r>
      <w:r w:rsidR="00485E6F">
        <w:rPr>
          <w:rFonts w:eastAsia="Calibri"/>
        </w:rPr>
        <w:t>a</w:t>
      </w:r>
      <w:r w:rsidR="00DE4C8E">
        <w:rPr>
          <w:rFonts w:eastAsia="Calibri"/>
        </w:rPr>
        <w:t>kses kehalaman profil siswa</w:t>
      </w:r>
      <w:r w:rsidR="00485E6F">
        <w:rPr>
          <w:rFonts w:eastAsia="Calibri"/>
        </w:rPr>
        <w:t>, dan riwayat siswa</w:t>
      </w:r>
      <w:r w:rsidR="00DE4C8E">
        <w:rPr>
          <w:rFonts w:eastAsia="Calibri"/>
        </w:rPr>
        <w:t>.</w:t>
      </w:r>
    </w:p>
    <w:p w14:paraId="2EC14922" w14:textId="430BD55C" w:rsidR="008E6E4E" w:rsidRDefault="00436D78" w:rsidP="00436415">
      <w:pPr>
        <w:pStyle w:val="ListParagraph"/>
        <w:ind w:left="0" w:firstLine="284"/>
        <w:rPr>
          <w:rFonts w:eastAsia="Calibri"/>
        </w:rPr>
      </w:pPr>
      <w:r>
        <w:rPr>
          <w:noProof/>
        </w:rPr>
        <w:drawing>
          <wp:anchor distT="0" distB="0" distL="114300" distR="114300" simplePos="0" relativeHeight="251855360" behindDoc="1" locked="0" layoutInCell="1" allowOverlap="1" wp14:anchorId="73D04513" wp14:editId="66B880E2">
            <wp:simplePos x="0" y="0"/>
            <wp:positionH relativeFrom="margin">
              <wp:posOffset>451373</wp:posOffset>
            </wp:positionH>
            <wp:positionV relativeFrom="paragraph">
              <wp:posOffset>9525</wp:posOffset>
            </wp:positionV>
            <wp:extent cx="4177590" cy="2379600"/>
            <wp:effectExtent l="0" t="0" r="0" b="1905"/>
            <wp:wrapNone/>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177590" cy="2379600"/>
                    </a:xfrm>
                    <a:prstGeom prst="rect">
                      <a:avLst/>
                    </a:prstGeom>
                    <a:noFill/>
                    <a:ln>
                      <a:noFill/>
                    </a:ln>
                  </pic:spPr>
                </pic:pic>
              </a:graphicData>
            </a:graphic>
            <wp14:sizeRelH relativeFrom="page">
              <wp14:pctWidth>0</wp14:pctWidth>
            </wp14:sizeRelH>
            <wp14:sizeRelV relativeFrom="page">
              <wp14:pctHeight>0</wp14:pctHeight>
            </wp14:sizeRelV>
          </wp:anchor>
        </w:drawing>
      </w:r>
      <w:r w:rsidR="00DE4C8E">
        <w:rPr>
          <w:rFonts w:eastAsia="Calibri"/>
        </w:rPr>
        <w:t xml:space="preserve"> </w:t>
      </w:r>
    </w:p>
    <w:p w14:paraId="249D0B13" w14:textId="2F2D72DB" w:rsidR="00EC722E" w:rsidRDefault="00EC722E" w:rsidP="00436415">
      <w:pPr>
        <w:pStyle w:val="ListParagraph"/>
        <w:ind w:left="0" w:firstLine="284"/>
        <w:rPr>
          <w:rFonts w:eastAsia="Calibri"/>
        </w:rPr>
      </w:pPr>
    </w:p>
    <w:p w14:paraId="7D9C0CED" w14:textId="63812564" w:rsidR="00EC722E" w:rsidRPr="00DE4C8E" w:rsidRDefault="00EC722E" w:rsidP="00436415">
      <w:pPr>
        <w:pStyle w:val="ListParagraph"/>
        <w:ind w:left="0" w:firstLine="284"/>
        <w:rPr>
          <w:rFonts w:eastAsia="Calibri"/>
        </w:rPr>
      </w:pPr>
    </w:p>
    <w:p w14:paraId="1D90E677" w14:textId="45AF4225" w:rsidR="00DE4C8E" w:rsidRDefault="00DE4C8E" w:rsidP="009E085A">
      <w:pPr>
        <w:jc w:val="center"/>
        <w:rPr>
          <w:b/>
          <w:bCs/>
        </w:rPr>
      </w:pPr>
    </w:p>
    <w:p w14:paraId="3CAF2D03" w14:textId="18C27728" w:rsidR="00436415" w:rsidRDefault="00436415" w:rsidP="009E085A">
      <w:pPr>
        <w:jc w:val="center"/>
        <w:rPr>
          <w:b/>
          <w:bCs/>
        </w:rPr>
      </w:pPr>
    </w:p>
    <w:p w14:paraId="74A781E3" w14:textId="46C006F5" w:rsidR="00436415" w:rsidRDefault="00436415" w:rsidP="009E085A">
      <w:pPr>
        <w:jc w:val="center"/>
        <w:rPr>
          <w:b/>
          <w:bCs/>
        </w:rPr>
      </w:pPr>
    </w:p>
    <w:p w14:paraId="76942EDD" w14:textId="2265F71D" w:rsidR="00436415" w:rsidRDefault="00436415" w:rsidP="009E085A">
      <w:pPr>
        <w:jc w:val="center"/>
        <w:rPr>
          <w:b/>
          <w:bCs/>
        </w:rPr>
      </w:pPr>
    </w:p>
    <w:p w14:paraId="269CA5FB" w14:textId="6298683F" w:rsidR="00436415" w:rsidRDefault="00436415" w:rsidP="009E085A">
      <w:pPr>
        <w:jc w:val="center"/>
        <w:rPr>
          <w:b/>
          <w:bCs/>
        </w:rPr>
      </w:pPr>
    </w:p>
    <w:p w14:paraId="0BE41F78" w14:textId="7FF20360" w:rsidR="00436415" w:rsidRDefault="00436415" w:rsidP="009E085A">
      <w:pPr>
        <w:jc w:val="center"/>
        <w:rPr>
          <w:b/>
          <w:bCs/>
        </w:rPr>
      </w:pPr>
    </w:p>
    <w:p w14:paraId="6342E453" w14:textId="1ECAF613" w:rsidR="00436415" w:rsidRDefault="00485E6F" w:rsidP="009E085A">
      <w:pPr>
        <w:jc w:val="center"/>
        <w:rPr>
          <w:b/>
          <w:bCs/>
        </w:rPr>
      </w:pPr>
      <w:r>
        <w:rPr>
          <w:noProof/>
        </w:rPr>
        <mc:AlternateContent>
          <mc:Choice Requires="wps">
            <w:drawing>
              <wp:anchor distT="0" distB="0" distL="114300" distR="114300" simplePos="0" relativeHeight="251762176" behindDoc="1" locked="0" layoutInCell="1" allowOverlap="1" wp14:anchorId="6698C262" wp14:editId="73A145B2">
                <wp:simplePos x="0" y="0"/>
                <wp:positionH relativeFrom="page">
                  <wp:align>center</wp:align>
                </wp:positionH>
                <wp:positionV relativeFrom="paragraph">
                  <wp:posOffset>60437</wp:posOffset>
                </wp:positionV>
                <wp:extent cx="4404995" cy="635"/>
                <wp:effectExtent l="0" t="0" r="0" b="8255"/>
                <wp:wrapNone/>
                <wp:docPr id="99" name="Text Box 99"/>
                <wp:cNvGraphicFramePr/>
                <a:graphic xmlns:a="http://schemas.openxmlformats.org/drawingml/2006/main">
                  <a:graphicData uri="http://schemas.microsoft.com/office/word/2010/wordprocessingShape">
                    <wps:wsp>
                      <wps:cNvSpPr txBox="1"/>
                      <wps:spPr>
                        <a:xfrm>
                          <a:off x="0" y="0"/>
                          <a:ext cx="4404995" cy="635"/>
                        </a:xfrm>
                        <a:prstGeom prst="rect">
                          <a:avLst/>
                        </a:prstGeom>
                        <a:solidFill>
                          <a:prstClr val="white"/>
                        </a:solidFill>
                        <a:ln>
                          <a:noFill/>
                        </a:ln>
                      </wps:spPr>
                      <wps:txbx>
                        <w:txbxContent>
                          <w:p w14:paraId="1F06A23A" w14:textId="1B9B04DA" w:rsidR="001F2641" w:rsidRPr="00245C9E" w:rsidRDefault="001F2641" w:rsidP="00436415">
                            <w:pPr>
                              <w:pStyle w:val="Caption"/>
                              <w:jc w:val="center"/>
                              <w:rPr>
                                <w:noProof/>
                                <w:sz w:val="24"/>
                                <w:szCs w:val="24"/>
                              </w:rPr>
                            </w:pPr>
                            <w:bookmarkStart w:id="2345" w:name="_Toc83115838"/>
                            <w:r>
                              <w:t xml:space="preserve">Gambar 3. </w:t>
                            </w:r>
                            <w:r>
                              <w:fldChar w:fldCharType="begin"/>
                            </w:r>
                            <w:r>
                              <w:instrText xml:space="preserve"> SEQ Gambar_3. \* ARABIC </w:instrText>
                            </w:r>
                            <w:r>
                              <w:fldChar w:fldCharType="separate"/>
                            </w:r>
                            <w:r>
                              <w:rPr>
                                <w:noProof/>
                              </w:rPr>
                              <w:t>25</w:t>
                            </w:r>
                            <w:r>
                              <w:fldChar w:fldCharType="end"/>
                            </w:r>
                            <w:r>
                              <w:t xml:space="preserve"> Antarmuka Data Siswa</w:t>
                            </w:r>
                            <w:bookmarkEnd w:id="23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98C262" id="Text Box 99" o:spid="_x0000_s1055" type="#_x0000_t202" style="position:absolute;left:0;text-align:left;margin-left:0;margin-top:4.75pt;width:346.85pt;height:.05pt;z-index:-251554304;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" stroked="f">
                <v:textbox style="mso-fit-shape-to-text:t" inset="0,0,0,0">
                  <w:txbxContent>
                    <w:p w14:paraId="1F06A23A" w14:textId="1B9B04DA" w:rsidR="001F2641" w:rsidRPr="00245C9E" w:rsidRDefault="001F2641" w:rsidP="00436415">
                      <w:pPr>
                        <w:pStyle w:val="Caption"/>
                        <w:jc w:val="center"/>
                        <w:rPr>
                          <w:noProof/>
                          <w:sz w:val="24"/>
                          <w:szCs w:val="24"/>
                        </w:rPr>
                      </w:pPr>
                      <w:bookmarkStart w:id="2346" w:name="_Toc83115838"/>
                      <w:r>
                        <w:t xml:space="preserve">Gambar 3. </w:t>
                      </w:r>
                      <w:r>
                        <w:fldChar w:fldCharType="begin"/>
                      </w:r>
                      <w:r>
                        <w:instrText xml:space="preserve"> SEQ Gambar_3. \* ARABIC </w:instrText>
                      </w:r>
                      <w:r>
                        <w:fldChar w:fldCharType="separate"/>
                      </w:r>
                      <w:r>
                        <w:rPr>
                          <w:noProof/>
                        </w:rPr>
                        <w:t>25</w:t>
                      </w:r>
                      <w:r>
                        <w:fldChar w:fldCharType="end"/>
                      </w:r>
                      <w:r>
                        <w:t xml:space="preserve"> Antarmuka Data Siswa</w:t>
                      </w:r>
                      <w:bookmarkEnd w:id="2346"/>
                    </w:p>
                  </w:txbxContent>
                </v:textbox>
                <w10:wrap anchorx="page"/>
              </v:shape>
            </w:pict>
          </mc:Fallback>
        </mc:AlternateContent>
      </w:r>
    </w:p>
    <w:p w14:paraId="630CAF53" w14:textId="15FF1D95" w:rsidR="00C570CE" w:rsidRPr="00436415" w:rsidRDefault="00AB7B78">
      <w:pPr>
        <w:pStyle w:val="ListParagraph"/>
        <w:numPr>
          <w:ilvl w:val="0"/>
          <w:numId w:val="43"/>
        </w:numPr>
        <w:shd w:val="clear" w:color="auto" w:fill="FFFFFF" w:themeFill="background1"/>
        <w:ind w:left="426"/>
        <w:rPr>
          <w:rFonts w:eastAsia="Calibri"/>
          <w:b/>
          <w:bCs/>
        </w:rPr>
        <w:pPrChange w:id="2347" w:author="Rafi Aziizi" w:date="2021-11-12T10:57:00Z">
          <w:pPr>
            <w:pStyle w:val="ListParagraph"/>
            <w:numPr>
              <w:numId w:val="43"/>
            </w:numPr>
            <w:shd w:val="clear" w:color="auto" w:fill="FFE599" w:themeFill="accent4" w:themeFillTint="66"/>
            <w:ind w:left="426" w:hanging="360"/>
          </w:pPr>
        </w:pPrChange>
      </w:pPr>
      <w:r>
        <w:rPr>
          <w:rFonts w:eastAsia="Calibri"/>
          <w:b/>
          <w:bCs/>
        </w:rPr>
        <w:t>Antarmuka</w:t>
      </w:r>
      <w:r w:rsidRPr="00436415">
        <w:rPr>
          <w:rFonts w:eastAsia="Calibri"/>
          <w:b/>
          <w:bCs/>
        </w:rPr>
        <w:t xml:space="preserve"> </w:t>
      </w:r>
      <w:r w:rsidR="00C570CE" w:rsidRPr="00436415">
        <w:rPr>
          <w:rFonts w:eastAsia="Calibri"/>
          <w:b/>
          <w:bCs/>
        </w:rPr>
        <w:t>P</w:t>
      </w:r>
      <w:r w:rsidR="009E085A" w:rsidRPr="00436415">
        <w:rPr>
          <w:rFonts w:eastAsia="Calibri"/>
          <w:b/>
          <w:bCs/>
        </w:rPr>
        <w:t>r</w:t>
      </w:r>
      <w:r w:rsidR="00C570CE" w:rsidRPr="00436415">
        <w:rPr>
          <w:rFonts w:eastAsia="Calibri"/>
          <w:b/>
          <w:bCs/>
        </w:rPr>
        <w:t>ofil Siswa</w:t>
      </w:r>
    </w:p>
    <w:p w14:paraId="76742CAB" w14:textId="2DED062B" w:rsidR="00845F78" w:rsidRDefault="00845F78" w:rsidP="00845F78">
      <w:pPr>
        <w:pStyle w:val="ListParagraph"/>
        <w:ind w:left="0" w:firstLine="426"/>
        <w:rPr>
          <w:rFonts w:eastAsia="Calibri"/>
        </w:rPr>
      </w:pPr>
      <w:r>
        <w:rPr>
          <w:rFonts w:eastAsia="Calibri"/>
        </w:rPr>
        <w:t>Rancangan halaman profil siswa ini akan menampilkan seluruh data siswa yang bersangkutan dari mulai NIS hingga nomor orang tua</w:t>
      </w:r>
      <w:r w:rsidR="00A56BCA">
        <w:rPr>
          <w:rFonts w:eastAsia="Calibri"/>
        </w:rPr>
        <w:t xml:space="preserve"> dan juga disediakan </w:t>
      </w:r>
      <w:r w:rsidR="00A56BCA" w:rsidRPr="00A56BCA">
        <w:rPr>
          <w:rFonts w:eastAsia="Calibri"/>
          <w:i/>
          <w:iCs/>
        </w:rPr>
        <w:lastRenderedPageBreak/>
        <w:t>button</w:t>
      </w:r>
      <w:r w:rsidR="00A56BCA">
        <w:rPr>
          <w:rFonts w:eastAsia="Calibri"/>
        </w:rPr>
        <w:t xml:space="preserve"> yang dapat menampilkan riwayat absen.</w:t>
      </w:r>
      <w:r w:rsidR="006E5616">
        <w:rPr>
          <w:rFonts w:eastAsia="Calibri"/>
        </w:rPr>
        <w:t xml:space="preserve"> Selain itu juga, pada halaman ini admin dapat melakukan edit data apabila terdapat kesalahan dalam input data siswa.</w:t>
      </w:r>
    </w:p>
    <w:p w14:paraId="164162B8" w14:textId="7912770F" w:rsidR="00FD6684" w:rsidRDefault="00436D78" w:rsidP="009E085A">
      <w:pPr>
        <w:jc w:val="center"/>
        <w:rPr>
          <w:b/>
          <w:bCs/>
        </w:rPr>
      </w:pPr>
      <w:r>
        <w:rPr>
          <w:noProof/>
        </w:rPr>
        <w:drawing>
          <wp:anchor distT="0" distB="0" distL="114300" distR="114300" simplePos="0" relativeHeight="251856384" behindDoc="1" locked="0" layoutInCell="1" allowOverlap="1" wp14:anchorId="7EE22A58" wp14:editId="6C28B320">
            <wp:simplePos x="0" y="0"/>
            <wp:positionH relativeFrom="margin">
              <wp:posOffset>401432</wp:posOffset>
            </wp:positionH>
            <wp:positionV relativeFrom="paragraph">
              <wp:posOffset>2540</wp:posOffset>
            </wp:positionV>
            <wp:extent cx="4177590" cy="2379600"/>
            <wp:effectExtent l="0" t="0" r="0" b="1905"/>
            <wp:wrapNone/>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177590" cy="2379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0FC4DE2" w14:textId="232A3673" w:rsidR="00FD6684" w:rsidRDefault="00FD6684" w:rsidP="009E085A">
      <w:pPr>
        <w:jc w:val="center"/>
        <w:rPr>
          <w:b/>
          <w:bCs/>
        </w:rPr>
      </w:pPr>
    </w:p>
    <w:p w14:paraId="3698927E" w14:textId="766C2EF7" w:rsidR="00FD6684" w:rsidRDefault="00FD6684" w:rsidP="009E085A">
      <w:pPr>
        <w:jc w:val="center"/>
        <w:rPr>
          <w:b/>
          <w:bCs/>
        </w:rPr>
      </w:pPr>
    </w:p>
    <w:p w14:paraId="1AFC29F8" w14:textId="4D9E0E60" w:rsidR="00FD6684" w:rsidRDefault="00FD6684" w:rsidP="009E085A">
      <w:pPr>
        <w:jc w:val="center"/>
        <w:rPr>
          <w:b/>
          <w:bCs/>
        </w:rPr>
      </w:pPr>
    </w:p>
    <w:p w14:paraId="439A64EC" w14:textId="0DA5E5C5" w:rsidR="00485E6F" w:rsidRDefault="00485E6F" w:rsidP="009E085A">
      <w:pPr>
        <w:jc w:val="center"/>
        <w:rPr>
          <w:b/>
          <w:bCs/>
        </w:rPr>
      </w:pPr>
    </w:p>
    <w:p w14:paraId="306C6EB0" w14:textId="4ADF31A6" w:rsidR="00485E6F" w:rsidRDefault="00485E6F" w:rsidP="009E085A">
      <w:pPr>
        <w:jc w:val="center"/>
        <w:rPr>
          <w:b/>
          <w:bCs/>
        </w:rPr>
      </w:pPr>
    </w:p>
    <w:p w14:paraId="6F8093BB" w14:textId="77777777" w:rsidR="00485E6F" w:rsidRDefault="00485E6F" w:rsidP="009E085A">
      <w:pPr>
        <w:jc w:val="center"/>
        <w:rPr>
          <w:b/>
          <w:bCs/>
        </w:rPr>
      </w:pPr>
    </w:p>
    <w:p w14:paraId="557A1F43" w14:textId="77777777" w:rsidR="00FD6684" w:rsidRDefault="00FD6684" w:rsidP="009E085A">
      <w:pPr>
        <w:jc w:val="center"/>
        <w:rPr>
          <w:b/>
          <w:bCs/>
        </w:rPr>
      </w:pPr>
    </w:p>
    <w:p w14:paraId="3DF3AD8A" w14:textId="34B5BC3D" w:rsidR="00FD6684" w:rsidRDefault="00FD6684" w:rsidP="009E085A">
      <w:pPr>
        <w:jc w:val="center"/>
        <w:rPr>
          <w:b/>
          <w:bCs/>
        </w:rPr>
      </w:pPr>
    </w:p>
    <w:p w14:paraId="0EF47C71" w14:textId="7E256364" w:rsidR="00FD6684" w:rsidRDefault="00485E6F" w:rsidP="009E085A">
      <w:pPr>
        <w:jc w:val="center"/>
        <w:rPr>
          <w:b/>
          <w:bCs/>
        </w:rPr>
      </w:pPr>
      <w:r>
        <w:rPr>
          <w:noProof/>
        </w:rPr>
        <mc:AlternateContent>
          <mc:Choice Requires="wps">
            <w:drawing>
              <wp:anchor distT="0" distB="0" distL="114300" distR="114300" simplePos="0" relativeHeight="251798016" behindDoc="1" locked="0" layoutInCell="1" allowOverlap="1" wp14:anchorId="71D8D26A" wp14:editId="57887E72">
                <wp:simplePos x="0" y="0"/>
                <wp:positionH relativeFrom="margin">
                  <wp:align>center</wp:align>
                </wp:positionH>
                <wp:positionV relativeFrom="paragraph">
                  <wp:posOffset>47960</wp:posOffset>
                </wp:positionV>
                <wp:extent cx="4029710" cy="635"/>
                <wp:effectExtent l="0" t="0" r="8890" b="8255"/>
                <wp:wrapNone/>
                <wp:docPr id="118" name="Text Box 118"/>
                <wp:cNvGraphicFramePr/>
                <a:graphic xmlns:a="http://schemas.openxmlformats.org/drawingml/2006/main">
                  <a:graphicData uri="http://schemas.microsoft.com/office/word/2010/wordprocessingShape">
                    <wps:wsp>
                      <wps:cNvSpPr txBox="1"/>
                      <wps:spPr>
                        <a:xfrm>
                          <a:off x="0" y="0"/>
                          <a:ext cx="4029710" cy="635"/>
                        </a:xfrm>
                        <a:prstGeom prst="rect">
                          <a:avLst/>
                        </a:prstGeom>
                        <a:solidFill>
                          <a:prstClr val="white"/>
                        </a:solidFill>
                        <a:ln>
                          <a:noFill/>
                        </a:ln>
                      </wps:spPr>
                      <wps:txbx>
                        <w:txbxContent>
                          <w:p w14:paraId="020C56C8" w14:textId="76480B93" w:rsidR="001F2641" w:rsidRPr="00FD6684" w:rsidRDefault="001F2641" w:rsidP="00FD6684">
                            <w:pPr>
                              <w:pStyle w:val="Caption"/>
                              <w:jc w:val="center"/>
                            </w:pPr>
                            <w:bookmarkStart w:id="2348" w:name="_Toc83115839"/>
                            <w:r>
                              <w:t xml:space="preserve">Gambar 3. </w:t>
                            </w:r>
                            <w:r>
                              <w:fldChar w:fldCharType="begin"/>
                            </w:r>
                            <w:r>
                              <w:instrText xml:space="preserve"> SEQ Gambar_3. \* ARABIC </w:instrText>
                            </w:r>
                            <w:r>
                              <w:fldChar w:fldCharType="separate"/>
                            </w:r>
                            <w:r>
                              <w:rPr>
                                <w:noProof/>
                              </w:rPr>
                              <w:t>26</w:t>
                            </w:r>
                            <w:r>
                              <w:fldChar w:fldCharType="end"/>
                            </w:r>
                            <w:r>
                              <w:t xml:space="preserve"> Antarmuka Profile Siswa</w:t>
                            </w:r>
                            <w:bookmarkEnd w:id="23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D8D26A" id="Text Box 118" o:spid="_x0000_s1056" type="#_x0000_t202" style="position:absolute;left:0;text-align:left;margin-left:0;margin-top:3.8pt;width:317.3pt;height:.05pt;z-index:-25151846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" stroked="f">
                <v:textbox style="mso-fit-shape-to-text:t" inset="0,0,0,0">
                  <w:txbxContent>
                    <w:p w14:paraId="020C56C8" w14:textId="76480B93" w:rsidR="001F2641" w:rsidRPr="00FD6684" w:rsidRDefault="001F2641" w:rsidP="00FD6684">
                      <w:pPr>
                        <w:pStyle w:val="Caption"/>
                        <w:jc w:val="center"/>
                      </w:pPr>
                      <w:bookmarkStart w:id="2349" w:name="_Toc83115839"/>
                      <w:r>
                        <w:t xml:space="preserve">Gambar 3. </w:t>
                      </w:r>
                      <w:r>
                        <w:fldChar w:fldCharType="begin"/>
                      </w:r>
                      <w:r>
                        <w:instrText xml:space="preserve"> SEQ Gambar_3. \* ARABIC </w:instrText>
                      </w:r>
                      <w:r>
                        <w:fldChar w:fldCharType="separate"/>
                      </w:r>
                      <w:r>
                        <w:rPr>
                          <w:noProof/>
                        </w:rPr>
                        <w:t>26</w:t>
                      </w:r>
                      <w:r>
                        <w:fldChar w:fldCharType="end"/>
                      </w:r>
                      <w:r>
                        <w:t xml:space="preserve"> Antarmuka Profile Siswa</w:t>
                      </w:r>
                      <w:bookmarkEnd w:id="2349"/>
                    </w:p>
                  </w:txbxContent>
                </v:textbox>
                <w10:wrap anchorx="margin"/>
              </v:shape>
            </w:pict>
          </mc:Fallback>
        </mc:AlternateContent>
      </w:r>
    </w:p>
    <w:p w14:paraId="434D4710" w14:textId="642364BF" w:rsidR="00C570CE" w:rsidRPr="00A56BCA" w:rsidRDefault="00AB7B78">
      <w:pPr>
        <w:pStyle w:val="ListParagraph"/>
        <w:numPr>
          <w:ilvl w:val="0"/>
          <w:numId w:val="43"/>
        </w:numPr>
        <w:shd w:val="clear" w:color="auto" w:fill="FFFFFF" w:themeFill="background1"/>
        <w:ind w:left="426"/>
        <w:rPr>
          <w:rFonts w:eastAsia="Calibri"/>
          <w:b/>
          <w:bCs/>
        </w:rPr>
        <w:pPrChange w:id="2350" w:author="Rafi Aziizi" w:date="2021-11-12T10:57:00Z">
          <w:pPr>
            <w:pStyle w:val="ListParagraph"/>
            <w:numPr>
              <w:numId w:val="43"/>
            </w:numPr>
            <w:shd w:val="clear" w:color="auto" w:fill="FFE599" w:themeFill="accent4" w:themeFillTint="66"/>
            <w:ind w:left="426" w:hanging="360"/>
          </w:pPr>
        </w:pPrChange>
      </w:pPr>
      <w:r>
        <w:rPr>
          <w:rFonts w:eastAsia="Calibri"/>
          <w:b/>
          <w:bCs/>
        </w:rPr>
        <w:t>Antarmuka</w:t>
      </w:r>
      <w:r w:rsidRPr="00A56BCA">
        <w:rPr>
          <w:rFonts w:eastAsia="Calibri"/>
          <w:b/>
          <w:bCs/>
        </w:rPr>
        <w:t xml:space="preserve"> </w:t>
      </w:r>
      <w:r w:rsidR="00C570CE" w:rsidRPr="00A56BCA">
        <w:rPr>
          <w:rFonts w:eastAsia="Calibri"/>
          <w:b/>
          <w:bCs/>
        </w:rPr>
        <w:t>Data Guru</w:t>
      </w:r>
    </w:p>
    <w:p w14:paraId="5242FDF3" w14:textId="68C39F04" w:rsidR="00DE4C8E" w:rsidRDefault="00DE4C8E" w:rsidP="00DE4C8E">
      <w:pPr>
        <w:ind w:firstLine="426"/>
        <w:rPr>
          <w:rFonts w:eastAsia="Calibri"/>
        </w:rPr>
      </w:pPr>
      <w:r w:rsidRPr="00DE4C8E">
        <w:rPr>
          <w:rFonts w:eastAsia="Calibri"/>
        </w:rPr>
        <w:t xml:space="preserve">Rancangan antarmuka tampilan halaman data </w:t>
      </w:r>
      <w:r>
        <w:rPr>
          <w:rFonts w:eastAsia="Calibri"/>
        </w:rPr>
        <w:t>guru</w:t>
      </w:r>
      <w:r w:rsidRPr="00DE4C8E">
        <w:rPr>
          <w:rFonts w:eastAsia="Calibri"/>
        </w:rPr>
        <w:t xml:space="preserve"> ini akan menampilkan seluruh </w:t>
      </w:r>
      <w:r>
        <w:rPr>
          <w:rFonts w:eastAsia="Calibri"/>
        </w:rPr>
        <w:t>guru</w:t>
      </w:r>
      <w:r w:rsidRPr="00DE4C8E">
        <w:rPr>
          <w:rFonts w:eastAsia="Calibri"/>
        </w:rPr>
        <w:t xml:space="preserve"> yang ada sesua</w:t>
      </w:r>
      <w:r>
        <w:rPr>
          <w:rFonts w:eastAsia="Calibri"/>
        </w:rPr>
        <w:t>i</w:t>
      </w:r>
      <w:r w:rsidRPr="00DE4C8E">
        <w:rPr>
          <w:rFonts w:eastAsia="Calibri"/>
        </w:rPr>
        <w:t xml:space="preserve"> dengan </w:t>
      </w:r>
      <w:r w:rsidRPr="00DE4C8E">
        <w:rPr>
          <w:rFonts w:eastAsia="Calibri"/>
          <w:i/>
          <w:iCs/>
        </w:rPr>
        <w:t>database.</w:t>
      </w:r>
      <w:r w:rsidRPr="00DE4C8E">
        <w:rPr>
          <w:rFonts w:eastAsia="Calibri"/>
        </w:rPr>
        <w:t xml:space="preserve"> pada halaman i</w:t>
      </w:r>
      <w:r>
        <w:rPr>
          <w:rFonts w:eastAsia="Calibri"/>
        </w:rPr>
        <w:t>n</w:t>
      </w:r>
      <w:r w:rsidRPr="00DE4C8E">
        <w:rPr>
          <w:rFonts w:eastAsia="Calibri"/>
        </w:rPr>
        <w:t xml:space="preserve">i ditambahkan fitur yang dapat menambahkan </w:t>
      </w:r>
      <w:r>
        <w:rPr>
          <w:rFonts w:eastAsia="Calibri"/>
        </w:rPr>
        <w:t>guru</w:t>
      </w:r>
      <w:r w:rsidRPr="00DE4C8E">
        <w:rPr>
          <w:rFonts w:eastAsia="Calibri"/>
        </w:rPr>
        <w:t xml:space="preserve">, serta mencari data </w:t>
      </w:r>
      <w:r>
        <w:rPr>
          <w:rFonts w:eastAsia="Calibri"/>
        </w:rPr>
        <w:t>guru</w:t>
      </w:r>
      <w:r w:rsidRPr="00DE4C8E">
        <w:rPr>
          <w:rFonts w:eastAsia="Calibri"/>
        </w:rPr>
        <w:t xml:space="preserve"> berdasarkan NI</w:t>
      </w:r>
      <w:r>
        <w:rPr>
          <w:rFonts w:eastAsia="Calibri"/>
        </w:rPr>
        <w:t>P</w:t>
      </w:r>
      <w:r w:rsidR="00485E6F">
        <w:rPr>
          <w:rFonts w:eastAsia="Calibri"/>
        </w:rPr>
        <w:t xml:space="preserve"> ataupun status</w:t>
      </w:r>
      <w:r w:rsidRPr="00DE4C8E">
        <w:rPr>
          <w:rFonts w:eastAsia="Calibri"/>
        </w:rPr>
        <w:t xml:space="preserve">. Selain itu juga pada halaman ini terdapat </w:t>
      </w:r>
      <w:r w:rsidRPr="00DE4C8E">
        <w:rPr>
          <w:rFonts w:eastAsia="Calibri"/>
          <w:i/>
          <w:iCs/>
        </w:rPr>
        <w:t xml:space="preserve">button </w:t>
      </w:r>
      <w:r w:rsidRPr="00DE4C8E">
        <w:rPr>
          <w:rFonts w:eastAsia="Calibri"/>
        </w:rPr>
        <w:t xml:space="preserve">yang dapat mengkases kehalaman profil </w:t>
      </w:r>
      <w:r>
        <w:rPr>
          <w:rFonts w:eastAsia="Calibri"/>
        </w:rPr>
        <w:t>guru</w:t>
      </w:r>
      <w:r w:rsidRPr="00DE4C8E">
        <w:rPr>
          <w:rFonts w:eastAsia="Calibri"/>
        </w:rPr>
        <w:t xml:space="preserve">. </w:t>
      </w:r>
    </w:p>
    <w:p w14:paraId="49233968" w14:textId="1640CC0F" w:rsidR="00D3729B" w:rsidRDefault="00436D78" w:rsidP="00DE4C8E">
      <w:pPr>
        <w:ind w:firstLine="426"/>
        <w:rPr>
          <w:rFonts w:eastAsia="Calibri"/>
        </w:rPr>
      </w:pPr>
      <w:r>
        <w:rPr>
          <w:noProof/>
        </w:rPr>
        <w:drawing>
          <wp:anchor distT="0" distB="0" distL="114300" distR="114300" simplePos="0" relativeHeight="251857408" behindDoc="1" locked="0" layoutInCell="1" allowOverlap="1" wp14:anchorId="2B5BB5A2" wp14:editId="0DF4E9A1">
            <wp:simplePos x="0" y="0"/>
            <wp:positionH relativeFrom="margin">
              <wp:posOffset>421752</wp:posOffset>
            </wp:positionH>
            <wp:positionV relativeFrom="paragraph">
              <wp:posOffset>1270</wp:posOffset>
            </wp:positionV>
            <wp:extent cx="4177590" cy="2379600"/>
            <wp:effectExtent l="0" t="0" r="0" b="1905"/>
            <wp:wrapNone/>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177590" cy="2379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EE10DCD" w14:textId="77777777" w:rsidR="00436D78" w:rsidRPr="00DE4C8E" w:rsidRDefault="00436D78" w:rsidP="00DE4C8E">
      <w:pPr>
        <w:ind w:firstLine="426"/>
        <w:rPr>
          <w:rFonts w:eastAsia="Calibri"/>
        </w:rPr>
      </w:pPr>
    </w:p>
    <w:p w14:paraId="3477D8A7" w14:textId="2D37656D" w:rsidR="00A56BCA" w:rsidRDefault="00A56BCA" w:rsidP="009E085A"/>
    <w:p w14:paraId="6A8E1216" w14:textId="18291878" w:rsidR="00A56BCA" w:rsidRDefault="00A56BCA" w:rsidP="009E085A"/>
    <w:p w14:paraId="7E55D4EB" w14:textId="1A6F77B3" w:rsidR="00DE4C8E" w:rsidRDefault="00DE4C8E" w:rsidP="009E085A"/>
    <w:p w14:paraId="1C7D7FB0" w14:textId="15CA211E" w:rsidR="00A56BCA" w:rsidRDefault="00A56BCA" w:rsidP="009E085A"/>
    <w:p w14:paraId="2E468A5D" w14:textId="37AD600C" w:rsidR="00A56BCA" w:rsidRDefault="00A56BCA" w:rsidP="009E085A"/>
    <w:p w14:paraId="4A1A4BE7" w14:textId="72FFF1A0" w:rsidR="00A56BCA" w:rsidRDefault="00A56BCA" w:rsidP="009E085A"/>
    <w:p w14:paraId="16E4A1D2" w14:textId="01074C8C" w:rsidR="00A56BCA" w:rsidRDefault="00A56BCA" w:rsidP="009E085A"/>
    <w:p w14:paraId="6CBAB014" w14:textId="7964AC15" w:rsidR="00A56BCA" w:rsidRDefault="00436D78" w:rsidP="009E085A">
      <w:r>
        <w:rPr>
          <w:noProof/>
        </w:rPr>
        <mc:AlternateContent>
          <mc:Choice Requires="wps">
            <w:drawing>
              <wp:anchor distT="0" distB="0" distL="114300" distR="114300" simplePos="0" relativeHeight="251766272" behindDoc="1" locked="0" layoutInCell="1" allowOverlap="1" wp14:anchorId="73BC039E" wp14:editId="0355D8E9">
                <wp:simplePos x="0" y="0"/>
                <wp:positionH relativeFrom="margin">
                  <wp:posOffset>345440</wp:posOffset>
                </wp:positionH>
                <wp:positionV relativeFrom="paragraph">
                  <wp:posOffset>12177</wp:posOffset>
                </wp:positionV>
                <wp:extent cx="4349115" cy="635"/>
                <wp:effectExtent l="0" t="0" r="0" b="8255"/>
                <wp:wrapNone/>
                <wp:docPr id="100" name="Text Box 100"/>
                <wp:cNvGraphicFramePr/>
                <a:graphic xmlns:a="http://schemas.openxmlformats.org/drawingml/2006/main">
                  <a:graphicData uri="http://schemas.microsoft.com/office/word/2010/wordprocessingShape">
                    <wps:wsp>
                      <wps:cNvSpPr txBox="1"/>
                      <wps:spPr>
                        <a:xfrm>
                          <a:off x="0" y="0"/>
                          <a:ext cx="4349115" cy="635"/>
                        </a:xfrm>
                        <a:prstGeom prst="rect">
                          <a:avLst/>
                        </a:prstGeom>
                        <a:solidFill>
                          <a:prstClr val="white"/>
                        </a:solidFill>
                        <a:ln>
                          <a:noFill/>
                        </a:ln>
                      </wps:spPr>
                      <wps:txbx>
                        <w:txbxContent>
                          <w:p w14:paraId="5BEE56FF" w14:textId="16F95E7C" w:rsidR="001F2641" w:rsidRPr="005A6EFD" w:rsidRDefault="001F2641" w:rsidP="00A56BCA">
                            <w:pPr>
                              <w:pStyle w:val="Caption"/>
                              <w:jc w:val="center"/>
                              <w:rPr>
                                <w:noProof/>
                                <w:sz w:val="24"/>
                                <w:szCs w:val="24"/>
                              </w:rPr>
                            </w:pPr>
                            <w:bookmarkStart w:id="2351" w:name="_Toc83115840"/>
                            <w:r>
                              <w:t xml:space="preserve">Gambar 3. </w:t>
                            </w:r>
                            <w:r>
                              <w:fldChar w:fldCharType="begin"/>
                            </w:r>
                            <w:r>
                              <w:instrText xml:space="preserve"> SEQ Gambar_3. \* ARABIC </w:instrText>
                            </w:r>
                            <w:r>
                              <w:fldChar w:fldCharType="separate"/>
                            </w:r>
                            <w:r>
                              <w:rPr>
                                <w:noProof/>
                              </w:rPr>
                              <w:t>27</w:t>
                            </w:r>
                            <w:r>
                              <w:fldChar w:fldCharType="end"/>
                            </w:r>
                            <w:r>
                              <w:t xml:space="preserve"> Antarmuka Data Guru</w:t>
                            </w:r>
                            <w:bookmarkEnd w:id="23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BC039E" id="Text Box 100" o:spid="_x0000_s1057" type="#_x0000_t202" style="position:absolute;left:0;text-align:left;margin-left:27.2pt;margin-top:.95pt;width:342.45pt;height:.05pt;z-index:-25155020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" stroked="f">
                <v:textbox style="mso-fit-shape-to-text:t" inset="0,0,0,0">
                  <w:txbxContent>
                    <w:p w14:paraId="5BEE56FF" w14:textId="16F95E7C" w:rsidR="001F2641" w:rsidRPr="005A6EFD" w:rsidRDefault="001F2641" w:rsidP="00A56BCA">
                      <w:pPr>
                        <w:pStyle w:val="Caption"/>
                        <w:jc w:val="center"/>
                        <w:rPr>
                          <w:noProof/>
                          <w:sz w:val="24"/>
                          <w:szCs w:val="24"/>
                        </w:rPr>
                      </w:pPr>
                      <w:bookmarkStart w:id="2352" w:name="_Toc83115840"/>
                      <w:r>
                        <w:t xml:space="preserve">Gambar 3. </w:t>
                      </w:r>
                      <w:r>
                        <w:fldChar w:fldCharType="begin"/>
                      </w:r>
                      <w:r>
                        <w:instrText xml:space="preserve"> SEQ Gambar_3. \* ARABIC </w:instrText>
                      </w:r>
                      <w:r>
                        <w:fldChar w:fldCharType="separate"/>
                      </w:r>
                      <w:r>
                        <w:rPr>
                          <w:noProof/>
                        </w:rPr>
                        <w:t>27</w:t>
                      </w:r>
                      <w:r>
                        <w:fldChar w:fldCharType="end"/>
                      </w:r>
                      <w:r>
                        <w:t xml:space="preserve"> Antarmuka Data Guru</w:t>
                      </w:r>
                      <w:bookmarkEnd w:id="2352"/>
                    </w:p>
                  </w:txbxContent>
                </v:textbox>
                <w10:wrap anchorx="margin"/>
              </v:shape>
            </w:pict>
          </mc:Fallback>
        </mc:AlternateContent>
      </w:r>
    </w:p>
    <w:p w14:paraId="2BD0FA60" w14:textId="66E0FD9F" w:rsidR="00C570CE" w:rsidRPr="00A56BCA" w:rsidRDefault="00AB7B78">
      <w:pPr>
        <w:pStyle w:val="ListParagraph"/>
        <w:numPr>
          <w:ilvl w:val="0"/>
          <w:numId w:val="43"/>
        </w:numPr>
        <w:shd w:val="clear" w:color="auto" w:fill="FFFFFF" w:themeFill="background1"/>
        <w:ind w:left="426"/>
        <w:rPr>
          <w:rFonts w:eastAsia="Calibri"/>
          <w:b/>
          <w:bCs/>
        </w:rPr>
        <w:pPrChange w:id="2353" w:author="Rafi Aziizi" w:date="2021-11-12T10:57:00Z">
          <w:pPr>
            <w:pStyle w:val="ListParagraph"/>
            <w:numPr>
              <w:numId w:val="43"/>
            </w:numPr>
            <w:shd w:val="clear" w:color="auto" w:fill="FFE599" w:themeFill="accent4" w:themeFillTint="66"/>
            <w:ind w:left="426" w:hanging="360"/>
          </w:pPr>
        </w:pPrChange>
      </w:pPr>
      <w:r>
        <w:rPr>
          <w:rFonts w:eastAsia="Calibri"/>
          <w:b/>
          <w:bCs/>
        </w:rPr>
        <w:t>Antarmuka</w:t>
      </w:r>
      <w:r w:rsidRPr="00A56BCA">
        <w:rPr>
          <w:rFonts w:eastAsia="Calibri"/>
          <w:b/>
          <w:bCs/>
        </w:rPr>
        <w:t xml:space="preserve"> </w:t>
      </w:r>
      <w:r w:rsidR="00C570CE" w:rsidRPr="00A56BCA">
        <w:rPr>
          <w:rFonts w:eastAsia="Calibri"/>
          <w:b/>
          <w:bCs/>
        </w:rPr>
        <w:t>Profil Guru</w:t>
      </w:r>
    </w:p>
    <w:p w14:paraId="73148724" w14:textId="27ED151F" w:rsidR="00845F78" w:rsidRDefault="00845F78" w:rsidP="00845F78">
      <w:pPr>
        <w:ind w:firstLine="426"/>
        <w:rPr>
          <w:rFonts w:eastAsia="Calibri"/>
        </w:rPr>
      </w:pPr>
      <w:r w:rsidRPr="00845F78">
        <w:rPr>
          <w:rFonts w:eastAsia="Calibri"/>
        </w:rPr>
        <w:lastRenderedPageBreak/>
        <w:t>Rancangan halaman profil</w:t>
      </w:r>
      <w:r>
        <w:rPr>
          <w:rFonts w:eastAsia="Calibri"/>
        </w:rPr>
        <w:t xml:space="preserve"> guru</w:t>
      </w:r>
      <w:r w:rsidRPr="00845F78">
        <w:rPr>
          <w:rFonts w:eastAsia="Calibri"/>
        </w:rPr>
        <w:t xml:space="preserve"> ini akan menampilkan seluruh data </w:t>
      </w:r>
      <w:r>
        <w:rPr>
          <w:rFonts w:eastAsia="Calibri"/>
        </w:rPr>
        <w:t>guru</w:t>
      </w:r>
      <w:r w:rsidRPr="00845F78">
        <w:rPr>
          <w:rFonts w:eastAsia="Calibri"/>
        </w:rPr>
        <w:t xml:space="preserve"> yang bersangkutan dari mulai NI</w:t>
      </w:r>
      <w:r>
        <w:rPr>
          <w:rFonts w:eastAsia="Calibri"/>
        </w:rPr>
        <w:t>P</w:t>
      </w:r>
      <w:r w:rsidR="00A56BCA">
        <w:rPr>
          <w:rFonts w:eastAsia="Calibri"/>
        </w:rPr>
        <w:t xml:space="preserve"> </w:t>
      </w:r>
      <w:r w:rsidRPr="00845F78">
        <w:rPr>
          <w:rFonts w:eastAsia="Calibri"/>
        </w:rPr>
        <w:t xml:space="preserve">hingga </w:t>
      </w:r>
      <w:r w:rsidR="00A56BCA">
        <w:rPr>
          <w:rFonts w:eastAsia="Calibri"/>
        </w:rPr>
        <w:t>alamat.</w:t>
      </w:r>
      <w:r w:rsidR="006E5616">
        <w:rPr>
          <w:rFonts w:eastAsia="Calibri"/>
        </w:rPr>
        <w:t xml:space="preserve"> </w:t>
      </w:r>
      <w:r w:rsidR="00A56BCA">
        <w:rPr>
          <w:rFonts w:eastAsia="Calibri"/>
        </w:rPr>
        <w:t>P</w:t>
      </w:r>
      <w:r w:rsidR="006E5616">
        <w:rPr>
          <w:rFonts w:eastAsia="Calibri"/>
        </w:rPr>
        <w:t>ada halaman ini</w:t>
      </w:r>
      <w:r w:rsidR="00A56BCA">
        <w:rPr>
          <w:rFonts w:eastAsia="Calibri"/>
        </w:rPr>
        <w:t xml:space="preserve">, </w:t>
      </w:r>
      <w:r w:rsidR="006E5616">
        <w:rPr>
          <w:rFonts w:eastAsia="Calibri"/>
        </w:rPr>
        <w:t>admin dapat melakukan edit data apabila terdapat kesalahan dalam input data guru.</w:t>
      </w:r>
    </w:p>
    <w:p w14:paraId="43DEBA66" w14:textId="0E4A374F" w:rsidR="00C60063" w:rsidRPr="00845F78" w:rsidRDefault="00C60063" w:rsidP="00845F78">
      <w:pPr>
        <w:ind w:firstLine="426"/>
        <w:rPr>
          <w:rFonts w:eastAsia="Calibri"/>
        </w:rPr>
      </w:pPr>
    </w:p>
    <w:p w14:paraId="64C2E8DA" w14:textId="12A34162" w:rsidR="00845F78" w:rsidRDefault="00436D78" w:rsidP="009E085A">
      <w:pPr>
        <w:jc w:val="center"/>
      </w:pPr>
      <w:r>
        <w:rPr>
          <w:noProof/>
        </w:rPr>
        <w:drawing>
          <wp:anchor distT="0" distB="0" distL="114300" distR="114300" simplePos="0" relativeHeight="251858432" behindDoc="1" locked="0" layoutInCell="1" allowOverlap="1" wp14:anchorId="1C02A98B" wp14:editId="0275C8AA">
            <wp:simplePos x="0" y="0"/>
            <wp:positionH relativeFrom="margin">
              <wp:align>center</wp:align>
            </wp:positionH>
            <wp:positionV relativeFrom="paragraph">
              <wp:posOffset>-3810</wp:posOffset>
            </wp:positionV>
            <wp:extent cx="4177590" cy="2379600"/>
            <wp:effectExtent l="0" t="0" r="0" b="1905"/>
            <wp:wrapNone/>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177590" cy="2379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C100806" w14:textId="77777777" w:rsidR="00436D78" w:rsidRDefault="00436D78" w:rsidP="009E085A">
      <w:pPr>
        <w:jc w:val="center"/>
      </w:pPr>
    </w:p>
    <w:p w14:paraId="1AA5A887" w14:textId="603F0A00" w:rsidR="00A56BCA" w:rsidRDefault="00A56BCA" w:rsidP="009E085A">
      <w:pPr>
        <w:jc w:val="center"/>
      </w:pPr>
    </w:p>
    <w:p w14:paraId="6D6F7C5C" w14:textId="6902D7DF" w:rsidR="00A56BCA" w:rsidRDefault="00A56BCA" w:rsidP="009E085A">
      <w:pPr>
        <w:jc w:val="center"/>
      </w:pPr>
    </w:p>
    <w:p w14:paraId="2D2068FE" w14:textId="4F68B017" w:rsidR="00A56BCA" w:rsidRDefault="00A56BCA" w:rsidP="009E085A">
      <w:pPr>
        <w:jc w:val="center"/>
      </w:pPr>
    </w:p>
    <w:p w14:paraId="7E3837B2" w14:textId="4DBDA398" w:rsidR="00A56BCA" w:rsidRDefault="00A56BCA" w:rsidP="009E085A">
      <w:pPr>
        <w:jc w:val="center"/>
      </w:pPr>
    </w:p>
    <w:p w14:paraId="7F39E8D7" w14:textId="6BA66C26" w:rsidR="00A56BCA" w:rsidRDefault="00A56BCA" w:rsidP="009E085A">
      <w:pPr>
        <w:jc w:val="center"/>
      </w:pPr>
    </w:p>
    <w:p w14:paraId="6A8FEB4F" w14:textId="2E431921" w:rsidR="00A56BCA" w:rsidRDefault="00A56BCA" w:rsidP="009E085A">
      <w:pPr>
        <w:jc w:val="center"/>
      </w:pPr>
    </w:p>
    <w:p w14:paraId="5F27E240" w14:textId="0749727B" w:rsidR="00A56BCA" w:rsidRDefault="00436D78" w:rsidP="009E085A">
      <w:pPr>
        <w:jc w:val="center"/>
      </w:pPr>
      <w:r>
        <w:rPr>
          <w:noProof/>
        </w:rPr>
        <mc:AlternateContent>
          <mc:Choice Requires="wps">
            <w:drawing>
              <wp:anchor distT="0" distB="0" distL="114300" distR="114300" simplePos="0" relativeHeight="251769344" behindDoc="1" locked="0" layoutInCell="1" allowOverlap="1" wp14:anchorId="77964DF8" wp14:editId="27B98472">
                <wp:simplePos x="0" y="0"/>
                <wp:positionH relativeFrom="margin">
                  <wp:align>center</wp:align>
                </wp:positionH>
                <wp:positionV relativeFrom="paragraph">
                  <wp:posOffset>268605</wp:posOffset>
                </wp:positionV>
                <wp:extent cx="4072255" cy="635"/>
                <wp:effectExtent l="0" t="0" r="4445" b="8255"/>
                <wp:wrapNone/>
                <wp:docPr id="101" name="Text Box 101"/>
                <wp:cNvGraphicFramePr/>
                <a:graphic xmlns:a="http://schemas.openxmlformats.org/drawingml/2006/main">
                  <a:graphicData uri="http://schemas.microsoft.com/office/word/2010/wordprocessingShape">
                    <wps:wsp>
                      <wps:cNvSpPr txBox="1"/>
                      <wps:spPr>
                        <a:xfrm>
                          <a:off x="0" y="0"/>
                          <a:ext cx="4072255" cy="635"/>
                        </a:xfrm>
                        <a:prstGeom prst="rect">
                          <a:avLst/>
                        </a:prstGeom>
                        <a:solidFill>
                          <a:prstClr val="white"/>
                        </a:solidFill>
                        <a:ln>
                          <a:noFill/>
                        </a:ln>
                      </wps:spPr>
                      <wps:txbx>
                        <w:txbxContent>
                          <w:p w14:paraId="171BECD8" w14:textId="2AAA734C" w:rsidR="001F2641" w:rsidRPr="008F05DB" w:rsidRDefault="001F2641" w:rsidP="00A56BCA">
                            <w:pPr>
                              <w:pStyle w:val="Caption"/>
                              <w:jc w:val="center"/>
                              <w:rPr>
                                <w:noProof/>
                                <w:sz w:val="24"/>
                                <w:szCs w:val="24"/>
                              </w:rPr>
                            </w:pPr>
                            <w:bookmarkStart w:id="2354" w:name="_Toc83115841"/>
                            <w:r>
                              <w:t xml:space="preserve">Gambar 3. </w:t>
                            </w:r>
                            <w:r>
                              <w:fldChar w:fldCharType="begin"/>
                            </w:r>
                            <w:r>
                              <w:instrText xml:space="preserve"> SEQ Gambar_3. \* ARABIC </w:instrText>
                            </w:r>
                            <w:r>
                              <w:fldChar w:fldCharType="separate"/>
                            </w:r>
                            <w:r>
                              <w:rPr>
                                <w:noProof/>
                              </w:rPr>
                              <w:t>28</w:t>
                            </w:r>
                            <w:r>
                              <w:fldChar w:fldCharType="end"/>
                            </w:r>
                            <w:r>
                              <w:t xml:space="preserve"> Antarmuka Profile Guru</w:t>
                            </w:r>
                            <w:bookmarkEnd w:id="23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7964DF8" id="Text Box 101" o:spid="_x0000_s1058" type="#_x0000_t202" style="position:absolute;left:0;text-align:left;margin-left:0;margin-top:21.15pt;width:320.65pt;height:.05pt;z-index:-25154713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" stroked="f">
                <v:textbox style="mso-fit-shape-to-text:t" inset="0,0,0,0">
                  <w:txbxContent>
                    <w:p w14:paraId="171BECD8" w14:textId="2AAA734C" w:rsidR="001F2641" w:rsidRPr="008F05DB" w:rsidRDefault="001F2641" w:rsidP="00A56BCA">
                      <w:pPr>
                        <w:pStyle w:val="Caption"/>
                        <w:jc w:val="center"/>
                        <w:rPr>
                          <w:noProof/>
                          <w:sz w:val="24"/>
                          <w:szCs w:val="24"/>
                        </w:rPr>
                      </w:pPr>
                      <w:bookmarkStart w:id="2355" w:name="_Toc83115841"/>
                      <w:r>
                        <w:t xml:space="preserve">Gambar 3. </w:t>
                      </w:r>
                      <w:r>
                        <w:fldChar w:fldCharType="begin"/>
                      </w:r>
                      <w:r>
                        <w:instrText xml:space="preserve"> SEQ Gambar_3. \* ARABIC </w:instrText>
                      </w:r>
                      <w:r>
                        <w:fldChar w:fldCharType="separate"/>
                      </w:r>
                      <w:r>
                        <w:rPr>
                          <w:noProof/>
                        </w:rPr>
                        <w:t>28</w:t>
                      </w:r>
                      <w:r>
                        <w:fldChar w:fldCharType="end"/>
                      </w:r>
                      <w:r>
                        <w:t xml:space="preserve"> Antarmuka Profile Guru</w:t>
                      </w:r>
                      <w:bookmarkEnd w:id="2355"/>
                    </w:p>
                  </w:txbxContent>
                </v:textbox>
                <w10:wrap anchorx="margin"/>
              </v:shape>
            </w:pict>
          </mc:Fallback>
        </mc:AlternateContent>
      </w:r>
    </w:p>
    <w:p w14:paraId="7F1ADCCC" w14:textId="39017099" w:rsidR="00D3729B" w:rsidRDefault="00B937F2" w:rsidP="00B937F2">
      <w:pPr>
        <w:tabs>
          <w:tab w:val="left" w:pos="3307"/>
          <w:tab w:val="center" w:pos="3968"/>
        </w:tabs>
        <w:jc w:val="left"/>
      </w:pPr>
      <w:r>
        <w:tab/>
      </w:r>
    </w:p>
    <w:p w14:paraId="3BFDB0DE" w14:textId="4B15C0BD" w:rsidR="00C570CE" w:rsidRPr="00A56BCA" w:rsidRDefault="00AB7B78">
      <w:pPr>
        <w:pStyle w:val="ListParagraph"/>
        <w:numPr>
          <w:ilvl w:val="0"/>
          <w:numId w:val="43"/>
        </w:numPr>
        <w:shd w:val="clear" w:color="auto" w:fill="FFFFFF" w:themeFill="background1"/>
        <w:ind w:left="426"/>
        <w:rPr>
          <w:rFonts w:eastAsia="Calibri"/>
          <w:b/>
          <w:bCs/>
        </w:rPr>
        <w:pPrChange w:id="2356" w:author="Rafi Aziizi" w:date="2021-11-12T10:57:00Z">
          <w:pPr>
            <w:pStyle w:val="ListParagraph"/>
            <w:numPr>
              <w:numId w:val="43"/>
            </w:numPr>
            <w:shd w:val="clear" w:color="auto" w:fill="DBDBDB" w:themeFill="accent3" w:themeFillTint="66"/>
            <w:ind w:left="426" w:hanging="360"/>
          </w:pPr>
        </w:pPrChange>
      </w:pPr>
      <w:r>
        <w:rPr>
          <w:rFonts w:eastAsia="Calibri"/>
          <w:b/>
          <w:bCs/>
        </w:rPr>
        <w:t>Antarmuka</w:t>
      </w:r>
      <w:r w:rsidRPr="00A56BCA">
        <w:rPr>
          <w:rFonts w:eastAsia="Calibri"/>
          <w:b/>
          <w:bCs/>
        </w:rPr>
        <w:t xml:space="preserve"> </w:t>
      </w:r>
      <w:r w:rsidR="00C570CE" w:rsidRPr="00A56BCA">
        <w:rPr>
          <w:rFonts w:eastAsia="Calibri"/>
          <w:b/>
          <w:bCs/>
        </w:rPr>
        <w:t>Data Admin</w:t>
      </w:r>
      <w:del w:id="2357" w:author="Rafi Aziizi" w:date="2021-11-12T10:57:00Z">
        <w:r w:rsidR="00F90E48" w:rsidDel="00331B6F">
          <w:rPr>
            <w:rFonts w:eastAsia="Calibri"/>
            <w:b/>
            <w:bCs/>
          </w:rPr>
          <w:delText xml:space="preserve"> (REVISI</w:delText>
        </w:r>
      </w:del>
    </w:p>
    <w:p w14:paraId="57E8C518" w14:textId="66A8EA57" w:rsidR="00845F78" w:rsidRDefault="006E5616" w:rsidP="000F7801">
      <w:pPr>
        <w:pStyle w:val="ListParagraph"/>
        <w:ind w:left="0" w:firstLine="426"/>
        <w:rPr>
          <w:rFonts w:eastAsia="Calibri"/>
        </w:rPr>
      </w:pPr>
      <w:r>
        <w:rPr>
          <w:rFonts w:eastAsia="Calibri"/>
        </w:rPr>
        <w:t xml:space="preserve">Rancangan halaman data admin akan menampilkan seluruh </w:t>
      </w:r>
      <w:r w:rsidRPr="00B937F2">
        <w:rPr>
          <w:rFonts w:eastAsia="Calibri"/>
          <w:i/>
          <w:iCs/>
        </w:rPr>
        <w:t xml:space="preserve">user </w:t>
      </w:r>
      <w:r>
        <w:rPr>
          <w:rFonts w:eastAsia="Calibri"/>
        </w:rPr>
        <w:t xml:space="preserve">yang dapat menggunakan </w:t>
      </w:r>
      <w:r w:rsidR="000F7801">
        <w:rPr>
          <w:rFonts w:eastAsia="Calibri"/>
        </w:rPr>
        <w:t>sistem. Namun, halaman ini hanya akan ditampilkan apabila hak a</w:t>
      </w:r>
      <w:r w:rsidR="00A56BCA">
        <w:rPr>
          <w:rFonts w:eastAsia="Calibri"/>
        </w:rPr>
        <w:t>k</w:t>
      </w:r>
      <w:r w:rsidR="000F7801">
        <w:rPr>
          <w:rFonts w:eastAsia="Calibri"/>
        </w:rPr>
        <w:t xml:space="preserve">ses yang digunakan </w:t>
      </w:r>
      <w:r w:rsidR="00971251">
        <w:rPr>
          <w:rFonts w:eastAsia="Calibri"/>
        </w:rPr>
        <w:t>admin</w:t>
      </w:r>
      <w:r w:rsidR="000F7801">
        <w:rPr>
          <w:rFonts w:eastAsia="Calibri"/>
        </w:rPr>
        <w:t xml:space="preserve"> yaitu sebagai guru BK. Sehingga guru BK dapat melakukan tambah data ataupun hapus data admin.</w:t>
      </w:r>
    </w:p>
    <w:p w14:paraId="547EF449" w14:textId="0730840F" w:rsidR="00A56BCA" w:rsidRDefault="00436D78" w:rsidP="009E085A">
      <w:pPr>
        <w:jc w:val="center"/>
      </w:pPr>
      <w:r>
        <w:rPr>
          <w:noProof/>
        </w:rPr>
        <w:drawing>
          <wp:anchor distT="0" distB="0" distL="114300" distR="114300" simplePos="0" relativeHeight="251859456" behindDoc="1" locked="0" layoutInCell="1" allowOverlap="1" wp14:anchorId="7D1D9429" wp14:editId="2F54C44F">
            <wp:simplePos x="0" y="0"/>
            <wp:positionH relativeFrom="margin">
              <wp:posOffset>431800</wp:posOffset>
            </wp:positionH>
            <wp:positionV relativeFrom="paragraph">
              <wp:posOffset>22113</wp:posOffset>
            </wp:positionV>
            <wp:extent cx="4177590" cy="2379600"/>
            <wp:effectExtent l="0" t="0" r="0" b="1905"/>
            <wp:wrapNone/>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177590" cy="2379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71CA1A6" w14:textId="6AB98EF3" w:rsidR="00A56BCA" w:rsidRDefault="00A56BCA" w:rsidP="009E085A">
      <w:pPr>
        <w:jc w:val="center"/>
      </w:pPr>
    </w:p>
    <w:p w14:paraId="522CBEF0" w14:textId="6A4FBD28" w:rsidR="00DE13F7" w:rsidRDefault="00DE13F7" w:rsidP="009E085A">
      <w:pPr>
        <w:jc w:val="center"/>
      </w:pPr>
    </w:p>
    <w:p w14:paraId="1018A94F" w14:textId="30A38DEF" w:rsidR="00A56BCA" w:rsidRDefault="00A56BCA" w:rsidP="009E085A">
      <w:pPr>
        <w:jc w:val="center"/>
      </w:pPr>
    </w:p>
    <w:p w14:paraId="0D88CB17" w14:textId="53E3ECD9" w:rsidR="00A56BCA" w:rsidRDefault="00A56BCA" w:rsidP="009E085A">
      <w:pPr>
        <w:jc w:val="center"/>
      </w:pPr>
    </w:p>
    <w:p w14:paraId="6A022336" w14:textId="6F0DBB69" w:rsidR="00A56BCA" w:rsidRDefault="00A56BCA" w:rsidP="009E085A">
      <w:pPr>
        <w:jc w:val="center"/>
      </w:pPr>
    </w:p>
    <w:p w14:paraId="7E3C0C9C" w14:textId="77777777" w:rsidR="00B937F2" w:rsidRDefault="00B937F2" w:rsidP="009E085A">
      <w:pPr>
        <w:jc w:val="center"/>
      </w:pPr>
    </w:p>
    <w:p w14:paraId="414DEA3A" w14:textId="77777777" w:rsidR="00B937F2" w:rsidRDefault="00B937F2" w:rsidP="009E085A">
      <w:pPr>
        <w:jc w:val="center"/>
      </w:pPr>
    </w:p>
    <w:p w14:paraId="054B4562" w14:textId="77777777" w:rsidR="00B937F2" w:rsidRDefault="00B937F2" w:rsidP="009E085A">
      <w:pPr>
        <w:jc w:val="center"/>
      </w:pPr>
    </w:p>
    <w:p w14:paraId="7CDBA174" w14:textId="651F8557" w:rsidR="00A56BCA" w:rsidRDefault="00B937F2" w:rsidP="009E085A">
      <w:pPr>
        <w:jc w:val="center"/>
      </w:pPr>
      <w:r>
        <w:rPr>
          <w:noProof/>
        </w:rPr>
        <mc:AlternateContent>
          <mc:Choice Requires="wps">
            <w:drawing>
              <wp:anchor distT="0" distB="0" distL="114300" distR="114300" simplePos="0" relativeHeight="251772416" behindDoc="1" locked="0" layoutInCell="1" allowOverlap="1" wp14:anchorId="08C71D92" wp14:editId="70095E69">
                <wp:simplePos x="0" y="0"/>
                <wp:positionH relativeFrom="margin">
                  <wp:align>center</wp:align>
                </wp:positionH>
                <wp:positionV relativeFrom="paragraph">
                  <wp:posOffset>57297</wp:posOffset>
                </wp:positionV>
                <wp:extent cx="4049867" cy="635"/>
                <wp:effectExtent l="0" t="0" r="8255" b="8255"/>
                <wp:wrapNone/>
                <wp:docPr id="102" name="Text Box 102"/>
                <wp:cNvGraphicFramePr/>
                <a:graphic xmlns:a="http://schemas.openxmlformats.org/drawingml/2006/main">
                  <a:graphicData uri="http://schemas.microsoft.com/office/word/2010/wordprocessingShape">
                    <wps:wsp>
                      <wps:cNvSpPr txBox="1"/>
                      <wps:spPr>
                        <a:xfrm>
                          <a:off x="0" y="0"/>
                          <a:ext cx="4049867" cy="635"/>
                        </a:xfrm>
                        <a:prstGeom prst="rect">
                          <a:avLst/>
                        </a:prstGeom>
                        <a:solidFill>
                          <a:prstClr val="white"/>
                        </a:solidFill>
                        <a:ln>
                          <a:noFill/>
                        </a:ln>
                      </wps:spPr>
                      <wps:txbx>
                        <w:txbxContent>
                          <w:p w14:paraId="529E7F98" w14:textId="613B92D1" w:rsidR="001F2641" w:rsidRPr="002828D8" w:rsidRDefault="001F2641" w:rsidP="00A56BCA">
                            <w:pPr>
                              <w:pStyle w:val="Caption"/>
                              <w:jc w:val="center"/>
                              <w:rPr>
                                <w:noProof/>
                                <w:sz w:val="24"/>
                                <w:szCs w:val="24"/>
                              </w:rPr>
                            </w:pPr>
                            <w:bookmarkStart w:id="2358" w:name="_Toc83115842"/>
                            <w:r>
                              <w:t xml:space="preserve">Gambar 3. </w:t>
                            </w:r>
                            <w:r>
                              <w:fldChar w:fldCharType="begin"/>
                            </w:r>
                            <w:r>
                              <w:instrText xml:space="preserve"> SEQ Gambar_3. \* ARABIC </w:instrText>
                            </w:r>
                            <w:r>
                              <w:fldChar w:fldCharType="separate"/>
                            </w:r>
                            <w:r>
                              <w:rPr>
                                <w:noProof/>
                              </w:rPr>
                              <w:t>29</w:t>
                            </w:r>
                            <w:r>
                              <w:fldChar w:fldCharType="end"/>
                            </w:r>
                            <w:r>
                              <w:t xml:space="preserve"> Antarmuka Data Admin</w:t>
                            </w:r>
                            <w:bookmarkEnd w:id="23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8C71D92" id="Text Box 102" o:spid="_x0000_s1059" type="#_x0000_t202" style="position:absolute;left:0;text-align:left;margin-left:0;margin-top:4.5pt;width:318.9pt;height:.05pt;z-index:-2515440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" stroked="f">
                <v:textbox style="mso-fit-shape-to-text:t" inset="0,0,0,0">
                  <w:txbxContent>
                    <w:p w14:paraId="529E7F98" w14:textId="613B92D1" w:rsidR="001F2641" w:rsidRPr="002828D8" w:rsidRDefault="001F2641" w:rsidP="00A56BCA">
                      <w:pPr>
                        <w:pStyle w:val="Caption"/>
                        <w:jc w:val="center"/>
                        <w:rPr>
                          <w:noProof/>
                          <w:sz w:val="24"/>
                          <w:szCs w:val="24"/>
                        </w:rPr>
                      </w:pPr>
                      <w:bookmarkStart w:id="2359" w:name="_Toc83115842"/>
                      <w:r>
                        <w:t xml:space="preserve">Gambar 3. </w:t>
                      </w:r>
                      <w:r>
                        <w:fldChar w:fldCharType="begin"/>
                      </w:r>
                      <w:r>
                        <w:instrText xml:space="preserve"> SEQ Gambar_3. \* ARABIC </w:instrText>
                      </w:r>
                      <w:r>
                        <w:fldChar w:fldCharType="separate"/>
                      </w:r>
                      <w:r>
                        <w:rPr>
                          <w:noProof/>
                        </w:rPr>
                        <w:t>29</w:t>
                      </w:r>
                      <w:r>
                        <w:fldChar w:fldCharType="end"/>
                      </w:r>
                      <w:r>
                        <w:t xml:space="preserve"> Antarmuka Data Admin</w:t>
                      </w:r>
                      <w:bookmarkEnd w:id="2359"/>
                    </w:p>
                  </w:txbxContent>
                </v:textbox>
                <w10:wrap anchorx="margin"/>
              </v:shape>
            </w:pict>
          </mc:Fallback>
        </mc:AlternateContent>
      </w:r>
    </w:p>
    <w:p w14:paraId="122F5D4D" w14:textId="5F0F0433" w:rsidR="00B937F2" w:rsidRDefault="00AB7B78" w:rsidP="00B937F2">
      <w:pPr>
        <w:pStyle w:val="ListParagraph"/>
        <w:numPr>
          <w:ilvl w:val="0"/>
          <w:numId w:val="43"/>
        </w:numPr>
        <w:ind w:left="426"/>
        <w:rPr>
          <w:rFonts w:eastAsia="Calibri"/>
          <w:b/>
          <w:bCs/>
        </w:rPr>
      </w:pPr>
      <w:r>
        <w:rPr>
          <w:rFonts w:eastAsia="Calibri"/>
          <w:b/>
          <w:bCs/>
        </w:rPr>
        <w:t xml:space="preserve">Antarmuka </w:t>
      </w:r>
      <w:r w:rsidR="00B937F2">
        <w:rPr>
          <w:rFonts w:eastAsia="Calibri"/>
          <w:b/>
          <w:bCs/>
        </w:rPr>
        <w:t>Kelola Semester</w:t>
      </w:r>
    </w:p>
    <w:p w14:paraId="7C77B929" w14:textId="3F859A30" w:rsidR="00B937F2" w:rsidRDefault="00B937F2" w:rsidP="00B937F2">
      <w:pPr>
        <w:pStyle w:val="ListParagraph"/>
        <w:ind w:left="0" w:firstLine="426"/>
        <w:rPr>
          <w:rFonts w:eastAsia="Calibri"/>
        </w:rPr>
      </w:pPr>
      <w:r w:rsidRPr="00B937F2">
        <w:rPr>
          <w:rFonts w:eastAsia="Calibri"/>
        </w:rPr>
        <w:lastRenderedPageBreak/>
        <w:t xml:space="preserve">Rancangan pada halaman ini akan digunakan untuk menampikan </w:t>
      </w:r>
      <w:r w:rsidR="005516E7">
        <w:rPr>
          <w:rFonts w:eastAsia="Calibri"/>
        </w:rPr>
        <w:t>dan melakukan pengaturan terhadap semester yang akan dijalankan sehingga pada halamn ini dapat dilakukan penambahan, pembaharuan serta penghapusan data.</w:t>
      </w:r>
    </w:p>
    <w:p w14:paraId="69594C73" w14:textId="760F7245" w:rsidR="005516E7" w:rsidRPr="005516E7" w:rsidRDefault="005516E7" w:rsidP="005516E7">
      <w:pPr>
        <w:rPr>
          <w:rFonts w:eastAsia="Calibri"/>
          <w:b/>
          <w:bCs/>
        </w:rPr>
      </w:pPr>
      <w:r>
        <w:rPr>
          <w:noProof/>
        </w:rPr>
        <mc:AlternateContent>
          <mc:Choice Requires="wps">
            <w:drawing>
              <wp:anchor distT="0" distB="0" distL="114300" distR="114300" simplePos="0" relativeHeight="251853312" behindDoc="1" locked="0" layoutInCell="1" allowOverlap="1" wp14:anchorId="3825B44D" wp14:editId="499FAB2A">
                <wp:simplePos x="0" y="0"/>
                <wp:positionH relativeFrom="column">
                  <wp:posOffset>398145</wp:posOffset>
                </wp:positionH>
                <wp:positionV relativeFrom="paragraph">
                  <wp:posOffset>2500630</wp:posOffset>
                </wp:positionV>
                <wp:extent cx="4290060" cy="635"/>
                <wp:effectExtent l="0" t="0" r="0" b="0"/>
                <wp:wrapNone/>
                <wp:docPr id="287" name="Text Box 287"/>
                <wp:cNvGraphicFramePr/>
                <a:graphic xmlns:a="http://schemas.openxmlformats.org/drawingml/2006/main">
                  <a:graphicData uri="http://schemas.microsoft.com/office/word/2010/wordprocessingShape">
                    <wps:wsp>
                      <wps:cNvSpPr txBox="1"/>
                      <wps:spPr>
                        <a:xfrm>
                          <a:off x="0" y="0"/>
                          <a:ext cx="4290060" cy="635"/>
                        </a:xfrm>
                        <a:prstGeom prst="rect">
                          <a:avLst/>
                        </a:prstGeom>
                        <a:solidFill>
                          <a:prstClr val="white"/>
                        </a:solidFill>
                        <a:ln>
                          <a:noFill/>
                        </a:ln>
                      </wps:spPr>
                      <wps:txbx>
                        <w:txbxContent>
                          <w:p w14:paraId="0B70B2F2" w14:textId="0917D43F" w:rsidR="001F2641" w:rsidRPr="00F6449D" w:rsidRDefault="001F2641" w:rsidP="005516E7">
                            <w:pPr>
                              <w:pStyle w:val="Caption"/>
                              <w:jc w:val="center"/>
                              <w:rPr>
                                <w:noProof/>
                                <w:sz w:val="24"/>
                                <w:szCs w:val="24"/>
                              </w:rPr>
                            </w:pPr>
                            <w:r>
                              <w:t xml:space="preserve">Gambar 3. </w:t>
                            </w:r>
                            <w:r>
                              <w:fldChar w:fldCharType="begin"/>
                            </w:r>
                            <w:r>
                              <w:instrText xml:space="preserve"> SEQ Gambar_3. \* ARABIC </w:instrText>
                            </w:r>
                            <w:r>
                              <w:fldChar w:fldCharType="separate"/>
                            </w:r>
                            <w:r>
                              <w:rPr>
                                <w:noProof/>
                              </w:rPr>
                              <w:t>30</w:t>
                            </w:r>
                            <w:r>
                              <w:fldChar w:fldCharType="end"/>
                            </w:r>
                            <w:r>
                              <w:t xml:space="preserve"> Antarmuka Kelola Semester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25B44D" id="Text Box 287" o:spid="_x0000_s1060" type="#_x0000_t202" style="position:absolute;left:0;text-align:left;margin-left:31.35pt;margin-top:196.9pt;width:337.8pt;height:.05pt;z-index:-251463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" stroked="f">
                <v:textbox style="mso-fit-shape-to-text:t" inset="0,0,0,0">
                  <w:txbxContent>
                    <w:p w14:paraId="0B70B2F2" w14:textId="0917D43F" w:rsidR="001F2641" w:rsidRPr="00F6449D" w:rsidRDefault="001F2641" w:rsidP="005516E7">
                      <w:pPr>
                        <w:pStyle w:val="Caption"/>
                        <w:jc w:val="center"/>
                        <w:rPr>
                          <w:noProof/>
                          <w:sz w:val="24"/>
                          <w:szCs w:val="24"/>
                        </w:rPr>
                      </w:pPr>
                      <w:r>
                        <w:t xml:space="preserve">Gambar 3. </w:t>
                      </w:r>
                      <w:r>
                        <w:fldChar w:fldCharType="begin"/>
                      </w:r>
                      <w:r>
                        <w:instrText xml:space="preserve"> SEQ Gambar_3. \* ARABIC </w:instrText>
                      </w:r>
                      <w:r>
                        <w:fldChar w:fldCharType="separate"/>
                      </w:r>
                      <w:r>
                        <w:rPr>
                          <w:noProof/>
                        </w:rPr>
                        <w:t>30</w:t>
                      </w:r>
                      <w:r>
                        <w:fldChar w:fldCharType="end"/>
                      </w:r>
                      <w:r>
                        <w:t xml:space="preserve"> Antarmuka Kelola Semester</w:t>
                      </w:r>
                    </w:p>
                  </w:txbxContent>
                </v:textbox>
              </v:shape>
            </w:pict>
          </mc:Fallback>
        </mc:AlternateContent>
      </w:r>
    </w:p>
    <w:p w14:paraId="3028FB59" w14:textId="6A3AA45A" w:rsidR="00B937F2" w:rsidRDefault="00B937F2" w:rsidP="00B937F2">
      <w:pPr>
        <w:pStyle w:val="ListParagraph"/>
        <w:ind w:left="426"/>
        <w:rPr>
          <w:rFonts w:eastAsia="Calibri"/>
          <w:b/>
          <w:bCs/>
        </w:rPr>
      </w:pPr>
    </w:p>
    <w:p w14:paraId="66C00FC6" w14:textId="6457AA9C" w:rsidR="005516E7" w:rsidRDefault="003748F7" w:rsidP="00B937F2">
      <w:pPr>
        <w:pStyle w:val="ListParagraph"/>
        <w:ind w:left="426"/>
        <w:rPr>
          <w:rFonts w:eastAsia="Calibri"/>
          <w:b/>
          <w:bCs/>
        </w:rPr>
      </w:pPr>
      <w:r>
        <w:rPr>
          <w:noProof/>
        </w:rPr>
        <mc:AlternateContent>
          <mc:Choice Requires="wps">
            <w:drawing>
              <wp:anchor distT="0" distB="0" distL="114300" distR="114300" simplePos="0" relativeHeight="251862528" behindDoc="1" locked="0" layoutInCell="1" allowOverlap="1" wp14:anchorId="123913AB" wp14:editId="01130EB2">
                <wp:simplePos x="0" y="0"/>
                <wp:positionH relativeFrom="column">
                  <wp:posOffset>421640</wp:posOffset>
                </wp:positionH>
                <wp:positionV relativeFrom="paragraph">
                  <wp:posOffset>2432685</wp:posOffset>
                </wp:positionV>
                <wp:extent cx="4177030" cy="635"/>
                <wp:effectExtent l="0" t="0" r="0" b="0"/>
                <wp:wrapNone/>
                <wp:docPr id="302" name="Text Box 302"/>
                <wp:cNvGraphicFramePr/>
                <a:graphic xmlns:a="http://schemas.openxmlformats.org/drawingml/2006/main">
                  <a:graphicData uri="http://schemas.microsoft.com/office/word/2010/wordprocessingShape">
                    <wps:wsp>
                      <wps:cNvSpPr txBox="1"/>
                      <wps:spPr>
                        <a:xfrm>
                          <a:off x="0" y="0"/>
                          <a:ext cx="4177030" cy="635"/>
                        </a:xfrm>
                        <a:prstGeom prst="rect">
                          <a:avLst/>
                        </a:prstGeom>
                        <a:solidFill>
                          <a:prstClr val="white"/>
                        </a:solidFill>
                        <a:ln>
                          <a:noFill/>
                        </a:ln>
                      </wps:spPr>
                      <wps:txbx>
                        <w:txbxContent>
                          <w:p w14:paraId="75C0D33A" w14:textId="26CB36AC" w:rsidR="001F2641" w:rsidRPr="00B03FA0" w:rsidRDefault="001F2641" w:rsidP="003748F7">
                            <w:pPr>
                              <w:pStyle w:val="Caption"/>
                              <w:jc w:val="center"/>
                              <w:rPr>
                                <w:noProof/>
                                <w:sz w:val="24"/>
                                <w:szCs w:val="24"/>
                              </w:rPr>
                            </w:pPr>
                            <w:r>
                              <w:t xml:space="preserve">Gambar 3. </w:t>
                            </w:r>
                            <w:r>
                              <w:fldChar w:fldCharType="begin"/>
                            </w:r>
                            <w:r>
                              <w:instrText xml:space="preserve"> SEQ Gambar_3. \* ARABIC </w:instrText>
                            </w:r>
                            <w:r>
                              <w:fldChar w:fldCharType="separate"/>
                            </w:r>
                            <w:r>
                              <w:rPr>
                                <w:noProof/>
                              </w:rPr>
                              <w:t>31</w:t>
                            </w:r>
                            <w:r>
                              <w:fldChar w:fldCharType="end"/>
                            </w:r>
                            <w:r>
                              <w:t xml:space="preserve"> Antarmuka Kelola Semester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3913AB" id="Text Box 302" o:spid="_x0000_s1061" type="#_x0000_t202" style="position:absolute;left:0;text-align:left;margin-left:33.2pt;margin-top:191.55pt;width:328.9pt;height:.05pt;z-index:-251453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" stroked="f">
                <v:textbox style="mso-fit-shape-to-text:t" inset="0,0,0,0">
                  <w:txbxContent>
                    <w:p w14:paraId="75C0D33A" w14:textId="26CB36AC" w:rsidR="001F2641" w:rsidRPr="00B03FA0" w:rsidRDefault="001F2641" w:rsidP="003748F7">
                      <w:pPr>
                        <w:pStyle w:val="Caption"/>
                        <w:jc w:val="center"/>
                        <w:rPr>
                          <w:noProof/>
                          <w:sz w:val="24"/>
                          <w:szCs w:val="24"/>
                        </w:rPr>
                      </w:pPr>
                      <w:r>
                        <w:t xml:space="preserve">Gambar 3. </w:t>
                      </w:r>
                      <w:r>
                        <w:fldChar w:fldCharType="begin"/>
                      </w:r>
                      <w:r>
                        <w:instrText xml:space="preserve"> SEQ Gambar_3. \* ARABIC </w:instrText>
                      </w:r>
                      <w:r>
                        <w:fldChar w:fldCharType="separate"/>
                      </w:r>
                      <w:r>
                        <w:rPr>
                          <w:noProof/>
                        </w:rPr>
                        <w:t>31</w:t>
                      </w:r>
                      <w:r>
                        <w:fldChar w:fldCharType="end"/>
                      </w:r>
                      <w:r>
                        <w:t xml:space="preserve"> Antarmuka Kelola Semester</w:t>
                      </w:r>
                    </w:p>
                  </w:txbxContent>
                </v:textbox>
              </v:shape>
            </w:pict>
          </mc:Fallback>
        </mc:AlternateContent>
      </w:r>
      <w:r>
        <w:rPr>
          <w:noProof/>
        </w:rPr>
        <w:drawing>
          <wp:anchor distT="0" distB="0" distL="114300" distR="114300" simplePos="0" relativeHeight="251860480" behindDoc="1" locked="0" layoutInCell="1" allowOverlap="1" wp14:anchorId="314F396E" wp14:editId="77EA6FC3">
            <wp:simplePos x="0" y="0"/>
            <wp:positionH relativeFrom="margin">
              <wp:posOffset>421752</wp:posOffset>
            </wp:positionH>
            <wp:positionV relativeFrom="paragraph">
              <wp:posOffset>-3810</wp:posOffset>
            </wp:positionV>
            <wp:extent cx="4177590" cy="2379600"/>
            <wp:effectExtent l="0" t="0" r="0" b="1905"/>
            <wp:wrapNone/>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177590" cy="2379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607E365" w14:textId="5DE01B96" w:rsidR="005516E7" w:rsidRDefault="005516E7" w:rsidP="00B937F2">
      <w:pPr>
        <w:pStyle w:val="ListParagraph"/>
        <w:ind w:left="426"/>
        <w:rPr>
          <w:rFonts w:eastAsia="Calibri"/>
          <w:b/>
          <w:bCs/>
        </w:rPr>
      </w:pPr>
    </w:p>
    <w:p w14:paraId="7AC91421" w14:textId="0F162662" w:rsidR="005516E7" w:rsidRDefault="005516E7" w:rsidP="00B937F2">
      <w:pPr>
        <w:pStyle w:val="ListParagraph"/>
        <w:ind w:left="426"/>
        <w:rPr>
          <w:rFonts w:eastAsia="Calibri"/>
          <w:b/>
          <w:bCs/>
        </w:rPr>
      </w:pPr>
    </w:p>
    <w:p w14:paraId="5FCB42C2" w14:textId="13CCFF6B" w:rsidR="005516E7" w:rsidRDefault="005516E7" w:rsidP="00B937F2">
      <w:pPr>
        <w:pStyle w:val="ListParagraph"/>
        <w:ind w:left="426"/>
        <w:rPr>
          <w:rFonts w:eastAsia="Calibri"/>
          <w:b/>
          <w:bCs/>
        </w:rPr>
      </w:pPr>
    </w:p>
    <w:p w14:paraId="3A6F77C6" w14:textId="1168C926" w:rsidR="005516E7" w:rsidRDefault="005516E7" w:rsidP="00B937F2">
      <w:pPr>
        <w:pStyle w:val="ListParagraph"/>
        <w:ind w:left="426"/>
        <w:rPr>
          <w:rFonts w:eastAsia="Calibri"/>
          <w:b/>
          <w:bCs/>
        </w:rPr>
      </w:pPr>
    </w:p>
    <w:p w14:paraId="7BF961BC" w14:textId="29276C93" w:rsidR="003748F7" w:rsidRDefault="003748F7" w:rsidP="00B937F2">
      <w:pPr>
        <w:pStyle w:val="ListParagraph"/>
        <w:ind w:left="426"/>
        <w:rPr>
          <w:rFonts w:eastAsia="Calibri"/>
          <w:b/>
          <w:bCs/>
        </w:rPr>
      </w:pPr>
    </w:p>
    <w:p w14:paraId="687CFFDE" w14:textId="1E70D7E5" w:rsidR="003748F7" w:rsidRDefault="003748F7" w:rsidP="00B937F2">
      <w:pPr>
        <w:pStyle w:val="ListParagraph"/>
        <w:ind w:left="426"/>
        <w:rPr>
          <w:rFonts w:eastAsia="Calibri"/>
          <w:b/>
          <w:bCs/>
        </w:rPr>
      </w:pPr>
    </w:p>
    <w:p w14:paraId="6A172369" w14:textId="14B66E54" w:rsidR="003748F7" w:rsidRDefault="003748F7" w:rsidP="00B937F2">
      <w:pPr>
        <w:pStyle w:val="ListParagraph"/>
        <w:ind w:left="426"/>
        <w:rPr>
          <w:rFonts w:eastAsia="Calibri"/>
          <w:b/>
          <w:bCs/>
        </w:rPr>
      </w:pPr>
    </w:p>
    <w:p w14:paraId="35B357AB" w14:textId="3C371C14" w:rsidR="003748F7" w:rsidRDefault="003748F7" w:rsidP="00B937F2">
      <w:pPr>
        <w:pStyle w:val="ListParagraph"/>
        <w:ind w:left="426"/>
        <w:rPr>
          <w:rFonts w:eastAsia="Calibri"/>
          <w:b/>
          <w:bCs/>
        </w:rPr>
      </w:pPr>
    </w:p>
    <w:p w14:paraId="293D06C1" w14:textId="77777777" w:rsidR="003748F7" w:rsidRDefault="003748F7" w:rsidP="00B937F2">
      <w:pPr>
        <w:pStyle w:val="ListParagraph"/>
        <w:ind w:left="426"/>
        <w:rPr>
          <w:rFonts w:eastAsia="Calibri"/>
          <w:b/>
          <w:bCs/>
        </w:rPr>
      </w:pPr>
    </w:p>
    <w:p w14:paraId="2E0C016E" w14:textId="311D2036" w:rsidR="00C570CE" w:rsidRPr="00A56BCA" w:rsidRDefault="00AB7B78" w:rsidP="00B937F2">
      <w:pPr>
        <w:pStyle w:val="ListParagraph"/>
        <w:numPr>
          <w:ilvl w:val="0"/>
          <w:numId w:val="43"/>
        </w:numPr>
        <w:ind w:left="426"/>
        <w:rPr>
          <w:rFonts w:eastAsia="Calibri"/>
          <w:b/>
          <w:bCs/>
        </w:rPr>
      </w:pPr>
      <w:r>
        <w:rPr>
          <w:rFonts w:eastAsia="Calibri"/>
          <w:b/>
          <w:bCs/>
        </w:rPr>
        <w:t>Antarmuka</w:t>
      </w:r>
      <w:r w:rsidRPr="00A56BCA">
        <w:rPr>
          <w:rFonts w:eastAsia="Calibri"/>
          <w:b/>
          <w:bCs/>
        </w:rPr>
        <w:t xml:space="preserve"> </w:t>
      </w:r>
      <w:r w:rsidR="00C570CE" w:rsidRPr="00A56BCA">
        <w:rPr>
          <w:rFonts w:eastAsia="Calibri"/>
          <w:b/>
          <w:bCs/>
        </w:rPr>
        <w:t>Absen</w:t>
      </w:r>
    </w:p>
    <w:p w14:paraId="07371D38" w14:textId="7EEB622F" w:rsidR="00971251" w:rsidRDefault="00971251" w:rsidP="00971251">
      <w:pPr>
        <w:pStyle w:val="ListParagraph"/>
        <w:ind w:left="0" w:firstLine="426"/>
        <w:rPr>
          <w:rFonts w:eastAsia="Calibri"/>
        </w:rPr>
      </w:pPr>
      <w:r>
        <w:rPr>
          <w:rFonts w:eastAsia="Calibri"/>
        </w:rPr>
        <w:t xml:space="preserve">Rancangan pada halaman ini akan digunakan untuk menampikan data </w:t>
      </w:r>
      <w:r w:rsidRPr="00971251">
        <w:rPr>
          <w:rFonts w:eastAsia="Calibri"/>
          <w:i/>
          <w:iCs/>
        </w:rPr>
        <w:t xml:space="preserve">real time </w:t>
      </w:r>
      <w:r>
        <w:rPr>
          <w:rFonts w:eastAsia="Calibri"/>
        </w:rPr>
        <w:t xml:space="preserve">absen siswa sesuai </w:t>
      </w:r>
      <w:r>
        <w:rPr>
          <w:rFonts w:eastAsia="Calibri"/>
          <w:i/>
          <w:iCs/>
        </w:rPr>
        <w:t xml:space="preserve">database. </w:t>
      </w:r>
      <w:r>
        <w:rPr>
          <w:rFonts w:eastAsia="Calibri"/>
        </w:rPr>
        <w:t>pada halaman ini admin dapat melakukan cari data berdasarkan NIS dan mengubah status.</w:t>
      </w:r>
    </w:p>
    <w:p w14:paraId="0DBC7E41" w14:textId="63FF38B2" w:rsidR="00A56BCA" w:rsidRDefault="003748F7" w:rsidP="009E085A">
      <w:pPr>
        <w:jc w:val="center"/>
        <w:rPr>
          <w:b/>
          <w:bCs/>
        </w:rPr>
      </w:pPr>
      <w:r>
        <w:rPr>
          <w:noProof/>
        </w:rPr>
        <w:drawing>
          <wp:anchor distT="0" distB="0" distL="114300" distR="114300" simplePos="0" relativeHeight="251863552" behindDoc="1" locked="0" layoutInCell="1" allowOverlap="1" wp14:anchorId="7CBB5D02" wp14:editId="35751C8C">
            <wp:simplePos x="0" y="0"/>
            <wp:positionH relativeFrom="margin">
              <wp:align>center</wp:align>
            </wp:positionH>
            <wp:positionV relativeFrom="paragraph">
              <wp:posOffset>4019</wp:posOffset>
            </wp:positionV>
            <wp:extent cx="4177590" cy="2379600"/>
            <wp:effectExtent l="0" t="0" r="0" b="1905"/>
            <wp:wrapNone/>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177590" cy="2379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12EE924" w14:textId="77777777" w:rsidR="003748F7" w:rsidRDefault="003748F7" w:rsidP="009E085A">
      <w:pPr>
        <w:jc w:val="center"/>
        <w:rPr>
          <w:b/>
          <w:bCs/>
        </w:rPr>
      </w:pPr>
    </w:p>
    <w:p w14:paraId="38E8B736" w14:textId="7D22F962" w:rsidR="00A56BCA" w:rsidRDefault="00A56BCA" w:rsidP="009E085A">
      <w:pPr>
        <w:jc w:val="center"/>
        <w:rPr>
          <w:b/>
          <w:bCs/>
        </w:rPr>
      </w:pPr>
    </w:p>
    <w:p w14:paraId="14C2B123" w14:textId="20B6ECB9" w:rsidR="00A56BCA" w:rsidRDefault="00A56BCA" w:rsidP="009E085A">
      <w:pPr>
        <w:jc w:val="center"/>
        <w:rPr>
          <w:b/>
          <w:bCs/>
        </w:rPr>
      </w:pPr>
    </w:p>
    <w:p w14:paraId="0E7D8B10" w14:textId="2AA8CB3C" w:rsidR="00FD5B17" w:rsidRDefault="00FD5B17" w:rsidP="009E085A">
      <w:pPr>
        <w:jc w:val="center"/>
        <w:rPr>
          <w:b/>
          <w:bCs/>
        </w:rPr>
      </w:pPr>
    </w:p>
    <w:p w14:paraId="1BF6C6EE" w14:textId="6E75A061" w:rsidR="00A56BCA" w:rsidRDefault="00A56BCA" w:rsidP="009E085A">
      <w:pPr>
        <w:jc w:val="center"/>
        <w:rPr>
          <w:b/>
          <w:bCs/>
        </w:rPr>
      </w:pPr>
    </w:p>
    <w:p w14:paraId="0E08D269" w14:textId="4DA4348C" w:rsidR="00A56BCA" w:rsidRDefault="00A56BCA" w:rsidP="009E085A">
      <w:pPr>
        <w:jc w:val="center"/>
        <w:rPr>
          <w:b/>
          <w:bCs/>
        </w:rPr>
      </w:pPr>
    </w:p>
    <w:p w14:paraId="65D818AD" w14:textId="57A9B322" w:rsidR="00A56BCA" w:rsidRDefault="00A56BCA" w:rsidP="009E085A">
      <w:pPr>
        <w:jc w:val="center"/>
        <w:rPr>
          <w:b/>
          <w:bCs/>
        </w:rPr>
      </w:pPr>
    </w:p>
    <w:p w14:paraId="277BD8A1" w14:textId="28DA9954" w:rsidR="00A56BCA" w:rsidRDefault="00A56BCA" w:rsidP="009E085A">
      <w:pPr>
        <w:jc w:val="center"/>
        <w:rPr>
          <w:b/>
          <w:bCs/>
        </w:rPr>
      </w:pPr>
    </w:p>
    <w:p w14:paraId="0978C7CA" w14:textId="5625BAC0" w:rsidR="00A56BCA" w:rsidRDefault="003748F7" w:rsidP="009E085A">
      <w:pPr>
        <w:jc w:val="center"/>
        <w:rPr>
          <w:b/>
          <w:bCs/>
        </w:rPr>
      </w:pPr>
      <w:r>
        <w:rPr>
          <w:noProof/>
        </w:rPr>
        <mc:AlternateContent>
          <mc:Choice Requires="wps">
            <w:drawing>
              <wp:anchor distT="0" distB="0" distL="114300" distR="114300" simplePos="0" relativeHeight="251775488" behindDoc="1" locked="0" layoutInCell="1" allowOverlap="1" wp14:anchorId="3B0C74E0" wp14:editId="007A3F74">
                <wp:simplePos x="0" y="0"/>
                <wp:positionH relativeFrom="margin">
                  <wp:align>center</wp:align>
                </wp:positionH>
                <wp:positionV relativeFrom="paragraph">
                  <wp:posOffset>46418</wp:posOffset>
                </wp:positionV>
                <wp:extent cx="4059555" cy="635"/>
                <wp:effectExtent l="0" t="0" r="0" b="8255"/>
                <wp:wrapNone/>
                <wp:docPr id="103" name="Text Box 103"/>
                <wp:cNvGraphicFramePr/>
                <a:graphic xmlns:a="http://schemas.openxmlformats.org/drawingml/2006/main">
                  <a:graphicData uri="http://schemas.microsoft.com/office/word/2010/wordprocessingShape">
                    <wps:wsp>
                      <wps:cNvSpPr txBox="1"/>
                      <wps:spPr>
                        <a:xfrm>
                          <a:off x="0" y="0"/>
                          <a:ext cx="4059555" cy="635"/>
                        </a:xfrm>
                        <a:prstGeom prst="rect">
                          <a:avLst/>
                        </a:prstGeom>
                        <a:solidFill>
                          <a:prstClr val="white"/>
                        </a:solidFill>
                        <a:ln>
                          <a:noFill/>
                        </a:ln>
                      </wps:spPr>
                      <wps:txbx>
                        <w:txbxContent>
                          <w:p w14:paraId="7A822503" w14:textId="45109C41" w:rsidR="001F2641" w:rsidRPr="00C60063" w:rsidRDefault="001F2641" w:rsidP="00C60063">
                            <w:pPr>
                              <w:pStyle w:val="Caption"/>
                              <w:jc w:val="center"/>
                            </w:pPr>
                            <w:bookmarkStart w:id="2360" w:name="_Toc83115843"/>
                            <w:r>
                              <w:t xml:space="preserve">Gambar 3. </w:t>
                            </w:r>
                            <w:r>
                              <w:fldChar w:fldCharType="begin"/>
                            </w:r>
                            <w:r>
                              <w:instrText xml:space="preserve"> SEQ Gambar_3. \* ARABIC </w:instrText>
                            </w:r>
                            <w:r>
                              <w:fldChar w:fldCharType="separate"/>
                            </w:r>
                            <w:r>
                              <w:rPr>
                                <w:noProof/>
                              </w:rPr>
                              <w:t>32</w:t>
                            </w:r>
                            <w:r>
                              <w:fldChar w:fldCharType="end"/>
                            </w:r>
                            <w:r>
                              <w:t xml:space="preserve"> Antarmuka Data Absen</w:t>
                            </w:r>
                            <w:bookmarkEnd w:id="23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B0C74E0" id="Text Box 103" o:spid="_x0000_s1062" type="#_x0000_t202" style="position:absolute;left:0;text-align:left;margin-left:0;margin-top:3.65pt;width:319.65pt;height:.05pt;z-index:-25154099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" stroked="f">
                <v:textbox style="mso-fit-shape-to-text:t" inset="0,0,0,0">
                  <w:txbxContent>
                    <w:p w14:paraId="7A822503" w14:textId="45109C41" w:rsidR="001F2641" w:rsidRPr="00C60063" w:rsidRDefault="001F2641" w:rsidP="00C60063">
                      <w:pPr>
                        <w:pStyle w:val="Caption"/>
                        <w:jc w:val="center"/>
                      </w:pPr>
                      <w:bookmarkStart w:id="2361" w:name="_Toc83115843"/>
                      <w:r>
                        <w:t xml:space="preserve">Gambar 3. </w:t>
                      </w:r>
                      <w:r>
                        <w:fldChar w:fldCharType="begin"/>
                      </w:r>
                      <w:r>
                        <w:instrText xml:space="preserve"> SEQ Gambar_3. \* ARABIC </w:instrText>
                      </w:r>
                      <w:r>
                        <w:fldChar w:fldCharType="separate"/>
                      </w:r>
                      <w:r>
                        <w:rPr>
                          <w:noProof/>
                        </w:rPr>
                        <w:t>32</w:t>
                      </w:r>
                      <w:r>
                        <w:fldChar w:fldCharType="end"/>
                      </w:r>
                      <w:r>
                        <w:t xml:space="preserve"> Antarmuka Data Absen</w:t>
                      </w:r>
                      <w:bookmarkEnd w:id="2361"/>
                    </w:p>
                  </w:txbxContent>
                </v:textbox>
                <w10:wrap anchorx="margin"/>
              </v:shape>
            </w:pict>
          </mc:Fallback>
        </mc:AlternateContent>
      </w:r>
    </w:p>
    <w:p w14:paraId="4A784B82" w14:textId="139433AA" w:rsidR="00C570CE" w:rsidRPr="00A56BCA" w:rsidRDefault="00AB7B78">
      <w:pPr>
        <w:pStyle w:val="ListParagraph"/>
        <w:numPr>
          <w:ilvl w:val="0"/>
          <w:numId w:val="43"/>
        </w:numPr>
        <w:shd w:val="clear" w:color="auto" w:fill="FFFFFF" w:themeFill="background1"/>
        <w:ind w:left="426"/>
        <w:rPr>
          <w:rFonts w:eastAsia="Calibri"/>
          <w:b/>
          <w:bCs/>
        </w:rPr>
        <w:pPrChange w:id="2362" w:author="Rafi Aziizi" w:date="2021-11-12T10:57:00Z">
          <w:pPr>
            <w:pStyle w:val="ListParagraph"/>
            <w:numPr>
              <w:numId w:val="43"/>
            </w:numPr>
            <w:shd w:val="clear" w:color="auto" w:fill="DBDBDB" w:themeFill="accent3" w:themeFillTint="66"/>
            <w:ind w:left="426" w:hanging="360"/>
          </w:pPr>
        </w:pPrChange>
      </w:pPr>
      <w:r>
        <w:rPr>
          <w:rFonts w:eastAsia="Calibri"/>
          <w:b/>
          <w:bCs/>
        </w:rPr>
        <w:t>Antarmuka</w:t>
      </w:r>
      <w:r w:rsidRPr="00A56BCA">
        <w:rPr>
          <w:rFonts w:eastAsia="Calibri"/>
          <w:b/>
          <w:bCs/>
        </w:rPr>
        <w:t xml:space="preserve"> </w:t>
      </w:r>
      <w:r w:rsidR="00C570CE" w:rsidRPr="00A56BCA">
        <w:rPr>
          <w:rFonts w:eastAsia="Calibri"/>
          <w:b/>
          <w:bCs/>
        </w:rPr>
        <w:t>Laporan Absen</w:t>
      </w:r>
      <w:r w:rsidR="00F90E48">
        <w:rPr>
          <w:rFonts w:eastAsia="Calibri"/>
          <w:b/>
          <w:bCs/>
        </w:rPr>
        <w:t xml:space="preserve"> </w:t>
      </w:r>
      <w:del w:id="2363" w:author="Rafi Aziizi" w:date="2021-11-12T10:57:00Z">
        <w:r w:rsidR="00F90E48" w:rsidDel="00331B6F">
          <w:rPr>
            <w:rFonts w:eastAsia="Calibri"/>
            <w:b/>
            <w:bCs/>
          </w:rPr>
          <w:delText>(DISCUSS</w:delText>
        </w:r>
      </w:del>
    </w:p>
    <w:p w14:paraId="17E82B70" w14:textId="008910C8" w:rsidR="00013D4B" w:rsidRDefault="00013D4B" w:rsidP="00FD5B17">
      <w:pPr>
        <w:pStyle w:val="ListParagraph"/>
        <w:ind w:left="0" w:firstLine="426"/>
        <w:rPr>
          <w:rFonts w:eastAsia="Calibri"/>
        </w:rPr>
      </w:pPr>
      <w:r>
        <w:rPr>
          <w:rFonts w:eastAsia="Calibri"/>
        </w:rPr>
        <w:lastRenderedPageBreak/>
        <w:t>Rancangan halaman laporan absen ini merupakan halaman yang akan berisikan</w:t>
      </w:r>
      <w:r w:rsidR="00FD5B17">
        <w:rPr>
          <w:rFonts w:eastAsia="Calibri"/>
        </w:rPr>
        <w:t xml:space="preserve"> laporan absen siswa </w:t>
      </w:r>
      <w:r w:rsidR="00A56BCA">
        <w:rPr>
          <w:rFonts w:eastAsia="Calibri"/>
        </w:rPr>
        <w:t xml:space="preserve">berdasarkan </w:t>
      </w:r>
      <w:r w:rsidR="00FD5B17">
        <w:rPr>
          <w:rFonts w:eastAsia="Calibri"/>
        </w:rPr>
        <w:t xml:space="preserve">perkelas </w:t>
      </w:r>
      <w:r w:rsidR="00A56BCA">
        <w:rPr>
          <w:rFonts w:eastAsia="Calibri"/>
        </w:rPr>
        <w:t xml:space="preserve">ataupun lainnya </w:t>
      </w:r>
      <w:r w:rsidR="00FD5B17">
        <w:rPr>
          <w:rFonts w:eastAsia="Calibri"/>
        </w:rPr>
        <w:t>yang digunakan untuk diberikan kepada walikelas masing-masing siswa.</w:t>
      </w:r>
      <w:r>
        <w:rPr>
          <w:rFonts w:eastAsia="Calibri"/>
        </w:rPr>
        <w:t xml:space="preserve"> </w:t>
      </w:r>
      <w:r w:rsidR="00FD5B17">
        <w:rPr>
          <w:rFonts w:eastAsia="Calibri"/>
        </w:rPr>
        <w:t>Pada laporan absen ini terdapat fitur untuk mencetak laporan.</w:t>
      </w:r>
    </w:p>
    <w:p w14:paraId="25557A56" w14:textId="5B42F921" w:rsidR="0052212A" w:rsidRDefault="0052212A" w:rsidP="00FD5B17">
      <w:pPr>
        <w:pStyle w:val="ListParagraph"/>
        <w:ind w:left="0" w:firstLine="426"/>
        <w:rPr>
          <w:rFonts w:eastAsia="Calibri"/>
        </w:rPr>
      </w:pPr>
    </w:p>
    <w:p w14:paraId="335C3BB2" w14:textId="77777777" w:rsidR="0052212A" w:rsidRDefault="0052212A" w:rsidP="00FD5B17">
      <w:pPr>
        <w:pStyle w:val="ListParagraph"/>
        <w:ind w:left="0" w:firstLine="426"/>
        <w:rPr>
          <w:rFonts w:eastAsia="Calibri"/>
        </w:rPr>
      </w:pPr>
    </w:p>
    <w:p w14:paraId="6A652A2A" w14:textId="14489FAC" w:rsidR="00EC722E" w:rsidRDefault="003748F7" w:rsidP="00FD5B17">
      <w:pPr>
        <w:pStyle w:val="ListParagraph"/>
        <w:ind w:left="0" w:firstLine="426"/>
        <w:rPr>
          <w:rFonts w:eastAsia="Calibri"/>
        </w:rPr>
      </w:pPr>
      <w:r>
        <w:rPr>
          <w:noProof/>
        </w:rPr>
        <w:drawing>
          <wp:anchor distT="0" distB="0" distL="114300" distR="114300" simplePos="0" relativeHeight="251864576" behindDoc="1" locked="0" layoutInCell="1" allowOverlap="1" wp14:anchorId="3ECACEA7" wp14:editId="6FF8EF66">
            <wp:simplePos x="0" y="0"/>
            <wp:positionH relativeFrom="margin">
              <wp:align>center</wp:align>
            </wp:positionH>
            <wp:positionV relativeFrom="paragraph">
              <wp:posOffset>-3175</wp:posOffset>
            </wp:positionV>
            <wp:extent cx="4177590" cy="2379600"/>
            <wp:effectExtent l="0" t="0" r="0" b="1905"/>
            <wp:wrapNone/>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177590" cy="2379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1223CBC" w14:textId="77777777" w:rsidR="003748F7" w:rsidRDefault="003748F7" w:rsidP="00FD5B17">
      <w:pPr>
        <w:pStyle w:val="ListParagraph"/>
        <w:ind w:left="0" w:firstLine="426"/>
        <w:rPr>
          <w:rFonts w:eastAsia="Calibri"/>
        </w:rPr>
      </w:pPr>
    </w:p>
    <w:p w14:paraId="6741A649" w14:textId="0B415145" w:rsidR="00A56BCA" w:rsidRDefault="00A56BCA" w:rsidP="009E085A"/>
    <w:p w14:paraId="602783D5" w14:textId="77777777" w:rsidR="00A56BCA" w:rsidRDefault="00A56BCA" w:rsidP="009E085A"/>
    <w:p w14:paraId="091F8D54" w14:textId="48936015" w:rsidR="00A56BCA" w:rsidRDefault="00A56BCA" w:rsidP="009E085A"/>
    <w:p w14:paraId="7F84DBF7" w14:textId="3D6E345A" w:rsidR="00FD5B17" w:rsidRDefault="00FD5B17" w:rsidP="009E085A"/>
    <w:p w14:paraId="47DB33F1" w14:textId="25322F13" w:rsidR="00A56BCA" w:rsidRDefault="00A56BCA" w:rsidP="009E085A"/>
    <w:p w14:paraId="1144C213" w14:textId="15D60209" w:rsidR="00A56BCA" w:rsidRDefault="00A56BCA" w:rsidP="009E085A"/>
    <w:p w14:paraId="4E18D069" w14:textId="3139E919" w:rsidR="00A56BCA" w:rsidRDefault="00A56BCA" w:rsidP="009E085A"/>
    <w:p w14:paraId="06FFF7BD" w14:textId="5380811F" w:rsidR="00A56BCA" w:rsidRDefault="003748F7" w:rsidP="009E085A">
      <w:r>
        <w:rPr>
          <w:noProof/>
        </w:rPr>
        <mc:AlternateContent>
          <mc:Choice Requires="wps">
            <w:drawing>
              <wp:anchor distT="0" distB="0" distL="114300" distR="114300" simplePos="0" relativeHeight="251778560" behindDoc="1" locked="0" layoutInCell="1" allowOverlap="1" wp14:anchorId="72E99466" wp14:editId="03E669D1">
                <wp:simplePos x="0" y="0"/>
                <wp:positionH relativeFrom="margin">
                  <wp:align>center</wp:align>
                </wp:positionH>
                <wp:positionV relativeFrom="paragraph">
                  <wp:posOffset>33829</wp:posOffset>
                </wp:positionV>
                <wp:extent cx="4386580" cy="635"/>
                <wp:effectExtent l="0" t="0" r="0" b="8255"/>
                <wp:wrapNone/>
                <wp:docPr id="104" name="Text Box 104"/>
                <wp:cNvGraphicFramePr/>
                <a:graphic xmlns:a="http://schemas.openxmlformats.org/drawingml/2006/main">
                  <a:graphicData uri="http://schemas.microsoft.com/office/word/2010/wordprocessingShape">
                    <wps:wsp>
                      <wps:cNvSpPr txBox="1"/>
                      <wps:spPr>
                        <a:xfrm>
                          <a:off x="0" y="0"/>
                          <a:ext cx="4386580" cy="635"/>
                        </a:xfrm>
                        <a:prstGeom prst="rect">
                          <a:avLst/>
                        </a:prstGeom>
                        <a:solidFill>
                          <a:prstClr val="white"/>
                        </a:solidFill>
                        <a:ln>
                          <a:noFill/>
                        </a:ln>
                      </wps:spPr>
                      <wps:txbx>
                        <w:txbxContent>
                          <w:p w14:paraId="272D498E" w14:textId="6CE10799" w:rsidR="001F2641" w:rsidRPr="006014A1" w:rsidRDefault="001F2641" w:rsidP="00A56BCA">
                            <w:pPr>
                              <w:pStyle w:val="Caption"/>
                              <w:jc w:val="center"/>
                              <w:rPr>
                                <w:noProof/>
                                <w:sz w:val="24"/>
                                <w:szCs w:val="24"/>
                              </w:rPr>
                            </w:pPr>
                            <w:bookmarkStart w:id="2364" w:name="_Toc83115844"/>
                            <w:r>
                              <w:t xml:space="preserve">Gambar 3. </w:t>
                            </w:r>
                            <w:r>
                              <w:fldChar w:fldCharType="begin"/>
                            </w:r>
                            <w:r>
                              <w:instrText xml:space="preserve"> SEQ Gambar_3. \* ARABIC </w:instrText>
                            </w:r>
                            <w:r>
                              <w:fldChar w:fldCharType="separate"/>
                            </w:r>
                            <w:r>
                              <w:rPr>
                                <w:noProof/>
                              </w:rPr>
                              <w:t>33</w:t>
                            </w:r>
                            <w:r>
                              <w:fldChar w:fldCharType="end"/>
                            </w:r>
                            <w:r>
                              <w:t xml:space="preserve"> Antarmuka Laporan Absen</w:t>
                            </w:r>
                            <w:bookmarkEnd w:id="23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E99466" id="Text Box 104" o:spid="_x0000_s1063" type="#_x0000_t202" style="position:absolute;left:0;text-align:left;margin-left:0;margin-top:2.65pt;width:345.4pt;height:.05pt;z-index:-25153792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" stroked="f">
                <v:textbox style="mso-fit-shape-to-text:t" inset="0,0,0,0">
                  <w:txbxContent>
                    <w:p w14:paraId="272D498E" w14:textId="6CE10799" w:rsidR="001F2641" w:rsidRPr="006014A1" w:rsidRDefault="001F2641" w:rsidP="00A56BCA">
                      <w:pPr>
                        <w:pStyle w:val="Caption"/>
                        <w:jc w:val="center"/>
                        <w:rPr>
                          <w:noProof/>
                          <w:sz w:val="24"/>
                          <w:szCs w:val="24"/>
                        </w:rPr>
                      </w:pPr>
                      <w:bookmarkStart w:id="2365" w:name="_Toc83115844"/>
                      <w:r>
                        <w:t xml:space="preserve">Gambar 3. </w:t>
                      </w:r>
                      <w:r>
                        <w:fldChar w:fldCharType="begin"/>
                      </w:r>
                      <w:r>
                        <w:instrText xml:space="preserve"> SEQ Gambar_3. \* ARABIC </w:instrText>
                      </w:r>
                      <w:r>
                        <w:fldChar w:fldCharType="separate"/>
                      </w:r>
                      <w:r>
                        <w:rPr>
                          <w:noProof/>
                        </w:rPr>
                        <w:t>33</w:t>
                      </w:r>
                      <w:r>
                        <w:fldChar w:fldCharType="end"/>
                      </w:r>
                      <w:r>
                        <w:t xml:space="preserve"> Antarmuka Laporan Absen</w:t>
                      </w:r>
                      <w:bookmarkEnd w:id="2365"/>
                    </w:p>
                  </w:txbxContent>
                </v:textbox>
                <w10:wrap anchorx="margin"/>
              </v:shape>
            </w:pict>
          </mc:Fallback>
        </mc:AlternateContent>
      </w:r>
    </w:p>
    <w:p w14:paraId="0999E9E0" w14:textId="0F68BD4B" w:rsidR="00C570CE" w:rsidRPr="00327E19" w:rsidRDefault="00AB7B78">
      <w:pPr>
        <w:pStyle w:val="ListParagraph"/>
        <w:numPr>
          <w:ilvl w:val="0"/>
          <w:numId w:val="43"/>
        </w:numPr>
        <w:shd w:val="clear" w:color="auto" w:fill="FFFFFF" w:themeFill="background1"/>
        <w:ind w:left="426"/>
        <w:rPr>
          <w:rFonts w:eastAsia="Calibri"/>
          <w:b/>
          <w:bCs/>
        </w:rPr>
        <w:pPrChange w:id="2366" w:author="Rafi Aziizi" w:date="2021-11-12T10:57:00Z">
          <w:pPr>
            <w:pStyle w:val="ListParagraph"/>
            <w:numPr>
              <w:numId w:val="43"/>
            </w:numPr>
            <w:shd w:val="clear" w:color="auto" w:fill="FFE599" w:themeFill="accent4" w:themeFillTint="66"/>
            <w:ind w:left="426" w:hanging="360"/>
          </w:pPr>
        </w:pPrChange>
      </w:pPr>
      <w:r>
        <w:rPr>
          <w:rFonts w:eastAsia="Calibri"/>
          <w:b/>
          <w:bCs/>
        </w:rPr>
        <w:t>Antarmuka</w:t>
      </w:r>
      <w:r w:rsidRPr="00327E19">
        <w:rPr>
          <w:rFonts w:eastAsia="Calibri"/>
          <w:b/>
          <w:bCs/>
        </w:rPr>
        <w:t xml:space="preserve"> </w:t>
      </w:r>
      <w:r w:rsidR="00DC163D" w:rsidRPr="00327E19">
        <w:rPr>
          <w:rFonts w:eastAsia="Calibri"/>
          <w:b/>
          <w:bCs/>
        </w:rPr>
        <w:t xml:space="preserve">Laporan </w:t>
      </w:r>
      <w:r w:rsidR="00C570CE" w:rsidRPr="00327E19">
        <w:rPr>
          <w:rFonts w:eastAsia="Calibri"/>
          <w:b/>
          <w:bCs/>
        </w:rPr>
        <w:t>Siswa Bermasalah</w:t>
      </w:r>
    </w:p>
    <w:p w14:paraId="4B2B4801" w14:textId="76CB3685" w:rsidR="009F3AD9" w:rsidRDefault="009F3AD9" w:rsidP="00AC57A3">
      <w:pPr>
        <w:pStyle w:val="ListParagraph"/>
        <w:ind w:left="0" w:firstLine="426"/>
        <w:rPr>
          <w:rFonts w:eastAsia="Calibri"/>
        </w:rPr>
      </w:pPr>
      <w:r>
        <w:rPr>
          <w:rFonts w:eastAsia="Calibri"/>
        </w:rPr>
        <w:t xml:space="preserve">Rancangan halaman laporan siswa bermasalah ini sama seperti halaman sebelumnya yaitu menampilkan data siswa. Namun, pada halaman ini hanya akan menampilkan data siswa yang berstatus alpha </w:t>
      </w:r>
      <w:r w:rsidR="00AC57A3">
        <w:rPr>
          <w:rFonts w:eastAsia="Calibri"/>
        </w:rPr>
        <w:t xml:space="preserve">lebih dari 3 kali. Untuk fitur nya sendiri </w:t>
      </w:r>
      <w:r w:rsidR="00327E19">
        <w:rPr>
          <w:rFonts w:eastAsia="Calibri"/>
        </w:rPr>
        <w:t>yaitu</w:t>
      </w:r>
      <w:r w:rsidR="00AC57A3">
        <w:rPr>
          <w:rFonts w:eastAsia="Calibri"/>
        </w:rPr>
        <w:t xml:space="preserve"> </w:t>
      </w:r>
      <w:r w:rsidR="00327E19">
        <w:rPr>
          <w:rFonts w:eastAsia="Calibri"/>
        </w:rPr>
        <w:t>lihat</w:t>
      </w:r>
      <w:r w:rsidR="00AC57A3">
        <w:rPr>
          <w:rFonts w:eastAsia="Calibri"/>
        </w:rPr>
        <w:t xml:space="preserve"> data siswa yang nanti nya akan tampil kedalam halaman data profil siswa untuk dilakukan tindakan lanjut.</w:t>
      </w:r>
      <w:r w:rsidR="00A569E9">
        <w:rPr>
          <w:rFonts w:eastAsia="Calibri"/>
        </w:rPr>
        <w:t xml:space="preserve"> Serta terdapat fitur ubah status apabila siswa tersebut telah dilakukan tindakan lanjut oleh pihak sekolah.</w:t>
      </w:r>
    </w:p>
    <w:p w14:paraId="0E38983C" w14:textId="67DF9756" w:rsidR="00AC57A3" w:rsidRDefault="003748F7" w:rsidP="009E085A">
      <w:pPr>
        <w:jc w:val="center"/>
      </w:pPr>
      <w:r>
        <w:rPr>
          <w:noProof/>
        </w:rPr>
        <w:drawing>
          <wp:anchor distT="0" distB="0" distL="114300" distR="114300" simplePos="0" relativeHeight="251865600" behindDoc="1" locked="0" layoutInCell="1" allowOverlap="1" wp14:anchorId="2A9FD97E" wp14:editId="07BDA892">
            <wp:simplePos x="0" y="0"/>
            <wp:positionH relativeFrom="margin">
              <wp:align>center</wp:align>
            </wp:positionH>
            <wp:positionV relativeFrom="paragraph">
              <wp:posOffset>10412</wp:posOffset>
            </wp:positionV>
            <wp:extent cx="4177590" cy="2379600"/>
            <wp:effectExtent l="0" t="0" r="0" b="1905"/>
            <wp:wrapNone/>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177590" cy="2379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3098642" w14:textId="5DCBA0AB" w:rsidR="00327E19" w:rsidRDefault="00327E19" w:rsidP="009E085A">
      <w:pPr>
        <w:jc w:val="center"/>
      </w:pPr>
    </w:p>
    <w:p w14:paraId="090A09E6" w14:textId="19A63056" w:rsidR="00327E19" w:rsidRDefault="00327E19" w:rsidP="009E085A">
      <w:pPr>
        <w:jc w:val="center"/>
      </w:pPr>
    </w:p>
    <w:p w14:paraId="36CD7569" w14:textId="031E1ACF" w:rsidR="00327E19" w:rsidRDefault="00327E19" w:rsidP="009E085A">
      <w:pPr>
        <w:jc w:val="center"/>
      </w:pPr>
    </w:p>
    <w:p w14:paraId="34F72CA0" w14:textId="71830628" w:rsidR="00327E19" w:rsidRDefault="00327E19" w:rsidP="009E085A">
      <w:pPr>
        <w:jc w:val="center"/>
      </w:pPr>
    </w:p>
    <w:p w14:paraId="51A09FDE" w14:textId="26235275" w:rsidR="00327E19" w:rsidRDefault="00327E19" w:rsidP="009E085A">
      <w:pPr>
        <w:jc w:val="center"/>
      </w:pPr>
    </w:p>
    <w:p w14:paraId="262E0C0C" w14:textId="1E2BAB5A" w:rsidR="00327E19" w:rsidRDefault="00327E19" w:rsidP="009E085A">
      <w:pPr>
        <w:jc w:val="center"/>
      </w:pPr>
    </w:p>
    <w:p w14:paraId="07F75CBF" w14:textId="37ADCE86" w:rsidR="00327E19" w:rsidRDefault="00327E19" w:rsidP="009E085A">
      <w:pPr>
        <w:jc w:val="center"/>
      </w:pPr>
    </w:p>
    <w:p w14:paraId="21D8BAEE" w14:textId="77777777" w:rsidR="00327E19" w:rsidRDefault="00327E19" w:rsidP="009E085A">
      <w:pPr>
        <w:jc w:val="center"/>
      </w:pPr>
    </w:p>
    <w:p w14:paraId="1F309CF7" w14:textId="793A2999" w:rsidR="00327E19" w:rsidRDefault="00C87493" w:rsidP="009E085A">
      <w:pPr>
        <w:jc w:val="center"/>
      </w:pPr>
      <w:r>
        <w:rPr>
          <w:noProof/>
        </w:rPr>
        <mc:AlternateContent>
          <mc:Choice Requires="wps">
            <w:drawing>
              <wp:anchor distT="0" distB="0" distL="114300" distR="114300" simplePos="0" relativeHeight="251781632" behindDoc="1" locked="0" layoutInCell="1" allowOverlap="1" wp14:anchorId="292241B6" wp14:editId="459400C7">
                <wp:simplePos x="0" y="0"/>
                <wp:positionH relativeFrom="margin">
                  <wp:posOffset>346075</wp:posOffset>
                </wp:positionH>
                <wp:positionV relativeFrom="paragraph">
                  <wp:posOffset>41113</wp:posOffset>
                </wp:positionV>
                <wp:extent cx="4348480" cy="635"/>
                <wp:effectExtent l="0" t="0" r="0" b="8255"/>
                <wp:wrapNone/>
                <wp:docPr id="105" name="Text Box 105"/>
                <wp:cNvGraphicFramePr/>
                <a:graphic xmlns:a="http://schemas.openxmlformats.org/drawingml/2006/main">
                  <a:graphicData uri="http://schemas.microsoft.com/office/word/2010/wordprocessingShape">
                    <wps:wsp>
                      <wps:cNvSpPr txBox="1"/>
                      <wps:spPr>
                        <a:xfrm>
                          <a:off x="0" y="0"/>
                          <a:ext cx="4348480" cy="635"/>
                        </a:xfrm>
                        <a:prstGeom prst="rect">
                          <a:avLst/>
                        </a:prstGeom>
                        <a:solidFill>
                          <a:prstClr val="white"/>
                        </a:solidFill>
                        <a:ln>
                          <a:noFill/>
                        </a:ln>
                      </wps:spPr>
                      <wps:txbx>
                        <w:txbxContent>
                          <w:p w14:paraId="6F9E5839" w14:textId="059F57FD" w:rsidR="001F2641" w:rsidRPr="00AF4D63" w:rsidRDefault="001F2641" w:rsidP="00327E19">
                            <w:pPr>
                              <w:pStyle w:val="Caption"/>
                              <w:jc w:val="center"/>
                              <w:rPr>
                                <w:noProof/>
                                <w:sz w:val="24"/>
                                <w:szCs w:val="24"/>
                              </w:rPr>
                            </w:pPr>
                            <w:bookmarkStart w:id="2367" w:name="_Toc83115845"/>
                            <w:r>
                              <w:t xml:space="preserve">Gambar 3. </w:t>
                            </w:r>
                            <w:r>
                              <w:fldChar w:fldCharType="begin"/>
                            </w:r>
                            <w:r>
                              <w:instrText xml:space="preserve"> SEQ Gambar_3. \* ARABIC </w:instrText>
                            </w:r>
                            <w:r>
                              <w:fldChar w:fldCharType="separate"/>
                            </w:r>
                            <w:r>
                              <w:rPr>
                                <w:noProof/>
                              </w:rPr>
                              <w:t>34</w:t>
                            </w:r>
                            <w:r>
                              <w:fldChar w:fldCharType="end"/>
                            </w:r>
                            <w:r>
                              <w:t xml:space="preserve"> Antarmuka Laporan Siswa Bermasalah</w:t>
                            </w:r>
                            <w:bookmarkEnd w:id="23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2241B6" id="Text Box 105" o:spid="_x0000_s1064" type="#_x0000_t202" style="position:absolute;left:0;text-align:left;margin-left:27.25pt;margin-top:3.25pt;width:342.4pt;height:.05pt;z-index:-25153484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" stroked="f">
                <v:textbox style="mso-fit-shape-to-text:t" inset="0,0,0,0">
                  <w:txbxContent>
                    <w:p w14:paraId="6F9E5839" w14:textId="059F57FD" w:rsidR="001F2641" w:rsidRPr="00AF4D63" w:rsidRDefault="001F2641" w:rsidP="00327E19">
                      <w:pPr>
                        <w:pStyle w:val="Caption"/>
                        <w:jc w:val="center"/>
                        <w:rPr>
                          <w:noProof/>
                          <w:sz w:val="24"/>
                          <w:szCs w:val="24"/>
                        </w:rPr>
                      </w:pPr>
                      <w:bookmarkStart w:id="2368" w:name="_Toc83115845"/>
                      <w:r>
                        <w:t xml:space="preserve">Gambar 3. </w:t>
                      </w:r>
                      <w:r>
                        <w:fldChar w:fldCharType="begin"/>
                      </w:r>
                      <w:r>
                        <w:instrText xml:space="preserve"> SEQ Gambar_3. \* ARABIC </w:instrText>
                      </w:r>
                      <w:r>
                        <w:fldChar w:fldCharType="separate"/>
                      </w:r>
                      <w:r>
                        <w:rPr>
                          <w:noProof/>
                        </w:rPr>
                        <w:t>34</w:t>
                      </w:r>
                      <w:r>
                        <w:fldChar w:fldCharType="end"/>
                      </w:r>
                      <w:r>
                        <w:t xml:space="preserve"> Antarmuka Laporan Siswa Bermasalah</w:t>
                      </w:r>
                      <w:bookmarkEnd w:id="2368"/>
                    </w:p>
                  </w:txbxContent>
                </v:textbox>
                <w10:wrap anchorx="margin"/>
              </v:shape>
            </w:pict>
          </mc:Fallback>
        </mc:AlternateContent>
      </w:r>
    </w:p>
    <w:p w14:paraId="140EA708" w14:textId="1C415D61" w:rsidR="00A569E9" w:rsidRPr="009B398A" w:rsidRDefault="00AB7B78">
      <w:pPr>
        <w:pStyle w:val="ListParagraph"/>
        <w:numPr>
          <w:ilvl w:val="0"/>
          <w:numId w:val="43"/>
        </w:numPr>
        <w:shd w:val="clear" w:color="auto" w:fill="FFFFFF" w:themeFill="background1"/>
        <w:ind w:left="426"/>
        <w:jc w:val="left"/>
        <w:rPr>
          <w:rFonts w:eastAsia="Calibri"/>
          <w:b/>
          <w:bCs/>
        </w:rPr>
        <w:pPrChange w:id="2369" w:author="Rafi Aziizi" w:date="2021-11-12T10:58:00Z">
          <w:pPr>
            <w:pStyle w:val="ListParagraph"/>
            <w:numPr>
              <w:numId w:val="43"/>
            </w:numPr>
            <w:shd w:val="clear" w:color="auto" w:fill="FFE599" w:themeFill="accent4" w:themeFillTint="66"/>
            <w:ind w:left="426" w:hanging="360"/>
            <w:jc w:val="left"/>
          </w:pPr>
        </w:pPrChange>
      </w:pPr>
      <w:r>
        <w:rPr>
          <w:rFonts w:eastAsia="Calibri"/>
          <w:b/>
          <w:bCs/>
        </w:rPr>
        <w:t>Antarmuka</w:t>
      </w:r>
      <w:r w:rsidRPr="009B398A">
        <w:rPr>
          <w:rFonts w:eastAsia="Calibri"/>
          <w:b/>
          <w:bCs/>
        </w:rPr>
        <w:t xml:space="preserve"> </w:t>
      </w:r>
      <w:r w:rsidR="00327E19" w:rsidRPr="009B398A">
        <w:rPr>
          <w:rFonts w:eastAsia="Calibri"/>
          <w:b/>
          <w:bCs/>
        </w:rPr>
        <w:t>Data Form Siswa</w:t>
      </w:r>
    </w:p>
    <w:p w14:paraId="35FF0DAC" w14:textId="4CFF49D8" w:rsidR="009B398A" w:rsidRDefault="009B398A" w:rsidP="009B398A">
      <w:pPr>
        <w:pStyle w:val="ListParagraph"/>
        <w:ind w:left="0" w:firstLine="426"/>
        <w:rPr>
          <w:rFonts w:eastAsia="Calibri"/>
        </w:rPr>
      </w:pPr>
      <w:r>
        <w:rPr>
          <w:rFonts w:eastAsia="Calibri"/>
        </w:rPr>
        <w:t xml:space="preserve">Rancangan pada halaman ini hanya berisikan beberapa </w:t>
      </w:r>
      <w:r w:rsidR="00586A07">
        <w:rPr>
          <w:rFonts w:eastAsia="Calibri"/>
        </w:rPr>
        <w:t xml:space="preserve">informasi </w:t>
      </w:r>
      <w:r w:rsidRPr="009B398A">
        <w:rPr>
          <w:rFonts w:eastAsia="Calibri"/>
          <w:i/>
          <w:iCs/>
        </w:rPr>
        <w:t>field</w:t>
      </w:r>
      <w:r>
        <w:rPr>
          <w:rFonts w:eastAsia="Calibri"/>
          <w:i/>
          <w:iCs/>
        </w:rPr>
        <w:t xml:space="preserve"> </w:t>
      </w:r>
      <w:r>
        <w:rPr>
          <w:rFonts w:eastAsia="Calibri"/>
        </w:rPr>
        <w:t xml:space="preserve">data </w:t>
      </w:r>
      <w:r w:rsidR="00586A07">
        <w:rPr>
          <w:rFonts w:eastAsia="Calibri"/>
        </w:rPr>
        <w:t xml:space="preserve">pribadi siswa </w:t>
      </w:r>
      <w:r>
        <w:rPr>
          <w:rFonts w:eastAsia="Calibri"/>
        </w:rPr>
        <w:t xml:space="preserve">yang digunakan untuk mendaftarkan siswa kedalam sistem. </w:t>
      </w:r>
    </w:p>
    <w:p w14:paraId="78C0C180" w14:textId="77777777" w:rsidR="003748F7" w:rsidRDefault="003748F7" w:rsidP="009B398A">
      <w:pPr>
        <w:pStyle w:val="ListParagraph"/>
        <w:ind w:left="0" w:firstLine="426"/>
        <w:rPr>
          <w:rFonts w:eastAsia="Calibri"/>
        </w:rPr>
      </w:pPr>
    </w:p>
    <w:p w14:paraId="1CFD40FF" w14:textId="11B6EE7C" w:rsidR="001F343A" w:rsidRDefault="003748F7" w:rsidP="009B398A">
      <w:pPr>
        <w:pStyle w:val="ListParagraph"/>
        <w:ind w:left="0" w:firstLine="426"/>
        <w:rPr>
          <w:rFonts w:eastAsia="Calibri"/>
        </w:rPr>
      </w:pPr>
      <w:r>
        <w:rPr>
          <w:noProof/>
        </w:rPr>
        <w:drawing>
          <wp:anchor distT="0" distB="0" distL="114300" distR="114300" simplePos="0" relativeHeight="251866624" behindDoc="1" locked="0" layoutInCell="1" allowOverlap="1" wp14:anchorId="651825CE" wp14:editId="230086CB">
            <wp:simplePos x="0" y="0"/>
            <wp:positionH relativeFrom="margin">
              <wp:posOffset>428813</wp:posOffset>
            </wp:positionH>
            <wp:positionV relativeFrom="paragraph">
              <wp:posOffset>-3266</wp:posOffset>
            </wp:positionV>
            <wp:extent cx="4160018" cy="2369591"/>
            <wp:effectExtent l="0" t="0" r="0" b="0"/>
            <wp:wrapNone/>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162002" cy="237072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70464F8" w14:textId="58BA3856" w:rsidR="001F343A" w:rsidRDefault="001F343A" w:rsidP="009B398A">
      <w:pPr>
        <w:pStyle w:val="ListParagraph"/>
        <w:ind w:left="0" w:firstLine="426"/>
        <w:rPr>
          <w:rFonts w:eastAsia="Calibri"/>
        </w:rPr>
      </w:pPr>
    </w:p>
    <w:p w14:paraId="5403A685" w14:textId="49EC7FC8" w:rsidR="00595DD2" w:rsidRDefault="00595DD2" w:rsidP="009B398A">
      <w:pPr>
        <w:pStyle w:val="ListParagraph"/>
        <w:ind w:left="0" w:firstLine="426"/>
        <w:rPr>
          <w:rFonts w:eastAsia="Calibri"/>
        </w:rPr>
      </w:pPr>
    </w:p>
    <w:p w14:paraId="5BD8EBE6" w14:textId="0617D601" w:rsidR="001F343A" w:rsidRDefault="001F343A" w:rsidP="009B398A">
      <w:pPr>
        <w:pStyle w:val="ListParagraph"/>
        <w:ind w:left="0" w:firstLine="426"/>
        <w:rPr>
          <w:rFonts w:eastAsia="Calibri"/>
        </w:rPr>
      </w:pPr>
    </w:p>
    <w:p w14:paraId="253C531D" w14:textId="164D44C6" w:rsidR="001F343A" w:rsidRDefault="001F343A" w:rsidP="009B398A">
      <w:pPr>
        <w:pStyle w:val="ListParagraph"/>
        <w:ind w:left="0" w:firstLine="426"/>
        <w:rPr>
          <w:rFonts w:eastAsia="Calibri"/>
        </w:rPr>
      </w:pPr>
    </w:p>
    <w:p w14:paraId="2D540D1D" w14:textId="0C87D952" w:rsidR="001F343A" w:rsidRDefault="001F343A" w:rsidP="009B398A">
      <w:pPr>
        <w:pStyle w:val="ListParagraph"/>
        <w:ind w:left="0" w:firstLine="426"/>
        <w:rPr>
          <w:rFonts w:eastAsia="Calibri"/>
        </w:rPr>
      </w:pPr>
    </w:p>
    <w:p w14:paraId="52A8D2B7" w14:textId="31A88B9A" w:rsidR="001F343A" w:rsidRDefault="001F343A" w:rsidP="009B398A">
      <w:pPr>
        <w:pStyle w:val="ListParagraph"/>
        <w:ind w:left="0" w:firstLine="426"/>
        <w:rPr>
          <w:rFonts w:eastAsia="Calibri"/>
        </w:rPr>
      </w:pPr>
    </w:p>
    <w:p w14:paraId="2A00539C" w14:textId="2479AB93" w:rsidR="001F343A" w:rsidRDefault="001F343A" w:rsidP="009B398A">
      <w:pPr>
        <w:pStyle w:val="ListParagraph"/>
        <w:ind w:left="0" w:firstLine="426"/>
        <w:rPr>
          <w:rFonts w:eastAsia="Calibri"/>
        </w:rPr>
      </w:pPr>
    </w:p>
    <w:p w14:paraId="7B06606D" w14:textId="3EAE1F66" w:rsidR="001F343A" w:rsidRDefault="001F343A" w:rsidP="009B398A">
      <w:pPr>
        <w:pStyle w:val="ListParagraph"/>
        <w:ind w:left="0" w:firstLine="426"/>
        <w:rPr>
          <w:rFonts w:eastAsia="Calibri"/>
        </w:rPr>
      </w:pPr>
    </w:p>
    <w:p w14:paraId="38F751D0" w14:textId="7B6C2A96" w:rsidR="001F343A" w:rsidRDefault="00C87493" w:rsidP="009B398A">
      <w:pPr>
        <w:pStyle w:val="ListParagraph"/>
        <w:ind w:left="0" w:firstLine="426"/>
        <w:rPr>
          <w:rFonts w:eastAsia="Calibri"/>
        </w:rPr>
      </w:pPr>
      <w:r>
        <w:rPr>
          <w:noProof/>
        </w:rPr>
        <mc:AlternateContent>
          <mc:Choice Requires="wps">
            <w:drawing>
              <wp:anchor distT="0" distB="0" distL="114300" distR="114300" simplePos="0" relativeHeight="251784704" behindDoc="1" locked="0" layoutInCell="1" allowOverlap="1" wp14:anchorId="25BF4986" wp14:editId="7098C563">
                <wp:simplePos x="0" y="0"/>
                <wp:positionH relativeFrom="margin">
                  <wp:align>center</wp:align>
                </wp:positionH>
                <wp:positionV relativeFrom="paragraph">
                  <wp:posOffset>10083</wp:posOffset>
                </wp:positionV>
                <wp:extent cx="4359275" cy="635"/>
                <wp:effectExtent l="0" t="0" r="3175" b="8255"/>
                <wp:wrapNone/>
                <wp:docPr id="107" name="Text Box 107"/>
                <wp:cNvGraphicFramePr/>
                <a:graphic xmlns:a="http://schemas.openxmlformats.org/drawingml/2006/main">
                  <a:graphicData uri="http://schemas.microsoft.com/office/word/2010/wordprocessingShape">
                    <wps:wsp>
                      <wps:cNvSpPr txBox="1"/>
                      <wps:spPr>
                        <a:xfrm>
                          <a:off x="0" y="0"/>
                          <a:ext cx="4359275" cy="635"/>
                        </a:xfrm>
                        <a:prstGeom prst="rect">
                          <a:avLst/>
                        </a:prstGeom>
                        <a:solidFill>
                          <a:prstClr val="white"/>
                        </a:solidFill>
                        <a:ln>
                          <a:noFill/>
                        </a:ln>
                      </wps:spPr>
                      <wps:txbx>
                        <w:txbxContent>
                          <w:p w14:paraId="49DB5A80" w14:textId="56E60A88" w:rsidR="001F2641" w:rsidRPr="00CB63B9" w:rsidRDefault="001F2641" w:rsidP="001F343A">
                            <w:pPr>
                              <w:pStyle w:val="Caption"/>
                              <w:jc w:val="center"/>
                              <w:rPr>
                                <w:noProof/>
                                <w:sz w:val="24"/>
                                <w:szCs w:val="24"/>
                              </w:rPr>
                            </w:pPr>
                            <w:bookmarkStart w:id="2370" w:name="_Toc83115846"/>
                            <w:r>
                              <w:t xml:space="preserve">Gambar 3. </w:t>
                            </w:r>
                            <w:r>
                              <w:fldChar w:fldCharType="begin"/>
                            </w:r>
                            <w:r>
                              <w:instrText xml:space="preserve"> SEQ Gambar_3. \* ARABIC </w:instrText>
                            </w:r>
                            <w:r>
                              <w:fldChar w:fldCharType="separate"/>
                            </w:r>
                            <w:r>
                              <w:rPr>
                                <w:noProof/>
                              </w:rPr>
                              <w:t>35</w:t>
                            </w:r>
                            <w:r>
                              <w:fldChar w:fldCharType="end"/>
                            </w:r>
                            <w:r>
                              <w:t xml:space="preserve"> Antarmuka Form Data Siswa</w:t>
                            </w:r>
                            <w:bookmarkEnd w:id="23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BF4986" id="Text Box 107" o:spid="_x0000_s1065" type="#_x0000_t202" style="position:absolute;left:0;text-align:left;margin-left:0;margin-top:.8pt;width:343.25pt;height:.05pt;z-index:-25153177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" stroked="f">
                <v:textbox style="mso-fit-shape-to-text:t" inset="0,0,0,0">
                  <w:txbxContent>
                    <w:p w14:paraId="49DB5A80" w14:textId="56E60A88" w:rsidR="001F2641" w:rsidRPr="00CB63B9" w:rsidRDefault="001F2641" w:rsidP="001F343A">
                      <w:pPr>
                        <w:pStyle w:val="Caption"/>
                        <w:jc w:val="center"/>
                        <w:rPr>
                          <w:noProof/>
                          <w:sz w:val="24"/>
                          <w:szCs w:val="24"/>
                        </w:rPr>
                      </w:pPr>
                      <w:bookmarkStart w:id="2371" w:name="_Toc83115846"/>
                      <w:r>
                        <w:t xml:space="preserve">Gambar 3. </w:t>
                      </w:r>
                      <w:r>
                        <w:fldChar w:fldCharType="begin"/>
                      </w:r>
                      <w:r>
                        <w:instrText xml:space="preserve"> SEQ Gambar_3. \* ARABIC </w:instrText>
                      </w:r>
                      <w:r>
                        <w:fldChar w:fldCharType="separate"/>
                      </w:r>
                      <w:r>
                        <w:rPr>
                          <w:noProof/>
                        </w:rPr>
                        <w:t>35</w:t>
                      </w:r>
                      <w:r>
                        <w:fldChar w:fldCharType="end"/>
                      </w:r>
                      <w:r>
                        <w:t xml:space="preserve"> Antarmuka Form Data Siswa</w:t>
                      </w:r>
                      <w:bookmarkEnd w:id="2371"/>
                    </w:p>
                  </w:txbxContent>
                </v:textbox>
                <w10:wrap anchorx="margin"/>
              </v:shape>
            </w:pict>
          </mc:Fallback>
        </mc:AlternateContent>
      </w:r>
    </w:p>
    <w:p w14:paraId="1D551108" w14:textId="3E74FFF9" w:rsidR="00327E19" w:rsidRPr="00C87493" w:rsidRDefault="00AB7B78">
      <w:pPr>
        <w:pStyle w:val="ListParagraph"/>
        <w:numPr>
          <w:ilvl w:val="0"/>
          <w:numId w:val="43"/>
        </w:numPr>
        <w:shd w:val="clear" w:color="auto" w:fill="FFFFFF" w:themeFill="background1"/>
        <w:ind w:left="426"/>
        <w:rPr>
          <w:rFonts w:eastAsia="Calibri"/>
          <w:b/>
          <w:bCs/>
        </w:rPr>
        <w:pPrChange w:id="2372" w:author="Rafi Aziizi" w:date="2021-11-12T10:58:00Z">
          <w:pPr>
            <w:pStyle w:val="ListParagraph"/>
            <w:numPr>
              <w:numId w:val="43"/>
            </w:numPr>
            <w:shd w:val="clear" w:color="auto" w:fill="FFE599" w:themeFill="accent4" w:themeFillTint="66"/>
            <w:ind w:left="426" w:hanging="360"/>
          </w:pPr>
        </w:pPrChange>
      </w:pPr>
      <w:r>
        <w:rPr>
          <w:rFonts w:eastAsia="Calibri"/>
          <w:b/>
          <w:bCs/>
        </w:rPr>
        <w:t>Antarmuka</w:t>
      </w:r>
      <w:r w:rsidRPr="00C87493">
        <w:rPr>
          <w:rFonts w:eastAsia="Calibri"/>
          <w:b/>
          <w:bCs/>
        </w:rPr>
        <w:t xml:space="preserve"> </w:t>
      </w:r>
      <w:r w:rsidR="00327E19" w:rsidRPr="00C87493">
        <w:rPr>
          <w:rFonts w:eastAsia="Calibri"/>
          <w:b/>
          <w:bCs/>
        </w:rPr>
        <w:t>Data Form Guru</w:t>
      </w:r>
    </w:p>
    <w:p w14:paraId="091E09A8" w14:textId="3CE407B0" w:rsidR="001F343A" w:rsidRDefault="001F343A" w:rsidP="001F343A">
      <w:pPr>
        <w:ind w:firstLine="426"/>
        <w:rPr>
          <w:rFonts w:eastAsia="Calibri"/>
        </w:rPr>
      </w:pPr>
      <w:r w:rsidRPr="001F343A">
        <w:rPr>
          <w:rFonts w:eastAsia="Calibri"/>
        </w:rPr>
        <w:t xml:space="preserve">Rancangan pada halaman ini hanya berisikan beberapa </w:t>
      </w:r>
      <w:r w:rsidRPr="001F343A">
        <w:rPr>
          <w:rFonts w:eastAsia="Calibri"/>
          <w:i/>
          <w:iCs/>
        </w:rPr>
        <w:t xml:space="preserve">field </w:t>
      </w:r>
      <w:r w:rsidRPr="001F343A">
        <w:rPr>
          <w:rFonts w:eastAsia="Calibri"/>
        </w:rPr>
        <w:t xml:space="preserve">data yang digunakan untuk mendaftarkan </w:t>
      </w:r>
      <w:r>
        <w:rPr>
          <w:rFonts w:eastAsia="Calibri"/>
        </w:rPr>
        <w:t>guru</w:t>
      </w:r>
      <w:r w:rsidRPr="001F343A">
        <w:rPr>
          <w:rFonts w:eastAsia="Calibri"/>
        </w:rPr>
        <w:t xml:space="preserve"> kedalam sistem. </w:t>
      </w:r>
    </w:p>
    <w:p w14:paraId="18B0ECF0" w14:textId="0ED549BB" w:rsidR="001F343A" w:rsidRDefault="007262F1" w:rsidP="001F343A">
      <w:pPr>
        <w:pStyle w:val="ListParagraph"/>
        <w:ind w:left="426"/>
        <w:rPr>
          <w:rFonts w:eastAsia="Calibri"/>
        </w:rPr>
      </w:pPr>
      <w:r>
        <w:rPr>
          <w:noProof/>
        </w:rPr>
        <w:drawing>
          <wp:anchor distT="0" distB="0" distL="114300" distR="114300" simplePos="0" relativeHeight="251867648" behindDoc="1" locked="0" layoutInCell="1" allowOverlap="1" wp14:anchorId="171A075B" wp14:editId="12436502">
            <wp:simplePos x="0" y="0"/>
            <wp:positionH relativeFrom="margin">
              <wp:align>center</wp:align>
            </wp:positionH>
            <wp:positionV relativeFrom="paragraph">
              <wp:posOffset>-3746</wp:posOffset>
            </wp:positionV>
            <wp:extent cx="4177590" cy="2379600"/>
            <wp:effectExtent l="0" t="0" r="0" b="1905"/>
            <wp:wrapNone/>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177590" cy="2379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CEFDA01" w14:textId="7438ABC8" w:rsidR="001F343A" w:rsidRDefault="001F343A" w:rsidP="001F343A">
      <w:pPr>
        <w:pStyle w:val="ListParagraph"/>
        <w:ind w:left="426"/>
        <w:rPr>
          <w:rFonts w:eastAsia="Calibri"/>
        </w:rPr>
      </w:pPr>
    </w:p>
    <w:p w14:paraId="7E682E30" w14:textId="4008545A" w:rsidR="001F343A" w:rsidRDefault="001F343A" w:rsidP="001F343A">
      <w:pPr>
        <w:pStyle w:val="ListParagraph"/>
        <w:ind w:left="426"/>
        <w:rPr>
          <w:rFonts w:eastAsia="Calibri"/>
        </w:rPr>
      </w:pPr>
    </w:p>
    <w:p w14:paraId="6E635ACD" w14:textId="5FA31B06" w:rsidR="001F343A" w:rsidRDefault="001F343A" w:rsidP="001F343A">
      <w:pPr>
        <w:pStyle w:val="ListParagraph"/>
        <w:ind w:left="426"/>
        <w:rPr>
          <w:rFonts w:eastAsia="Calibri"/>
        </w:rPr>
      </w:pPr>
    </w:p>
    <w:p w14:paraId="6162462B" w14:textId="29CA2D87" w:rsidR="001F343A" w:rsidRDefault="001F343A" w:rsidP="001F343A">
      <w:pPr>
        <w:pStyle w:val="ListParagraph"/>
        <w:ind w:left="426"/>
        <w:rPr>
          <w:rFonts w:eastAsia="Calibri"/>
        </w:rPr>
      </w:pPr>
    </w:p>
    <w:p w14:paraId="7FE08DB8" w14:textId="3B9FBC03" w:rsidR="001F343A" w:rsidRDefault="001F343A" w:rsidP="001F343A">
      <w:pPr>
        <w:pStyle w:val="ListParagraph"/>
        <w:ind w:left="426"/>
        <w:rPr>
          <w:rFonts w:eastAsia="Calibri"/>
        </w:rPr>
      </w:pPr>
    </w:p>
    <w:p w14:paraId="79FC8E10" w14:textId="68E2E6E2" w:rsidR="001F343A" w:rsidRDefault="001F343A" w:rsidP="001F343A">
      <w:pPr>
        <w:pStyle w:val="ListParagraph"/>
        <w:ind w:left="426"/>
        <w:rPr>
          <w:rFonts w:eastAsia="Calibri"/>
        </w:rPr>
      </w:pPr>
    </w:p>
    <w:p w14:paraId="63C05BAB" w14:textId="6987CE45" w:rsidR="001F343A" w:rsidRDefault="001F343A" w:rsidP="001F343A">
      <w:pPr>
        <w:pStyle w:val="ListParagraph"/>
        <w:ind w:left="426"/>
        <w:rPr>
          <w:rFonts w:eastAsia="Calibri"/>
        </w:rPr>
      </w:pPr>
    </w:p>
    <w:p w14:paraId="6B015863" w14:textId="32CB742C" w:rsidR="001F343A" w:rsidRDefault="001F343A" w:rsidP="001F343A">
      <w:pPr>
        <w:pStyle w:val="ListParagraph"/>
        <w:ind w:left="426"/>
        <w:rPr>
          <w:rFonts w:eastAsia="Calibri"/>
        </w:rPr>
      </w:pPr>
    </w:p>
    <w:p w14:paraId="4EB12D5B" w14:textId="1058C08F" w:rsidR="001F343A" w:rsidRPr="00C87493" w:rsidRDefault="00C87493" w:rsidP="00C87493">
      <w:pPr>
        <w:pStyle w:val="ListParagraph"/>
        <w:ind w:left="426"/>
        <w:rPr>
          <w:rFonts w:eastAsia="Calibri"/>
        </w:rPr>
      </w:pPr>
      <w:r>
        <w:rPr>
          <w:noProof/>
        </w:rPr>
        <mc:AlternateContent>
          <mc:Choice Requires="wps">
            <w:drawing>
              <wp:anchor distT="0" distB="0" distL="114300" distR="114300" simplePos="0" relativeHeight="251787776" behindDoc="1" locked="0" layoutInCell="1" allowOverlap="1" wp14:anchorId="0C9D71A1" wp14:editId="1D1E2E2E">
                <wp:simplePos x="0" y="0"/>
                <wp:positionH relativeFrom="margin">
                  <wp:align>center</wp:align>
                </wp:positionH>
                <wp:positionV relativeFrom="paragraph">
                  <wp:posOffset>37184</wp:posOffset>
                </wp:positionV>
                <wp:extent cx="4316730" cy="635"/>
                <wp:effectExtent l="0" t="0" r="7620" b="8255"/>
                <wp:wrapNone/>
                <wp:docPr id="109" name="Text Box 109"/>
                <wp:cNvGraphicFramePr/>
                <a:graphic xmlns:a="http://schemas.openxmlformats.org/drawingml/2006/main">
                  <a:graphicData uri="http://schemas.microsoft.com/office/word/2010/wordprocessingShape">
                    <wps:wsp>
                      <wps:cNvSpPr txBox="1"/>
                      <wps:spPr>
                        <a:xfrm>
                          <a:off x="0" y="0"/>
                          <a:ext cx="4316730" cy="635"/>
                        </a:xfrm>
                        <a:prstGeom prst="rect">
                          <a:avLst/>
                        </a:prstGeom>
                        <a:solidFill>
                          <a:prstClr val="white"/>
                        </a:solidFill>
                        <a:ln>
                          <a:noFill/>
                        </a:ln>
                      </wps:spPr>
                      <wps:txbx>
                        <w:txbxContent>
                          <w:p w14:paraId="30CEC5FA" w14:textId="3E86AC8F" w:rsidR="001F2641" w:rsidRPr="00EB46ED" w:rsidRDefault="001F2641" w:rsidP="001F343A">
                            <w:pPr>
                              <w:pStyle w:val="Caption"/>
                              <w:jc w:val="center"/>
                              <w:rPr>
                                <w:noProof/>
                                <w:sz w:val="24"/>
                                <w:szCs w:val="24"/>
                              </w:rPr>
                            </w:pPr>
                            <w:bookmarkStart w:id="2373" w:name="_Toc83115847"/>
                            <w:r>
                              <w:t xml:space="preserve">Gambar 3. </w:t>
                            </w:r>
                            <w:r>
                              <w:fldChar w:fldCharType="begin"/>
                            </w:r>
                            <w:r>
                              <w:instrText xml:space="preserve"> SEQ Gambar_3. \* ARABIC </w:instrText>
                            </w:r>
                            <w:r>
                              <w:fldChar w:fldCharType="separate"/>
                            </w:r>
                            <w:r>
                              <w:rPr>
                                <w:noProof/>
                              </w:rPr>
                              <w:t>36</w:t>
                            </w:r>
                            <w:r>
                              <w:fldChar w:fldCharType="end"/>
                            </w:r>
                            <w:r>
                              <w:t xml:space="preserve"> Antarmuka form Data Guru</w:t>
                            </w:r>
                            <w:bookmarkEnd w:id="23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9D71A1" id="Text Box 109" o:spid="_x0000_s1066" type="#_x0000_t202" style="position:absolute;left:0;text-align:left;margin-left:0;margin-top:2.95pt;width:339.9pt;height:.05pt;z-index:-25152870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" stroked="f">
                <v:textbox style="mso-fit-shape-to-text:t" inset="0,0,0,0">
                  <w:txbxContent>
                    <w:p w14:paraId="30CEC5FA" w14:textId="3E86AC8F" w:rsidR="001F2641" w:rsidRPr="00EB46ED" w:rsidRDefault="001F2641" w:rsidP="001F343A">
                      <w:pPr>
                        <w:pStyle w:val="Caption"/>
                        <w:jc w:val="center"/>
                        <w:rPr>
                          <w:noProof/>
                          <w:sz w:val="24"/>
                          <w:szCs w:val="24"/>
                        </w:rPr>
                      </w:pPr>
                      <w:bookmarkStart w:id="2374" w:name="_Toc83115847"/>
                      <w:r>
                        <w:t xml:space="preserve">Gambar 3. </w:t>
                      </w:r>
                      <w:r>
                        <w:fldChar w:fldCharType="begin"/>
                      </w:r>
                      <w:r>
                        <w:instrText xml:space="preserve"> SEQ Gambar_3. \* ARABIC </w:instrText>
                      </w:r>
                      <w:r>
                        <w:fldChar w:fldCharType="separate"/>
                      </w:r>
                      <w:r>
                        <w:rPr>
                          <w:noProof/>
                        </w:rPr>
                        <w:t>36</w:t>
                      </w:r>
                      <w:r>
                        <w:fldChar w:fldCharType="end"/>
                      </w:r>
                      <w:r>
                        <w:t xml:space="preserve"> Antarmuka form Data Guru</w:t>
                      </w:r>
                      <w:bookmarkEnd w:id="2374"/>
                    </w:p>
                  </w:txbxContent>
                </v:textbox>
                <w10:wrap anchorx="margin"/>
              </v:shape>
            </w:pict>
          </mc:Fallback>
        </mc:AlternateContent>
      </w:r>
    </w:p>
    <w:p w14:paraId="57D110E6" w14:textId="1E38C1B3" w:rsidR="00327E19" w:rsidRPr="00EC722E" w:rsidRDefault="00AB7B78">
      <w:pPr>
        <w:pStyle w:val="ListParagraph"/>
        <w:numPr>
          <w:ilvl w:val="0"/>
          <w:numId w:val="43"/>
        </w:numPr>
        <w:shd w:val="clear" w:color="auto" w:fill="FFFFFF" w:themeFill="background1"/>
        <w:ind w:left="426"/>
        <w:rPr>
          <w:rFonts w:eastAsia="Calibri"/>
          <w:b/>
          <w:bCs/>
        </w:rPr>
        <w:pPrChange w:id="2375" w:author="Rafi Aziizi" w:date="2021-11-12T10:58:00Z">
          <w:pPr>
            <w:pStyle w:val="ListParagraph"/>
            <w:numPr>
              <w:numId w:val="43"/>
            </w:numPr>
            <w:shd w:val="clear" w:color="auto" w:fill="FFE599" w:themeFill="accent4" w:themeFillTint="66"/>
            <w:ind w:left="426" w:hanging="360"/>
          </w:pPr>
        </w:pPrChange>
      </w:pPr>
      <w:r>
        <w:rPr>
          <w:rFonts w:eastAsia="Calibri"/>
          <w:b/>
          <w:bCs/>
        </w:rPr>
        <w:t>Antarmuka</w:t>
      </w:r>
      <w:r w:rsidRPr="00EC722E">
        <w:rPr>
          <w:rFonts w:eastAsia="Calibri"/>
          <w:b/>
          <w:bCs/>
        </w:rPr>
        <w:t xml:space="preserve"> </w:t>
      </w:r>
      <w:r w:rsidR="00327E19" w:rsidRPr="00EC722E">
        <w:rPr>
          <w:rFonts w:eastAsia="Calibri"/>
          <w:b/>
          <w:bCs/>
        </w:rPr>
        <w:t>Data Form Walikelas</w:t>
      </w:r>
    </w:p>
    <w:p w14:paraId="0FB46C07" w14:textId="638B0DD5" w:rsidR="001F343A" w:rsidRDefault="001F343A" w:rsidP="001F343A">
      <w:pPr>
        <w:pStyle w:val="ListParagraph"/>
        <w:ind w:left="0" w:firstLine="426"/>
        <w:rPr>
          <w:rFonts w:eastAsia="Calibri"/>
        </w:rPr>
      </w:pPr>
      <w:r w:rsidRPr="001F343A">
        <w:rPr>
          <w:rFonts w:eastAsia="Calibri"/>
        </w:rPr>
        <w:lastRenderedPageBreak/>
        <w:t xml:space="preserve">Rancangan pada halaman ini hanya berisikan beberapa </w:t>
      </w:r>
      <w:r w:rsidRPr="001F343A">
        <w:rPr>
          <w:rFonts w:eastAsia="Calibri"/>
          <w:i/>
          <w:iCs/>
        </w:rPr>
        <w:t xml:space="preserve">field </w:t>
      </w:r>
      <w:r w:rsidR="00586A07">
        <w:rPr>
          <w:rFonts w:eastAsia="Calibri"/>
          <w:i/>
          <w:iCs/>
        </w:rPr>
        <w:t xml:space="preserve">informasi </w:t>
      </w:r>
      <w:r w:rsidRPr="001F343A">
        <w:rPr>
          <w:rFonts w:eastAsia="Calibri"/>
        </w:rPr>
        <w:t xml:space="preserve">data yang </w:t>
      </w:r>
      <w:r w:rsidR="00586A07">
        <w:rPr>
          <w:rFonts w:eastAsia="Calibri"/>
        </w:rPr>
        <w:t xml:space="preserve">perlu diisi </w:t>
      </w:r>
      <w:r w:rsidRPr="001F343A">
        <w:rPr>
          <w:rFonts w:eastAsia="Calibri"/>
        </w:rPr>
        <w:t>guna</w:t>
      </w:r>
      <w:r w:rsidR="00586A07">
        <w:rPr>
          <w:rFonts w:eastAsia="Calibri"/>
        </w:rPr>
        <w:t xml:space="preserve"> </w:t>
      </w:r>
      <w:r w:rsidRPr="001F343A">
        <w:rPr>
          <w:rFonts w:eastAsia="Calibri"/>
        </w:rPr>
        <w:t xml:space="preserve">untuk mendaftarkan </w:t>
      </w:r>
      <w:r>
        <w:rPr>
          <w:rFonts w:eastAsia="Calibri"/>
        </w:rPr>
        <w:t>guru sebagai walikelas</w:t>
      </w:r>
      <w:r w:rsidRPr="001F343A">
        <w:rPr>
          <w:rFonts w:eastAsia="Calibri"/>
        </w:rPr>
        <w:t xml:space="preserve"> kedalam sistem.</w:t>
      </w:r>
    </w:p>
    <w:p w14:paraId="26501C4F" w14:textId="4A91193C" w:rsidR="00C87493" w:rsidDel="00331B6F" w:rsidRDefault="00C87493" w:rsidP="001F343A">
      <w:pPr>
        <w:pStyle w:val="ListParagraph"/>
        <w:ind w:left="0" w:firstLine="426"/>
        <w:rPr>
          <w:del w:id="2376" w:author="Rafi Aziizi" w:date="2021-11-12T10:58:00Z"/>
          <w:rFonts w:eastAsia="Calibri"/>
        </w:rPr>
      </w:pPr>
    </w:p>
    <w:p w14:paraId="399D9962" w14:textId="77777777" w:rsidR="00C87493" w:rsidDel="00331B6F" w:rsidRDefault="00C87493" w:rsidP="001F343A">
      <w:pPr>
        <w:pStyle w:val="ListParagraph"/>
        <w:ind w:left="0" w:firstLine="426"/>
        <w:rPr>
          <w:del w:id="2377" w:author="Rafi Aziizi" w:date="2021-11-12T10:58:00Z"/>
          <w:rFonts w:eastAsia="Calibri"/>
        </w:rPr>
      </w:pPr>
    </w:p>
    <w:p w14:paraId="00DF0585" w14:textId="2A294E15" w:rsidR="001F343A" w:rsidDel="00331B6F" w:rsidRDefault="001F343A" w:rsidP="001F343A">
      <w:pPr>
        <w:pStyle w:val="ListParagraph"/>
        <w:ind w:left="0" w:firstLine="426"/>
        <w:rPr>
          <w:del w:id="2378" w:author="Rafi Aziizi" w:date="2021-11-12T10:58:00Z"/>
          <w:rFonts w:eastAsia="Calibri"/>
        </w:rPr>
      </w:pPr>
    </w:p>
    <w:p w14:paraId="0DA53CD2" w14:textId="171AF8D1" w:rsidR="007262F1" w:rsidDel="00331B6F" w:rsidRDefault="007262F1" w:rsidP="001F343A">
      <w:pPr>
        <w:pStyle w:val="ListParagraph"/>
        <w:ind w:left="0" w:firstLine="426"/>
        <w:rPr>
          <w:del w:id="2379" w:author="Rafi Aziizi" w:date="2021-11-12T10:58:00Z"/>
          <w:rFonts w:eastAsia="Calibri"/>
        </w:rPr>
      </w:pPr>
    </w:p>
    <w:p w14:paraId="00C82A12" w14:textId="1A02943D" w:rsidR="007262F1" w:rsidRPr="00331B6F" w:rsidRDefault="007262F1">
      <w:pPr>
        <w:rPr>
          <w:rFonts w:eastAsia="Calibri"/>
        </w:rPr>
        <w:pPrChange w:id="2380" w:author="Rafi Aziizi" w:date="2021-11-12T10:58:00Z">
          <w:pPr>
            <w:pStyle w:val="ListParagraph"/>
            <w:ind w:left="0" w:firstLine="426"/>
          </w:pPr>
        </w:pPrChange>
      </w:pPr>
    </w:p>
    <w:p w14:paraId="6FFD9544" w14:textId="5886FDDE" w:rsidR="007262F1" w:rsidRDefault="007262F1" w:rsidP="001F343A">
      <w:pPr>
        <w:pStyle w:val="ListParagraph"/>
        <w:ind w:left="0" w:firstLine="426"/>
        <w:rPr>
          <w:rFonts w:eastAsia="Calibri"/>
        </w:rPr>
      </w:pPr>
      <w:r>
        <w:rPr>
          <w:noProof/>
        </w:rPr>
        <w:drawing>
          <wp:anchor distT="0" distB="0" distL="114300" distR="114300" simplePos="0" relativeHeight="251868672" behindDoc="1" locked="0" layoutInCell="1" allowOverlap="1" wp14:anchorId="50F8D6B2" wp14:editId="66345D12">
            <wp:simplePos x="0" y="0"/>
            <wp:positionH relativeFrom="margin">
              <wp:align>center</wp:align>
            </wp:positionH>
            <wp:positionV relativeFrom="paragraph">
              <wp:posOffset>-3175</wp:posOffset>
            </wp:positionV>
            <wp:extent cx="4177590" cy="2379600"/>
            <wp:effectExtent l="0" t="0" r="0" b="1905"/>
            <wp:wrapNone/>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177590" cy="2379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DC60A2F" w14:textId="77777777" w:rsidR="007262F1" w:rsidRDefault="007262F1" w:rsidP="001F343A">
      <w:pPr>
        <w:pStyle w:val="ListParagraph"/>
        <w:ind w:left="0" w:firstLine="426"/>
        <w:rPr>
          <w:rFonts w:eastAsia="Calibri"/>
        </w:rPr>
      </w:pPr>
    </w:p>
    <w:p w14:paraId="61DEC1A9" w14:textId="77777777" w:rsidR="007262F1" w:rsidRDefault="007262F1" w:rsidP="001F343A">
      <w:pPr>
        <w:pStyle w:val="ListParagraph"/>
        <w:ind w:left="0" w:firstLine="426"/>
        <w:rPr>
          <w:rFonts w:eastAsia="Calibri"/>
        </w:rPr>
      </w:pPr>
    </w:p>
    <w:p w14:paraId="31D02A69" w14:textId="19F7CAA6" w:rsidR="007262F1" w:rsidRDefault="007262F1" w:rsidP="001F343A">
      <w:pPr>
        <w:pStyle w:val="ListParagraph"/>
        <w:ind w:left="0" w:firstLine="426"/>
        <w:rPr>
          <w:rFonts w:eastAsia="Calibri"/>
        </w:rPr>
      </w:pPr>
    </w:p>
    <w:p w14:paraId="5226073D" w14:textId="17F08D33" w:rsidR="007262F1" w:rsidRDefault="007262F1" w:rsidP="001F343A">
      <w:pPr>
        <w:pStyle w:val="ListParagraph"/>
        <w:ind w:left="0" w:firstLine="426"/>
        <w:rPr>
          <w:rFonts w:eastAsia="Calibri"/>
        </w:rPr>
      </w:pPr>
    </w:p>
    <w:p w14:paraId="02658F6F" w14:textId="0D3C47C1" w:rsidR="007262F1" w:rsidRDefault="007262F1" w:rsidP="001F343A">
      <w:pPr>
        <w:pStyle w:val="ListParagraph"/>
        <w:ind w:left="0" w:firstLine="426"/>
        <w:rPr>
          <w:rFonts w:eastAsia="Calibri"/>
        </w:rPr>
      </w:pPr>
    </w:p>
    <w:p w14:paraId="5C9973F5" w14:textId="06025B5C" w:rsidR="007262F1" w:rsidRDefault="007262F1" w:rsidP="001F343A">
      <w:pPr>
        <w:pStyle w:val="ListParagraph"/>
        <w:ind w:left="0" w:firstLine="426"/>
        <w:rPr>
          <w:rFonts w:eastAsia="Calibri"/>
        </w:rPr>
      </w:pPr>
    </w:p>
    <w:p w14:paraId="2377890D" w14:textId="3BD18D24" w:rsidR="007262F1" w:rsidRDefault="007262F1" w:rsidP="001F343A">
      <w:pPr>
        <w:pStyle w:val="ListParagraph"/>
        <w:ind w:left="0" w:firstLine="426"/>
        <w:rPr>
          <w:rFonts w:eastAsia="Calibri"/>
        </w:rPr>
      </w:pPr>
    </w:p>
    <w:p w14:paraId="71207A9D" w14:textId="35C398A1" w:rsidR="007262F1" w:rsidRDefault="007262F1" w:rsidP="001F343A">
      <w:pPr>
        <w:pStyle w:val="ListParagraph"/>
        <w:ind w:left="0" w:firstLine="426"/>
        <w:rPr>
          <w:rFonts w:eastAsia="Calibri"/>
        </w:rPr>
      </w:pPr>
    </w:p>
    <w:p w14:paraId="3217179A" w14:textId="1909ED1B" w:rsidR="007262F1" w:rsidRDefault="007262F1" w:rsidP="001F343A">
      <w:pPr>
        <w:pStyle w:val="ListParagraph"/>
        <w:ind w:left="0" w:firstLine="426"/>
        <w:rPr>
          <w:rFonts w:eastAsia="Calibri"/>
        </w:rPr>
      </w:pPr>
      <w:r>
        <w:rPr>
          <w:noProof/>
        </w:rPr>
        <mc:AlternateContent>
          <mc:Choice Requires="wps">
            <w:drawing>
              <wp:anchor distT="0" distB="0" distL="114300" distR="114300" simplePos="0" relativeHeight="251790848" behindDoc="1" locked="0" layoutInCell="1" allowOverlap="1" wp14:anchorId="7B796B69" wp14:editId="74A54480">
                <wp:simplePos x="0" y="0"/>
                <wp:positionH relativeFrom="margin">
                  <wp:posOffset>357505</wp:posOffset>
                </wp:positionH>
                <wp:positionV relativeFrom="paragraph">
                  <wp:posOffset>29733</wp:posOffset>
                </wp:positionV>
                <wp:extent cx="4316730" cy="635"/>
                <wp:effectExtent l="0" t="0" r="7620" b="8255"/>
                <wp:wrapNone/>
                <wp:docPr id="111" name="Text Box 111"/>
                <wp:cNvGraphicFramePr/>
                <a:graphic xmlns:a="http://schemas.openxmlformats.org/drawingml/2006/main">
                  <a:graphicData uri="http://schemas.microsoft.com/office/word/2010/wordprocessingShape">
                    <wps:wsp>
                      <wps:cNvSpPr txBox="1"/>
                      <wps:spPr>
                        <a:xfrm>
                          <a:off x="0" y="0"/>
                          <a:ext cx="4316730" cy="635"/>
                        </a:xfrm>
                        <a:prstGeom prst="rect">
                          <a:avLst/>
                        </a:prstGeom>
                        <a:solidFill>
                          <a:prstClr val="white"/>
                        </a:solidFill>
                        <a:ln>
                          <a:noFill/>
                        </a:ln>
                      </wps:spPr>
                      <wps:txbx>
                        <w:txbxContent>
                          <w:p w14:paraId="3E061FB4" w14:textId="7F934CC7" w:rsidR="001F2641" w:rsidRPr="000317BE" w:rsidRDefault="001F2641" w:rsidP="001F343A">
                            <w:pPr>
                              <w:pStyle w:val="Caption"/>
                              <w:jc w:val="center"/>
                              <w:rPr>
                                <w:noProof/>
                                <w:sz w:val="24"/>
                                <w:szCs w:val="24"/>
                              </w:rPr>
                            </w:pPr>
                            <w:bookmarkStart w:id="2381" w:name="_Toc83115848"/>
                            <w:r>
                              <w:t xml:space="preserve">Gambar 3. </w:t>
                            </w:r>
                            <w:r>
                              <w:fldChar w:fldCharType="begin"/>
                            </w:r>
                            <w:r>
                              <w:instrText xml:space="preserve"> SEQ Gambar_3. \* ARABIC </w:instrText>
                            </w:r>
                            <w:r>
                              <w:fldChar w:fldCharType="separate"/>
                            </w:r>
                            <w:r>
                              <w:rPr>
                                <w:noProof/>
                              </w:rPr>
                              <w:t>37</w:t>
                            </w:r>
                            <w:r>
                              <w:fldChar w:fldCharType="end"/>
                            </w:r>
                            <w:r>
                              <w:t xml:space="preserve"> Antarmuka Form Walikelas</w:t>
                            </w:r>
                            <w:bookmarkEnd w:id="23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796B69" id="Text Box 111" o:spid="_x0000_s1067" type="#_x0000_t202" style="position:absolute;left:0;text-align:left;margin-left:28.15pt;margin-top:2.35pt;width:339.9pt;height:.05pt;z-index:-25152563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" stroked="f">
                <v:textbox style="mso-fit-shape-to-text:t" inset="0,0,0,0">
                  <w:txbxContent>
                    <w:p w14:paraId="3E061FB4" w14:textId="7F934CC7" w:rsidR="001F2641" w:rsidRPr="000317BE" w:rsidRDefault="001F2641" w:rsidP="001F343A">
                      <w:pPr>
                        <w:pStyle w:val="Caption"/>
                        <w:jc w:val="center"/>
                        <w:rPr>
                          <w:noProof/>
                          <w:sz w:val="24"/>
                          <w:szCs w:val="24"/>
                        </w:rPr>
                      </w:pPr>
                      <w:bookmarkStart w:id="2382" w:name="_Toc83115848"/>
                      <w:r>
                        <w:t xml:space="preserve">Gambar 3. </w:t>
                      </w:r>
                      <w:r>
                        <w:fldChar w:fldCharType="begin"/>
                      </w:r>
                      <w:r>
                        <w:instrText xml:space="preserve"> SEQ Gambar_3. \* ARABIC </w:instrText>
                      </w:r>
                      <w:r>
                        <w:fldChar w:fldCharType="separate"/>
                      </w:r>
                      <w:r>
                        <w:rPr>
                          <w:noProof/>
                        </w:rPr>
                        <w:t>37</w:t>
                      </w:r>
                      <w:r>
                        <w:fldChar w:fldCharType="end"/>
                      </w:r>
                      <w:r>
                        <w:t xml:space="preserve"> Antarmuka Form Walikelas</w:t>
                      </w:r>
                      <w:bookmarkEnd w:id="2382"/>
                    </w:p>
                  </w:txbxContent>
                </v:textbox>
                <w10:wrap anchorx="margin"/>
              </v:shape>
            </w:pict>
          </mc:Fallback>
        </mc:AlternateContent>
      </w:r>
    </w:p>
    <w:p w14:paraId="3759AD1B" w14:textId="7B44FE68" w:rsidR="00327E19" w:rsidRPr="00EB3866" w:rsidRDefault="00AB7B78">
      <w:pPr>
        <w:pStyle w:val="ListParagraph"/>
        <w:numPr>
          <w:ilvl w:val="0"/>
          <w:numId w:val="43"/>
        </w:numPr>
        <w:shd w:val="clear" w:color="auto" w:fill="FFFFFF" w:themeFill="background1"/>
        <w:ind w:left="426"/>
        <w:rPr>
          <w:b/>
          <w:bCs/>
        </w:rPr>
        <w:pPrChange w:id="2383" w:author="Rafi Aziizi" w:date="2021-11-12T10:58:00Z">
          <w:pPr>
            <w:pStyle w:val="ListParagraph"/>
            <w:numPr>
              <w:numId w:val="43"/>
            </w:numPr>
            <w:shd w:val="clear" w:color="auto" w:fill="FFE599" w:themeFill="accent4" w:themeFillTint="66"/>
            <w:ind w:left="426" w:hanging="360"/>
          </w:pPr>
        </w:pPrChange>
      </w:pPr>
      <w:r>
        <w:rPr>
          <w:rFonts w:eastAsia="Calibri"/>
          <w:b/>
          <w:bCs/>
        </w:rPr>
        <w:t>Antarmuka</w:t>
      </w:r>
      <w:r w:rsidRPr="00EB3866">
        <w:rPr>
          <w:b/>
          <w:bCs/>
        </w:rPr>
        <w:t xml:space="preserve"> </w:t>
      </w:r>
      <w:r w:rsidR="00327E19" w:rsidRPr="00EB3866">
        <w:rPr>
          <w:b/>
          <w:bCs/>
        </w:rPr>
        <w:t>Data Form Kelas</w:t>
      </w:r>
    </w:p>
    <w:p w14:paraId="7D04DE90" w14:textId="16403E57" w:rsidR="001F343A" w:rsidRPr="001F343A" w:rsidRDefault="001F343A" w:rsidP="001F343A">
      <w:pPr>
        <w:ind w:firstLine="426"/>
        <w:rPr>
          <w:rFonts w:eastAsia="Calibri"/>
        </w:rPr>
      </w:pPr>
      <w:r w:rsidRPr="001F343A">
        <w:rPr>
          <w:rFonts w:eastAsia="Calibri"/>
        </w:rPr>
        <w:t xml:space="preserve">Rancangan pada halaman ini hanya berisikan beberapa </w:t>
      </w:r>
      <w:r w:rsidRPr="001F343A">
        <w:rPr>
          <w:rFonts w:eastAsia="Calibri"/>
          <w:i/>
          <w:iCs/>
        </w:rPr>
        <w:t xml:space="preserve">field </w:t>
      </w:r>
      <w:r w:rsidRPr="001F343A">
        <w:rPr>
          <w:rFonts w:eastAsia="Calibri"/>
        </w:rPr>
        <w:t>data</w:t>
      </w:r>
      <w:r w:rsidR="00586A07">
        <w:rPr>
          <w:rFonts w:eastAsia="Calibri"/>
        </w:rPr>
        <w:t xml:space="preserve"> </w:t>
      </w:r>
      <w:r w:rsidR="00C10E66">
        <w:rPr>
          <w:rFonts w:eastAsia="Calibri"/>
        </w:rPr>
        <w:t xml:space="preserve">yyang perlu diisi </w:t>
      </w:r>
      <w:r w:rsidR="00586A07">
        <w:rPr>
          <w:rFonts w:eastAsia="Calibri"/>
        </w:rPr>
        <w:t xml:space="preserve">mengenai kelas </w:t>
      </w:r>
      <w:r w:rsidRPr="001F343A">
        <w:rPr>
          <w:rFonts w:eastAsia="Calibri"/>
        </w:rPr>
        <w:t xml:space="preserve">yang </w:t>
      </w:r>
      <w:r w:rsidR="00586A07">
        <w:rPr>
          <w:rFonts w:eastAsia="Calibri"/>
        </w:rPr>
        <w:t>akan ditambahkan kedalam siste</w:t>
      </w:r>
      <w:r w:rsidR="00C10E66">
        <w:rPr>
          <w:rFonts w:eastAsia="Calibri"/>
        </w:rPr>
        <w:t>m</w:t>
      </w:r>
      <w:r w:rsidR="00586A07">
        <w:rPr>
          <w:rFonts w:eastAsia="Calibri"/>
        </w:rPr>
        <w:t>.</w:t>
      </w:r>
    </w:p>
    <w:p w14:paraId="5D389412" w14:textId="06A08846" w:rsidR="00586A07" w:rsidRDefault="007262F1" w:rsidP="001F343A">
      <w:pPr>
        <w:pStyle w:val="ListParagraph"/>
        <w:ind w:left="426"/>
      </w:pPr>
      <w:r>
        <w:rPr>
          <w:noProof/>
        </w:rPr>
        <w:drawing>
          <wp:anchor distT="0" distB="0" distL="114300" distR="114300" simplePos="0" relativeHeight="251869696" behindDoc="1" locked="0" layoutInCell="1" allowOverlap="1" wp14:anchorId="6AD3A81B" wp14:editId="098C051B">
            <wp:simplePos x="0" y="0"/>
            <wp:positionH relativeFrom="margin">
              <wp:align>center</wp:align>
            </wp:positionH>
            <wp:positionV relativeFrom="paragraph">
              <wp:posOffset>5443</wp:posOffset>
            </wp:positionV>
            <wp:extent cx="4177590" cy="2379600"/>
            <wp:effectExtent l="0" t="0" r="0" b="1905"/>
            <wp:wrapNone/>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177590" cy="23796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262F1">
        <w:t xml:space="preserve"> </w:t>
      </w:r>
    </w:p>
    <w:p w14:paraId="22F13720" w14:textId="2D9A12F3" w:rsidR="00586A07" w:rsidRDefault="00586A07" w:rsidP="001F343A">
      <w:pPr>
        <w:pStyle w:val="ListParagraph"/>
        <w:ind w:left="426"/>
      </w:pPr>
    </w:p>
    <w:p w14:paraId="0B8AE877" w14:textId="4A290D03" w:rsidR="00586A07" w:rsidRDefault="00586A07" w:rsidP="001F343A">
      <w:pPr>
        <w:pStyle w:val="ListParagraph"/>
        <w:ind w:left="426"/>
      </w:pPr>
    </w:p>
    <w:p w14:paraId="23E51837" w14:textId="69BE2E09" w:rsidR="00586A07" w:rsidRDefault="00586A07" w:rsidP="001F343A">
      <w:pPr>
        <w:pStyle w:val="ListParagraph"/>
        <w:ind w:left="426"/>
      </w:pPr>
    </w:p>
    <w:p w14:paraId="3FF8FF83" w14:textId="28E6D2A1" w:rsidR="00586A07" w:rsidRDefault="00586A07" w:rsidP="001F343A">
      <w:pPr>
        <w:pStyle w:val="ListParagraph"/>
        <w:ind w:left="426"/>
      </w:pPr>
    </w:p>
    <w:p w14:paraId="187EED2B" w14:textId="1E6F1321" w:rsidR="00586A07" w:rsidRDefault="00586A07" w:rsidP="001F343A">
      <w:pPr>
        <w:pStyle w:val="ListParagraph"/>
        <w:ind w:left="426"/>
      </w:pPr>
    </w:p>
    <w:p w14:paraId="0FB06DE4" w14:textId="46911251" w:rsidR="00586A07" w:rsidRDefault="00586A07" w:rsidP="001F343A">
      <w:pPr>
        <w:pStyle w:val="ListParagraph"/>
        <w:ind w:left="426"/>
      </w:pPr>
    </w:p>
    <w:p w14:paraId="5550FA29" w14:textId="3CD9D910" w:rsidR="00586A07" w:rsidRDefault="00586A07" w:rsidP="001F343A">
      <w:pPr>
        <w:pStyle w:val="ListParagraph"/>
        <w:ind w:left="426"/>
      </w:pPr>
    </w:p>
    <w:p w14:paraId="11816496" w14:textId="7438743C" w:rsidR="00586A07" w:rsidRDefault="00586A07" w:rsidP="001F343A">
      <w:pPr>
        <w:pStyle w:val="ListParagraph"/>
        <w:ind w:left="426"/>
      </w:pPr>
    </w:p>
    <w:p w14:paraId="14997029" w14:textId="5798A857" w:rsidR="00586A07" w:rsidRDefault="007262F1" w:rsidP="001F343A">
      <w:pPr>
        <w:pStyle w:val="ListParagraph"/>
        <w:ind w:left="426"/>
      </w:pPr>
      <w:r>
        <w:rPr>
          <w:noProof/>
        </w:rPr>
        <mc:AlternateContent>
          <mc:Choice Requires="wps">
            <w:drawing>
              <wp:anchor distT="0" distB="0" distL="114300" distR="114300" simplePos="0" relativeHeight="251793920" behindDoc="1" locked="0" layoutInCell="1" allowOverlap="1" wp14:anchorId="46EFA85E" wp14:editId="03430DD0">
                <wp:simplePos x="0" y="0"/>
                <wp:positionH relativeFrom="margin">
                  <wp:posOffset>365760</wp:posOffset>
                </wp:positionH>
                <wp:positionV relativeFrom="paragraph">
                  <wp:posOffset>41163</wp:posOffset>
                </wp:positionV>
                <wp:extent cx="4284345" cy="635"/>
                <wp:effectExtent l="0" t="0" r="1905" b="8255"/>
                <wp:wrapNone/>
                <wp:docPr id="113" name="Text Box 113"/>
                <wp:cNvGraphicFramePr/>
                <a:graphic xmlns:a="http://schemas.openxmlformats.org/drawingml/2006/main">
                  <a:graphicData uri="http://schemas.microsoft.com/office/word/2010/wordprocessingShape">
                    <wps:wsp>
                      <wps:cNvSpPr txBox="1"/>
                      <wps:spPr>
                        <a:xfrm>
                          <a:off x="0" y="0"/>
                          <a:ext cx="4284345" cy="635"/>
                        </a:xfrm>
                        <a:prstGeom prst="rect">
                          <a:avLst/>
                        </a:prstGeom>
                        <a:solidFill>
                          <a:prstClr val="white"/>
                        </a:solidFill>
                        <a:ln>
                          <a:noFill/>
                        </a:ln>
                      </wps:spPr>
                      <wps:txbx>
                        <w:txbxContent>
                          <w:p w14:paraId="698FB673" w14:textId="5BAC9DB2" w:rsidR="001F2641" w:rsidRPr="00CD66B2" w:rsidRDefault="001F2641" w:rsidP="00586A07">
                            <w:pPr>
                              <w:pStyle w:val="Caption"/>
                              <w:jc w:val="center"/>
                              <w:rPr>
                                <w:noProof/>
                                <w:sz w:val="24"/>
                                <w:szCs w:val="24"/>
                              </w:rPr>
                            </w:pPr>
                            <w:bookmarkStart w:id="2384" w:name="_Toc83115849"/>
                            <w:r>
                              <w:t xml:space="preserve">Gambar 3. </w:t>
                            </w:r>
                            <w:r>
                              <w:fldChar w:fldCharType="begin"/>
                            </w:r>
                            <w:r>
                              <w:instrText xml:space="preserve"> SEQ Gambar_3. \* ARABIC </w:instrText>
                            </w:r>
                            <w:r>
                              <w:fldChar w:fldCharType="separate"/>
                            </w:r>
                            <w:r>
                              <w:rPr>
                                <w:noProof/>
                              </w:rPr>
                              <w:t>38</w:t>
                            </w:r>
                            <w:r>
                              <w:fldChar w:fldCharType="end"/>
                            </w:r>
                            <w:r>
                              <w:t xml:space="preserve"> Antarmuka form Tambah Kelas</w:t>
                            </w:r>
                            <w:bookmarkEnd w:id="23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EFA85E" id="Text Box 113" o:spid="_x0000_s1068" type="#_x0000_t202" style="position:absolute;left:0;text-align:left;margin-left:28.8pt;margin-top:3.25pt;width:337.35pt;height:.05pt;z-index:-25152256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" stroked="f">
                <v:textbox style="mso-fit-shape-to-text:t" inset="0,0,0,0">
                  <w:txbxContent>
                    <w:p w14:paraId="698FB673" w14:textId="5BAC9DB2" w:rsidR="001F2641" w:rsidRPr="00CD66B2" w:rsidRDefault="001F2641" w:rsidP="00586A07">
                      <w:pPr>
                        <w:pStyle w:val="Caption"/>
                        <w:jc w:val="center"/>
                        <w:rPr>
                          <w:noProof/>
                          <w:sz w:val="24"/>
                          <w:szCs w:val="24"/>
                        </w:rPr>
                      </w:pPr>
                      <w:bookmarkStart w:id="2385" w:name="_Toc83115849"/>
                      <w:r>
                        <w:t xml:space="preserve">Gambar 3. </w:t>
                      </w:r>
                      <w:r>
                        <w:fldChar w:fldCharType="begin"/>
                      </w:r>
                      <w:r>
                        <w:instrText xml:space="preserve"> SEQ Gambar_3. \* ARABIC </w:instrText>
                      </w:r>
                      <w:r>
                        <w:fldChar w:fldCharType="separate"/>
                      </w:r>
                      <w:r>
                        <w:rPr>
                          <w:noProof/>
                        </w:rPr>
                        <w:t>38</w:t>
                      </w:r>
                      <w:r>
                        <w:fldChar w:fldCharType="end"/>
                      </w:r>
                      <w:r>
                        <w:t xml:space="preserve"> Antarmuka form Tambah Kelas</w:t>
                      </w:r>
                      <w:bookmarkEnd w:id="2385"/>
                    </w:p>
                  </w:txbxContent>
                </v:textbox>
                <w10:wrap anchorx="margin"/>
              </v:shape>
            </w:pict>
          </mc:Fallback>
        </mc:AlternateContent>
      </w:r>
    </w:p>
    <w:p w14:paraId="0652C4F2" w14:textId="129B13E2" w:rsidR="00327E19" w:rsidRPr="00EB3866" w:rsidRDefault="00AB7B78">
      <w:pPr>
        <w:pStyle w:val="ListParagraph"/>
        <w:numPr>
          <w:ilvl w:val="0"/>
          <w:numId w:val="43"/>
        </w:numPr>
        <w:shd w:val="clear" w:color="auto" w:fill="FFFFFF" w:themeFill="background1"/>
        <w:ind w:left="426"/>
        <w:rPr>
          <w:b/>
          <w:bCs/>
        </w:rPr>
        <w:pPrChange w:id="2386" w:author="Rafi Aziizi" w:date="2021-11-12T10:58:00Z">
          <w:pPr>
            <w:pStyle w:val="ListParagraph"/>
            <w:numPr>
              <w:numId w:val="43"/>
            </w:numPr>
            <w:shd w:val="clear" w:color="auto" w:fill="AEAAAA" w:themeFill="background2" w:themeFillShade="BF"/>
            <w:ind w:left="426" w:hanging="360"/>
          </w:pPr>
        </w:pPrChange>
      </w:pPr>
      <w:r>
        <w:rPr>
          <w:rFonts w:eastAsia="Calibri"/>
          <w:b/>
          <w:bCs/>
        </w:rPr>
        <w:t>Antarmuka</w:t>
      </w:r>
      <w:r w:rsidRPr="00EB3866">
        <w:rPr>
          <w:b/>
          <w:bCs/>
        </w:rPr>
        <w:t xml:space="preserve"> </w:t>
      </w:r>
      <w:r w:rsidR="00327E19" w:rsidRPr="00EB3866">
        <w:rPr>
          <w:b/>
          <w:bCs/>
        </w:rPr>
        <w:t xml:space="preserve">Data </w:t>
      </w:r>
      <w:r w:rsidR="00C10E66" w:rsidRPr="00EB3866">
        <w:rPr>
          <w:b/>
          <w:bCs/>
        </w:rPr>
        <w:t>Anggota Kelas</w:t>
      </w:r>
      <w:r w:rsidR="00A02A29">
        <w:rPr>
          <w:b/>
          <w:bCs/>
        </w:rPr>
        <w:t xml:space="preserve"> </w:t>
      </w:r>
      <w:del w:id="2387" w:author="Rafi Aziizi" w:date="2021-11-12T10:58:00Z">
        <w:r w:rsidR="00A02A29" w:rsidDel="00331B6F">
          <w:rPr>
            <w:b/>
            <w:bCs/>
          </w:rPr>
          <w:delText>(DISCUSS DARI PROFIL WALIKEALS/KELAS)</w:delText>
        </w:r>
      </w:del>
    </w:p>
    <w:p w14:paraId="033F6F91" w14:textId="3E75992A" w:rsidR="00474A17" w:rsidRDefault="00383C6F" w:rsidP="00383C6F">
      <w:pPr>
        <w:pStyle w:val="ListParagraph"/>
        <w:ind w:left="0" w:firstLine="426"/>
      </w:pPr>
      <w:r>
        <w:t>Rancangan tampilan halaman ini akan memuat seluruh anggota siswa yng memiliki nomor kelas yang sama. Dan akan ditampilkan pada saat user melihat profile walikelas.</w:t>
      </w:r>
    </w:p>
    <w:p w14:paraId="4081A75E" w14:textId="48FE9A17" w:rsidR="007262F1" w:rsidDel="00331B6F" w:rsidRDefault="007262F1" w:rsidP="00383C6F">
      <w:pPr>
        <w:pStyle w:val="ListParagraph"/>
        <w:ind w:left="0" w:firstLine="426"/>
        <w:rPr>
          <w:del w:id="2388" w:author="Rafi Aziizi" w:date="2021-11-12T10:58:00Z"/>
        </w:rPr>
      </w:pPr>
    </w:p>
    <w:p w14:paraId="6A6A2F22" w14:textId="069F0FD6" w:rsidR="007262F1" w:rsidDel="00331B6F" w:rsidRDefault="007262F1" w:rsidP="00383C6F">
      <w:pPr>
        <w:pStyle w:val="ListParagraph"/>
        <w:ind w:left="0" w:firstLine="426"/>
        <w:rPr>
          <w:del w:id="2389" w:author="Rafi Aziizi" w:date="2021-11-12T10:58:00Z"/>
        </w:rPr>
      </w:pPr>
    </w:p>
    <w:p w14:paraId="1F2F281C" w14:textId="77777777" w:rsidR="007262F1" w:rsidDel="00331B6F" w:rsidRDefault="007262F1" w:rsidP="00383C6F">
      <w:pPr>
        <w:pStyle w:val="ListParagraph"/>
        <w:ind w:left="0" w:firstLine="426"/>
        <w:rPr>
          <w:del w:id="2390" w:author="Rafi Aziizi" w:date="2021-11-12T10:58:00Z"/>
        </w:rPr>
      </w:pPr>
    </w:p>
    <w:p w14:paraId="43664272" w14:textId="77777777" w:rsidR="00977902" w:rsidRDefault="00977902">
      <w:pPr>
        <w:pPrChange w:id="2391" w:author="Rafi Aziizi" w:date="2021-11-12T10:58:00Z">
          <w:pPr>
            <w:pStyle w:val="ListParagraph"/>
            <w:ind w:left="426"/>
          </w:pPr>
        </w:pPrChange>
      </w:pPr>
    </w:p>
    <w:p w14:paraId="1B22F06C" w14:textId="6CFEEC0A" w:rsidR="00E12981" w:rsidRDefault="007262F1" w:rsidP="00E12981">
      <w:pPr>
        <w:pStyle w:val="ListParagraph"/>
        <w:ind w:left="426"/>
      </w:pPr>
      <w:r>
        <w:rPr>
          <w:noProof/>
        </w:rPr>
        <w:lastRenderedPageBreak/>
        <w:drawing>
          <wp:anchor distT="0" distB="0" distL="114300" distR="114300" simplePos="0" relativeHeight="251870720" behindDoc="1" locked="0" layoutInCell="1" allowOverlap="1" wp14:anchorId="5FDC5F23" wp14:editId="41995E23">
            <wp:simplePos x="0" y="0"/>
            <wp:positionH relativeFrom="margin">
              <wp:align>center</wp:align>
            </wp:positionH>
            <wp:positionV relativeFrom="paragraph">
              <wp:posOffset>-3810</wp:posOffset>
            </wp:positionV>
            <wp:extent cx="4177590" cy="2379600"/>
            <wp:effectExtent l="0" t="0" r="0" b="1905"/>
            <wp:wrapNone/>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177590" cy="2379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B995634" w14:textId="7078897E" w:rsidR="00E12981" w:rsidRDefault="00E12981" w:rsidP="00E12981">
      <w:pPr>
        <w:pStyle w:val="ListParagraph"/>
        <w:ind w:left="426"/>
      </w:pPr>
    </w:p>
    <w:p w14:paraId="0646DA97" w14:textId="0EF99777" w:rsidR="00E12981" w:rsidRDefault="00E12981" w:rsidP="00E12981">
      <w:pPr>
        <w:pStyle w:val="ListParagraph"/>
        <w:ind w:left="426"/>
      </w:pPr>
    </w:p>
    <w:p w14:paraId="18347564" w14:textId="2F8849E8" w:rsidR="00E12981" w:rsidRDefault="00E12981" w:rsidP="00E12981">
      <w:pPr>
        <w:pStyle w:val="ListParagraph"/>
        <w:ind w:left="426"/>
      </w:pPr>
    </w:p>
    <w:p w14:paraId="1A881530" w14:textId="71A185FC" w:rsidR="00E12981" w:rsidRDefault="00E12981" w:rsidP="00E12981">
      <w:pPr>
        <w:pStyle w:val="ListParagraph"/>
        <w:ind w:left="426"/>
      </w:pPr>
    </w:p>
    <w:p w14:paraId="5C9E138D" w14:textId="6BBCDD1A" w:rsidR="00E12981" w:rsidRDefault="00E12981" w:rsidP="00E12981">
      <w:pPr>
        <w:pStyle w:val="ListParagraph"/>
        <w:ind w:left="426"/>
      </w:pPr>
    </w:p>
    <w:p w14:paraId="1A20D93F" w14:textId="1483A070" w:rsidR="00E12981" w:rsidRDefault="00E12981" w:rsidP="00E12981">
      <w:pPr>
        <w:pStyle w:val="ListParagraph"/>
        <w:ind w:left="426"/>
      </w:pPr>
    </w:p>
    <w:p w14:paraId="68FB59BF" w14:textId="439A59D5" w:rsidR="00E12981" w:rsidRDefault="00E12981" w:rsidP="00E12981">
      <w:pPr>
        <w:pStyle w:val="ListParagraph"/>
        <w:ind w:left="426"/>
      </w:pPr>
    </w:p>
    <w:p w14:paraId="06F94F6F" w14:textId="0AB23A7D" w:rsidR="00E12981" w:rsidRDefault="007262F1" w:rsidP="00E12981">
      <w:pPr>
        <w:pStyle w:val="ListParagraph"/>
        <w:ind w:left="426"/>
      </w:pPr>
      <w:r>
        <w:rPr>
          <w:noProof/>
        </w:rPr>
        <mc:AlternateContent>
          <mc:Choice Requires="wps">
            <w:drawing>
              <wp:anchor distT="0" distB="0" distL="114300" distR="114300" simplePos="0" relativeHeight="251795968" behindDoc="1" locked="0" layoutInCell="1" allowOverlap="1" wp14:anchorId="7AA1FA48" wp14:editId="5CBD60D1">
                <wp:simplePos x="0" y="0"/>
                <wp:positionH relativeFrom="column">
                  <wp:posOffset>384810</wp:posOffset>
                </wp:positionH>
                <wp:positionV relativeFrom="paragraph">
                  <wp:posOffset>268605</wp:posOffset>
                </wp:positionV>
                <wp:extent cx="4269740" cy="635"/>
                <wp:effectExtent l="0" t="0" r="0" b="0"/>
                <wp:wrapNone/>
                <wp:docPr id="117" name="Text Box 117"/>
                <wp:cNvGraphicFramePr/>
                <a:graphic xmlns:a="http://schemas.openxmlformats.org/drawingml/2006/main">
                  <a:graphicData uri="http://schemas.microsoft.com/office/word/2010/wordprocessingShape">
                    <wps:wsp>
                      <wps:cNvSpPr txBox="1"/>
                      <wps:spPr>
                        <a:xfrm>
                          <a:off x="0" y="0"/>
                          <a:ext cx="4269740" cy="635"/>
                        </a:xfrm>
                        <a:prstGeom prst="rect">
                          <a:avLst/>
                        </a:prstGeom>
                        <a:solidFill>
                          <a:prstClr val="white"/>
                        </a:solidFill>
                        <a:ln>
                          <a:noFill/>
                        </a:ln>
                      </wps:spPr>
                      <wps:txbx>
                        <w:txbxContent>
                          <w:p w14:paraId="1846E72D" w14:textId="33BD29CD" w:rsidR="001F2641" w:rsidRPr="006002C3" w:rsidRDefault="001F2641" w:rsidP="00E12981">
                            <w:pPr>
                              <w:pStyle w:val="Caption"/>
                              <w:jc w:val="center"/>
                              <w:rPr>
                                <w:noProof/>
                                <w:sz w:val="24"/>
                                <w:szCs w:val="24"/>
                              </w:rPr>
                            </w:pPr>
                            <w:bookmarkStart w:id="2392" w:name="_Toc83115850"/>
                            <w:r>
                              <w:t xml:space="preserve">Gambar 3. </w:t>
                            </w:r>
                            <w:r>
                              <w:fldChar w:fldCharType="begin"/>
                            </w:r>
                            <w:r>
                              <w:instrText xml:space="preserve"> SEQ Gambar_3. \* ARABIC </w:instrText>
                            </w:r>
                            <w:r>
                              <w:fldChar w:fldCharType="separate"/>
                            </w:r>
                            <w:r>
                              <w:rPr>
                                <w:noProof/>
                              </w:rPr>
                              <w:t>39</w:t>
                            </w:r>
                            <w:r>
                              <w:fldChar w:fldCharType="end"/>
                            </w:r>
                            <w:r>
                              <w:t xml:space="preserve"> Antarmuka Anggota Kelas</w:t>
                            </w:r>
                            <w:bookmarkEnd w:id="23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A1FA48" id="Text Box 117" o:spid="_x0000_s1069" type="#_x0000_t202" style="position:absolute;left:0;text-align:left;margin-left:30.3pt;margin-top:21.15pt;width:336.2pt;height:.05pt;z-index:-251520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" stroked="f">
                <v:textbox style="mso-fit-shape-to-text:t" inset="0,0,0,0">
                  <w:txbxContent>
                    <w:p w14:paraId="1846E72D" w14:textId="33BD29CD" w:rsidR="001F2641" w:rsidRPr="006002C3" w:rsidRDefault="001F2641" w:rsidP="00E12981">
                      <w:pPr>
                        <w:pStyle w:val="Caption"/>
                        <w:jc w:val="center"/>
                        <w:rPr>
                          <w:noProof/>
                          <w:sz w:val="24"/>
                          <w:szCs w:val="24"/>
                        </w:rPr>
                      </w:pPr>
                      <w:bookmarkStart w:id="2393" w:name="_Toc83115850"/>
                      <w:r>
                        <w:t xml:space="preserve">Gambar 3. </w:t>
                      </w:r>
                      <w:r>
                        <w:fldChar w:fldCharType="begin"/>
                      </w:r>
                      <w:r>
                        <w:instrText xml:space="preserve"> SEQ Gambar_3. \* ARABIC </w:instrText>
                      </w:r>
                      <w:r>
                        <w:fldChar w:fldCharType="separate"/>
                      </w:r>
                      <w:r>
                        <w:rPr>
                          <w:noProof/>
                        </w:rPr>
                        <w:t>39</w:t>
                      </w:r>
                      <w:r>
                        <w:fldChar w:fldCharType="end"/>
                      </w:r>
                      <w:r>
                        <w:t xml:space="preserve"> Antarmuka Anggota Kelas</w:t>
                      </w:r>
                      <w:bookmarkEnd w:id="2393"/>
                    </w:p>
                  </w:txbxContent>
                </v:textbox>
              </v:shape>
            </w:pict>
          </mc:Fallback>
        </mc:AlternateContent>
      </w:r>
    </w:p>
    <w:p w14:paraId="195E6794" w14:textId="06B64FFA" w:rsidR="00383C6F" w:rsidRDefault="00383C6F" w:rsidP="00E12981">
      <w:pPr>
        <w:pStyle w:val="ListParagraph"/>
        <w:ind w:left="426"/>
      </w:pPr>
    </w:p>
    <w:p w14:paraId="305A2D1D" w14:textId="70098ADF" w:rsidR="00327E19" w:rsidRPr="00EB3866" w:rsidRDefault="00AB7B78">
      <w:pPr>
        <w:pStyle w:val="ListParagraph"/>
        <w:numPr>
          <w:ilvl w:val="0"/>
          <w:numId w:val="43"/>
        </w:numPr>
        <w:shd w:val="clear" w:color="auto" w:fill="FFFFFF" w:themeFill="background1"/>
        <w:ind w:left="426"/>
        <w:rPr>
          <w:b/>
          <w:bCs/>
        </w:rPr>
        <w:pPrChange w:id="2394" w:author="Rafi Aziizi" w:date="2021-11-12T10:58:00Z">
          <w:pPr>
            <w:pStyle w:val="ListParagraph"/>
            <w:numPr>
              <w:numId w:val="43"/>
            </w:numPr>
            <w:shd w:val="clear" w:color="auto" w:fill="FFE599" w:themeFill="accent4" w:themeFillTint="66"/>
            <w:ind w:left="426" w:hanging="360"/>
          </w:pPr>
        </w:pPrChange>
      </w:pPr>
      <w:r>
        <w:rPr>
          <w:rFonts w:eastAsia="Calibri"/>
          <w:b/>
          <w:bCs/>
        </w:rPr>
        <w:t>Antarmuka</w:t>
      </w:r>
      <w:r w:rsidRPr="00EB3866">
        <w:rPr>
          <w:b/>
          <w:bCs/>
        </w:rPr>
        <w:t xml:space="preserve"> </w:t>
      </w:r>
      <w:r w:rsidR="00327E19" w:rsidRPr="00EB3866">
        <w:rPr>
          <w:b/>
          <w:bCs/>
        </w:rPr>
        <w:t>Data Kelas</w:t>
      </w:r>
    </w:p>
    <w:p w14:paraId="35244229" w14:textId="5E322F36" w:rsidR="00383C6F" w:rsidRPr="00383C6F" w:rsidRDefault="00383C6F" w:rsidP="00383C6F">
      <w:pPr>
        <w:ind w:firstLine="426"/>
        <w:rPr>
          <w:rFonts w:eastAsia="Calibri"/>
        </w:rPr>
      </w:pPr>
      <w:r w:rsidRPr="00383C6F">
        <w:rPr>
          <w:rFonts w:eastAsia="Calibri"/>
        </w:rPr>
        <w:t xml:space="preserve">Rancangan antarmuka tampilan halaman data </w:t>
      </w:r>
      <w:r>
        <w:rPr>
          <w:rFonts w:eastAsia="Calibri"/>
        </w:rPr>
        <w:t>kelas</w:t>
      </w:r>
      <w:r w:rsidRPr="00383C6F">
        <w:rPr>
          <w:rFonts w:eastAsia="Calibri"/>
        </w:rPr>
        <w:t xml:space="preserve"> ini akan menampilkan seluruh </w:t>
      </w:r>
      <w:r>
        <w:rPr>
          <w:rFonts w:eastAsia="Calibri"/>
        </w:rPr>
        <w:t>kelas</w:t>
      </w:r>
      <w:r w:rsidRPr="00383C6F">
        <w:rPr>
          <w:rFonts w:eastAsia="Calibri"/>
        </w:rPr>
        <w:t xml:space="preserve"> yang sesuai dengan </w:t>
      </w:r>
      <w:r w:rsidRPr="00383C6F">
        <w:rPr>
          <w:rFonts w:eastAsia="Calibri"/>
          <w:i/>
          <w:iCs/>
        </w:rPr>
        <w:t>database.</w:t>
      </w:r>
      <w:r w:rsidRPr="00383C6F">
        <w:rPr>
          <w:rFonts w:eastAsia="Calibri"/>
        </w:rPr>
        <w:t xml:space="preserve"> pada halaman ini ditambahkan fitur yang dapat menambahkan </w:t>
      </w:r>
      <w:r>
        <w:rPr>
          <w:rFonts w:eastAsia="Calibri"/>
        </w:rPr>
        <w:t>datakelas</w:t>
      </w:r>
      <w:r w:rsidRPr="00383C6F">
        <w:rPr>
          <w:rFonts w:eastAsia="Calibri"/>
        </w:rPr>
        <w:t xml:space="preserve">, serta mencari data </w:t>
      </w:r>
      <w:r>
        <w:rPr>
          <w:rFonts w:eastAsia="Calibri"/>
        </w:rPr>
        <w:t>kelas</w:t>
      </w:r>
      <w:r w:rsidRPr="00383C6F">
        <w:rPr>
          <w:rFonts w:eastAsia="Calibri"/>
        </w:rPr>
        <w:t xml:space="preserve"> berdasarkan </w:t>
      </w:r>
      <w:r>
        <w:rPr>
          <w:rFonts w:eastAsia="Calibri"/>
        </w:rPr>
        <w:t>nomor kelas atau NK</w:t>
      </w:r>
      <w:r w:rsidRPr="00383C6F">
        <w:rPr>
          <w:rFonts w:eastAsia="Calibri"/>
        </w:rPr>
        <w:t xml:space="preserve"> Selain itu juga pada halaman ini terdapat </w:t>
      </w:r>
      <w:r w:rsidRPr="00383C6F">
        <w:rPr>
          <w:rFonts w:eastAsia="Calibri"/>
          <w:i/>
          <w:iCs/>
        </w:rPr>
        <w:t xml:space="preserve">button </w:t>
      </w:r>
      <w:r w:rsidRPr="00383C6F">
        <w:rPr>
          <w:rFonts w:eastAsia="Calibri"/>
        </w:rPr>
        <w:t xml:space="preserve">yang dapat mengkases kehalaman profil </w:t>
      </w:r>
      <w:r>
        <w:rPr>
          <w:rFonts w:eastAsia="Calibri"/>
        </w:rPr>
        <w:t>profil kelas.</w:t>
      </w:r>
      <w:r w:rsidRPr="00383C6F">
        <w:rPr>
          <w:rFonts w:eastAsia="Calibri"/>
        </w:rPr>
        <w:t xml:space="preserve"> </w:t>
      </w:r>
    </w:p>
    <w:p w14:paraId="58E06F35" w14:textId="410D8F58" w:rsidR="007262F1" w:rsidRDefault="007262F1" w:rsidP="001F343A">
      <w:pPr>
        <w:pStyle w:val="ListParagraph"/>
        <w:ind w:left="426"/>
      </w:pPr>
      <w:r>
        <w:rPr>
          <w:noProof/>
        </w:rPr>
        <w:drawing>
          <wp:anchor distT="0" distB="0" distL="114300" distR="114300" simplePos="0" relativeHeight="251871744" behindDoc="1" locked="0" layoutInCell="1" allowOverlap="1" wp14:anchorId="46F78045" wp14:editId="4040F205">
            <wp:simplePos x="0" y="0"/>
            <wp:positionH relativeFrom="margin">
              <wp:align>center</wp:align>
            </wp:positionH>
            <wp:positionV relativeFrom="paragraph">
              <wp:posOffset>12952</wp:posOffset>
            </wp:positionV>
            <wp:extent cx="4177590" cy="2379600"/>
            <wp:effectExtent l="0" t="0" r="0" b="1905"/>
            <wp:wrapNone/>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177590" cy="2379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4120637" w14:textId="13A144C0" w:rsidR="00383C6F" w:rsidRDefault="00383C6F" w:rsidP="001F343A">
      <w:pPr>
        <w:pStyle w:val="ListParagraph"/>
        <w:ind w:left="426"/>
      </w:pPr>
    </w:p>
    <w:p w14:paraId="2CA6888B" w14:textId="77777777" w:rsidR="00383C6F" w:rsidRDefault="00383C6F" w:rsidP="001F343A">
      <w:pPr>
        <w:pStyle w:val="ListParagraph"/>
        <w:ind w:left="426"/>
      </w:pPr>
    </w:p>
    <w:p w14:paraId="46578246" w14:textId="7626E776" w:rsidR="001F343A" w:rsidRDefault="001F343A" w:rsidP="001F343A">
      <w:pPr>
        <w:pStyle w:val="ListParagraph"/>
        <w:ind w:left="426"/>
      </w:pPr>
    </w:p>
    <w:p w14:paraId="4D8A9CEB" w14:textId="2CE59D9F" w:rsidR="00383C6F" w:rsidRDefault="00383C6F" w:rsidP="001F343A">
      <w:pPr>
        <w:pStyle w:val="ListParagraph"/>
        <w:ind w:left="426"/>
      </w:pPr>
    </w:p>
    <w:p w14:paraId="7FDC957B" w14:textId="4C5F7CC7" w:rsidR="00383C6F" w:rsidRDefault="00383C6F" w:rsidP="001F343A">
      <w:pPr>
        <w:pStyle w:val="ListParagraph"/>
        <w:ind w:left="426"/>
      </w:pPr>
    </w:p>
    <w:p w14:paraId="0642CA1E" w14:textId="4B50A2FC" w:rsidR="00383C6F" w:rsidRDefault="00383C6F" w:rsidP="001F343A">
      <w:pPr>
        <w:pStyle w:val="ListParagraph"/>
        <w:ind w:left="426"/>
      </w:pPr>
    </w:p>
    <w:p w14:paraId="6F897F53" w14:textId="08E694EF" w:rsidR="00383C6F" w:rsidRDefault="00383C6F" w:rsidP="001F343A">
      <w:pPr>
        <w:pStyle w:val="ListParagraph"/>
        <w:ind w:left="426"/>
      </w:pPr>
    </w:p>
    <w:p w14:paraId="10EC3905" w14:textId="3A1E9057" w:rsidR="00383C6F" w:rsidRDefault="00383C6F" w:rsidP="001F343A">
      <w:pPr>
        <w:pStyle w:val="ListParagraph"/>
        <w:ind w:left="426"/>
      </w:pPr>
    </w:p>
    <w:p w14:paraId="2310C8A3" w14:textId="2CD73F5C" w:rsidR="00383C6F" w:rsidRDefault="007262F1" w:rsidP="001F343A">
      <w:pPr>
        <w:pStyle w:val="ListParagraph"/>
        <w:ind w:left="426"/>
      </w:pPr>
      <w:r>
        <w:rPr>
          <w:noProof/>
        </w:rPr>
        <mc:AlternateContent>
          <mc:Choice Requires="wps">
            <w:drawing>
              <wp:anchor distT="0" distB="0" distL="114300" distR="114300" simplePos="0" relativeHeight="251802112" behindDoc="1" locked="0" layoutInCell="1" allowOverlap="1" wp14:anchorId="5ECF54FD" wp14:editId="38A3AA72">
                <wp:simplePos x="0" y="0"/>
                <wp:positionH relativeFrom="margin">
                  <wp:posOffset>375920</wp:posOffset>
                </wp:positionH>
                <wp:positionV relativeFrom="paragraph">
                  <wp:posOffset>25288</wp:posOffset>
                </wp:positionV>
                <wp:extent cx="4288155" cy="635"/>
                <wp:effectExtent l="0" t="0" r="0" b="8255"/>
                <wp:wrapNone/>
                <wp:docPr id="121" name="Text Box 121"/>
                <wp:cNvGraphicFramePr/>
                <a:graphic xmlns:a="http://schemas.openxmlformats.org/drawingml/2006/main">
                  <a:graphicData uri="http://schemas.microsoft.com/office/word/2010/wordprocessingShape">
                    <wps:wsp>
                      <wps:cNvSpPr txBox="1"/>
                      <wps:spPr>
                        <a:xfrm>
                          <a:off x="0" y="0"/>
                          <a:ext cx="4288155" cy="635"/>
                        </a:xfrm>
                        <a:prstGeom prst="rect">
                          <a:avLst/>
                        </a:prstGeom>
                        <a:solidFill>
                          <a:prstClr val="white"/>
                        </a:solidFill>
                        <a:ln>
                          <a:noFill/>
                        </a:ln>
                      </wps:spPr>
                      <wps:txbx>
                        <w:txbxContent>
                          <w:p w14:paraId="6B1E90F8" w14:textId="65554E25" w:rsidR="001F2641" w:rsidRPr="00923E76" w:rsidRDefault="001F2641" w:rsidP="00383C6F">
                            <w:pPr>
                              <w:pStyle w:val="Caption"/>
                              <w:jc w:val="center"/>
                              <w:rPr>
                                <w:noProof/>
                                <w:sz w:val="24"/>
                                <w:szCs w:val="24"/>
                              </w:rPr>
                            </w:pPr>
                            <w:bookmarkStart w:id="2395" w:name="_Toc83115851"/>
                            <w:r>
                              <w:t xml:space="preserve">Gambar 3. </w:t>
                            </w:r>
                            <w:r>
                              <w:fldChar w:fldCharType="begin"/>
                            </w:r>
                            <w:r>
                              <w:instrText xml:space="preserve"> SEQ Gambar_3. \* ARABIC </w:instrText>
                            </w:r>
                            <w:r>
                              <w:fldChar w:fldCharType="separate"/>
                            </w:r>
                            <w:r>
                              <w:rPr>
                                <w:noProof/>
                              </w:rPr>
                              <w:t>40</w:t>
                            </w:r>
                            <w:r>
                              <w:fldChar w:fldCharType="end"/>
                            </w:r>
                            <w:r>
                              <w:t xml:space="preserve">  Antarmuka Data Kelas</w:t>
                            </w:r>
                            <w:bookmarkEnd w:id="23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CF54FD" id="Text Box 121" o:spid="_x0000_s1070" type="#_x0000_t202" style="position:absolute;left:0;text-align:left;margin-left:29.6pt;margin-top:2pt;width:337.65pt;height:.05pt;z-index:-25151436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" stroked="f">
                <v:textbox style="mso-fit-shape-to-text:t" inset="0,0,0,0">
                  <w:txbxContent>
                    <w:p w14:paraId="6B1E90F8" w14:textId="65554E25" w:rsidR="001F2641" w:rsidRPr="00923E76" w:rsidRDefault="001F2641" w:rsidP="00383C6F">
                      <w:pPr>
                        <w:pStyle w:val="Caption"/>
                        <w:jc w:val="center"/>
                        <w:rPr>
                          <w:noProof/>
                          <w:sz w:val="24"/>
                          <w:szCs w:val="24"/>
                        </w:rPr>
                      </w:pPr>
                      <w:bookmarkStart w:id="2396" w:name="_Toc83115851"/>
                      <w:r>
                        <w:t xml:space="preserve">Gambar 3. </w:t>
                      </w:r>
                      <w:r>
                        <w:fldChar w:fldCharType="begin"/>
                      </w:r>
                      <w:r>
                        <w:instrText xml:space="preserve"> SEQ Gambar_3. \* ARABIC </w:instrText>
                      </w:r>
                      <w:r>
                        <w:fldChar w:fldCharType="separate"/>
                      </w:r>
                      <w:r>
                        <w:rPr>
                          <w:noProof/>
                        </w:rPr>
                        <w:t>40</w:t>
                      </w:r>
                      <w:r>
                        <w:fldChar w:fldCharType="end"/>
                      </w:r>
                      <w:r>
                        <w:t xml:space="preserve">  Antarmuka Data Kelas</w:t>
                      </w:r>
                      <w:bookmarkEnd w:id="2396"/>
                    </w:p>
                  </w:txbxContent>
                </v:textbox>
                <w10:wrap anchorx="margin"/>
              </v:shape>
            </w:pict>
          </mc:Fallback>
        </mc:AlternateContent>
      </w:r>
    </w:p>
    <w:p w14:paraId="0E818A07" w14:textId="2A1514C2" w:rsidR="00327E19" w:rsidRPr="00EB3866" w:rsidRDefault="00AB7B78" w:rsidP="00327E19">
      <w:pPr>
        <w:pStyle w:val="ListParagraph"/>
        <w:numPr>
          <w:ilvl w:val="0"/>
          <w:numId w:val="43"/>
        </w:numPr>
        <w:ind w:left="426"/>
        <w:rPr>
          <w:b/>
          <w:bCs/>
        </w:rPr>
      </w:pPr>
      <w:r>
        <w:rPr>
          <w:rFonts w:eastAsia="Calibri"/>
          <w:b/>
          <w:bCs/>
        </w:rPr>
        <w:t>Antarmuka</w:t>
      </w:r>
      <w:r w:rsidRPr="00EB3866">
        <w:rPr>
          <w:b/>
          <w:bCs/>
        </w:rPr>
        <w:t xml:space="preserve"> </w:t>
      </w:r>
      <w:r w:rsidR="00327E19" w:rsidRPr="00EB3866">
        <w:rPr>
          <w:b/>
          <w:bCs/>
        </w:rPr>
        <w:t>Data Profile Kelas</w:t>
      </w:r>
    </w:p>
    <w:p w14:paraId="5C9BACC9" w14:textId="4D76B0BA" w:rsidR="00383C6F" w:rsidRDefault="00383C6F" w:rsidP="00383C6F">
      <w:pPr>
        <w:ind w:left="66" w:firstLine="360"/>
      </w:pPr>
      <w:r w:rsidRPr="00383C6F">
        <w:rPr>
          <w:rFonts w:eastAsia="Calibri"/>
        </w:rPr>
        <w:t xml:space="preserve">Rancangan halaman profil </w:t>
      </w:r>
      <w:r>
        <w:rPr>
          <w:rFonts w:eastAsia="Calibri"/>
        </w:rPr>
        <w:t>kelas</w:t>
      </w:r>
      <w:r w:rsidRPr="00383C6F">
        <w:rPr>
          <w:rFonts w:eastAsia="Calibri"/>
        </w:rPr>
        <w:t xml:space="preserve"> ini akan menampilkan seluruh data </w:t>
      </w:r>
      <w:r>
        <w:rPr>
          <w:rFonts w:eastAsia="Calibri"/>
        </w:rPr>
        <w:t xml:space="preserve">kelas </w:t>
      </w:r>
      <w:r w:rsidRPr="00383C6F">
        <w:rPr>
          <w:rFonts w:eastAsia="Calibri"/>
        </w:rPr>
        <w:t xml:space="preserve">yang bersangkutan dari mulai </w:t>
      </w:r>
      <w:r>
        <w:rPr>
          <w:rFonts w:eastAsia="Calibri"/>
        </w:rPr>
        <w:t>id walikelas dalam kelas</w:t>
      </w:r>
      <w:r w:rsidRPr="00383C6F">
        <w:rPr>
          <w:rFonts w:eastAsia="Calibri"/>
        </w:rPr>
        <w:t xml:space="preserve"> hingga </w:t>
      </w:r>
      <w:r>
        <w:rPr>
          <w:rFonts w:eastAsia="Calibri"/>
        </w:rPr>
        <w:t>jumlah siswa perkelas</w:t>
      </w:r>
      <w:r w:rsidRPr="00383C6F">
        <w:rPr>
          <w:rFonts w:eastAsia="Calibri"/>
        </w:rPr>
        <w:t>. Pada halaman ini, admin dapat melakukan edit data apabila terdapat kesalahan dalam input data kelas</w:t>
      </w:r>
    </w:p>
    <w:p w14:paraId="17924290" w14:textId="5860A239" w:rsidR="005B5632" w:rsidRDefault="005B5632" w:rsidP="001F343A">
      <w:pPr>
        <w:pStyle w:val="ListParagraph"/>
        <w:ind w:left="426"/>
      </w:pPr>
      <w:r>
        <w:rPr>
          <w:noProof/>
        </w:rPr>
        <w:lastRenderedPageBreak/>
        <w:drawing>
          <wp:anchor distT="0" distB="0" distL="114300" distR="114300" simplePos="0" relativeHeight="251872768" behindDoc="1" locked="0" layoutInCell="1" allowOverlap="1" wp14:anchorId="25396A8C" wp14:editId="0E3C576D">
            <wp:simplePos x="0" y="0"/>
            <wp:positionH relativeFrom="margin">
              <wp:align>center</wp:align>
            </wp:positionH>
            <wp:positionV relativeFrom="paragraph">
              <wp:posOffset>7871</wp:posOffset>
            </wp:positionV>
            <wp:extent cx="4177590" cy="2379600"/>
            <wp:effectExtent l="0" t="0" r="0" b="1905"/>
            <wp:wrapNone/>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177590" cy="2379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5A7B126" w14:textId="5B54127C" w:rsidR="00383C6F" w:rsidRDefault="00383C6F" w:rsidP="001F343A">
      <w:pPr>
        <w:pStyle w:val="ListParagraph"/>
        <w:ind w:left="426"/>
      </w:pPr>
    </w:p>
    <w:p w14:paraId="2CB5FC51" w14:textId="76546CB3" w:rsidR="00383C6F" w:rsidRDefault="00383C6F" w:rsidP="001F343A">
      <w:pPr>
        <w:pStyle w:val="ListParagraph"/>
        <w:ind w:left="426"/>
      </w:pPr>
    </w:p>
    <w:p w14:paraId="3B92A81A" w14:textId="7C53431A" w:rsidR="001F343A" w:rsidRDefault="001F343A" w:rsidP="001F343A">
      <w:pPr>
        <w:pStyle w:val="ListParagraph"/>
        <w:ind w:left="426"/>
      </w:pPr>
    </w:p>
    <w:p w14:paraId="15BFCD85" w14:textId="207A8D70" w:rsidR="00383C6F" w:rsidRDefault="00383C6F" w:rsidP="001F343A">
      <w:pPr>
        <w:pStyle w:val="ListParagraph"/>
        <w:ind w:left="426"/>
      </w:pPr>
    </w:p>
    <w:p w14:paraId="0E093E51" w14:textId="13A85569" w:rsidR="00383C6F" w:rsidRDefault="00383C6F" w:rsidP="001F343A">
      <w:pPr>
        <w:pStyle w:val="ListParagraph"/>
        <w:ind w:left="426"/>
      </w:pPr>
    </w:p>
    <w:p w14:paraId="3BE16886" w14:textId="510D82F5" w:rsidR="00383C6F" w:rsidRDefault="00383C6F" w:rsidP="001F343A">
      <w:pPr>
        <w:pStyle w:val="ListParagraph"/>
        <w:ind w:left="426"/>
      </w:pPr>
    </w:p>
    <w:p w14:paraId="5DA12FD5" w14:textId="04EC52AC" w:rsidR="00383C6F" w:rsidRDefault="00383C6F" w:rsidP="001F343A">
      <w:pPr>
        <w:pStyle w:val="ListParagraph"/>
        <w:ind w:left="426"/>
      </w:pPr>
    </w:p>
    <w:p w14:paraId="38837838" w14:textId="3CDC99AE" w:rsidR="00383C6F" w:rsidRDefault="00383C6F" w:rsidP="001F343A">
      <w:pPr>
        <w:pStyle w:val="ListParagraph"/>
        <w:ind w:left="426"/>
      </w:pPr>
    </w:p>
    <w:p w14:paraId="0BCB890C" w14:textId="4355F2D1" w:rsidR="00383C6F" w:rsidRDefault="005B5632" w:rsidP="001F343A">
      <w:pPr>
        <w:pStyle w:val="ListParagraph"/>
        <w:ind w:left="426"/>
      </w:pPr>
      <w:r>
        <w:rPr>
          <w:noProof/>
        </w:rPr>
        <mc:AlternateContent>
          <mc:Choice Requires="wps">
            <w:drawing>
              <wp:anchor distT="0" distB="0" distL="114300" distR="114300" simplePos="0" relativeHeight="251804160" behindDoc="1" locked="0" layoutInCell="1" allowOverlap="1" wp14:anchorId="39D8E98E" wp14:editId="60AE4E92">
                <wp:simplePos x="0" y="0"/>
                <wp:positionH relativeFrom="margin">
                  <wp:posOffset>367030</wp:posOffset>
                </wp:positionH>
                <wp:positionV relativeFrom="paragraph">
                  <wp:posOffset>53863</wp:posOffset>
                </wp:positionV>
                <wp:extent cx="4305935" cy="635"/>
                <wp:effectExtent l="0" t="0" r="0" b="8255"/>
                <wp:wrapNone/>
                <wp:docPr id="122" name="Text Box 122"/>
                <wp:cNvGraphicFramePr/>
                <a:graphic xmlns:a="http://schemas.openxmlformats.org/drawingml/2006/main">
                  <a:graphicData uri="http://schemas.microsoft.com/office/word/2010/wordprocessingShape">
                    <wps:wsp>
                      <wps:cNvSpPr txBox="1"/>
                      <wps:spPr>
                        <a:xfrm>
                          <a:off x="0" y="0"/>
                          <a:ext cx="4305935" cy="635"/>
                        </a:xfrm>
                        <a:prstGeom prst="rect">
                          <a:avLst/>
                        </a:prstGeom>
                        <a:solidFill>
                          <a:prstClr val="white"/>
                        </a:solidFill>
                        <a:ln>
                          <a:noFill/>
                        </a:ln>
                      </wps:spPr>
                      <wps:txbx>
                        <w:txbxContent>
                          <w:p w14:paraId="1D0ACDAA" w14:textId="3BF2A798" w:rsidR="001F2641" w:rsidRPr="003F54A7" w:rsidRDefault="001F2641" w:rsidP="00383C6F">
                            <w:pPr>
                              <w:pStyle w:val="Caption"/>
                              <w:jc w:val="center"/>
                              <w:rPr>
                                <w:noProof/>
                                <w:sz w:val="24"/>
                                <w:szCs w:val="24"/>
                              </w:rPr>
                            </w:pPr>
                            <w:bookmarkStart w:id="2397" w:name="_Toc83115852"/>
                            <w:r>
                              <w:t xml:space="preserve">Gambar 3. </w:t>
                            </w:r>
                            <w:r>
                              <w:fldChar w:fldCharType="begin"/>
                            </w:r>
                            <w:r>
                              <w:instrText xml:space="preserve"> SEQ Gambar_3. \* ARABIC </w:instrText>
                            </w:r>
                            <w:r>
                              <w:fldChar w:fldCharType="separate"/>
                            </w:r>
                            <w:r>
                              <w:rPr>
                                <w:noProof/>
                              </w:rPr>
                              <w:t>41</w:t>
                            </w:r>
                            <w:r>
                              <w:fldChar w:fldCharType="end"/>
                            </w:r>
                            <w:r>
                              <w:t xml:space="preserve"> Antarmuka Profile Kelas</w:t>
                            </w:r>
                            <w:bookmarkEnd w:id="23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D8E98E" id="Text Box 122" o:spid="_x0000_s1071" type="#_x0000_t202" style="position:absolute;left:0;text-align:left;margin-left:28.9pt;margin-top:4.25pt;width:339.05pt;height:.05pt;z-index:-25151232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" stroked="f">
                <v:textbox style="mso-fit-shape-to-text:t" inset="0,0,0,0">
                  <w:txbxContent>
                    <w:p w14:paraId="1D0ACDAA" w14:textId="3BF2A798" w:rsidR="001F2641" w:rsidRPr="003F54A7" w:rsidRDefault="001F2641" w:rsidP="00383C6F">
                      <w:pPr>
                        <w:pStyle w:val="Caption"/>
                        <w:jc w:val="center"/>
                        <w:rPr>
                          <w:noProof/>
                          <w:sz w:val="24"/>
                          <w:szCs w:val="24"/>
                        </w:rPr>
                      </w:pPr>
                      <w:bookmarkStart w:id="2398" w:name="_Toc83115852"/>
                      <w:r>
                        <w:t xml:space="preserve">Gambar 3. </w:t>
                      </w:r>
                      <w:r>
                        <w:fldChar w:fldCharType="begin"/>
                      </w:r>
                      <w:r>
                        <w:instrText xml:space="preserve"> SEQ Gambar_3. \* ARABIC </w:instrText>
                      </w:r>
                      <w:r>
                        <w:fldChar w:fldCharType="separate"/>
                      </w:r>
                      <w:r>
                        <w:rPr>
                          <w:noProof/>
                        </w:rPr>
                        <w:t>41</w:t>
                      </w:r>
                      <w:r>
                        <w:fldChar w:fldCharType="end"/>
                      </w:r>
                      <w:r>
                        <w:t xml:space="preserve"> Antarmuka Profile Kelas</w:t>
                      </w:r>
                      <w:bookmarkEnd w:id="2398"/>
                    </w:p>
                  </w:txbxContent>
                </v:textbox>
                <w10:wrap anchorx="margin"/>
              </v:shape>
            </w:pict>
          </mc:Fallback>
        </mc:AlternateContent>
      </w:r>
    </w:p>
    <w:p w14:paraId="23365DFC" w14:textId="36254959" w:rsidR="00383C6F" w:rsidRPr="00EB3866" w:rsidRDefault="00AB7B78">
      <w:pPr>
        <w:pStyle w:val="ListParagraph"/>
        <w:numPr>
          <w:ilvl w:val="0"/>
          <w:numId w:val="43"/>
        </w:numPr>
        <w:shd w:val="clear" w:color="auto" w:fill="FFFFFF" w:themeFill="background1"/>
        <w:ind w:left="426"/>
        <w:rPr>
          <w:b/>
          <w:bCs/>
        </w:rPr>
        <w:pPrChange w:id="2399" w:author="Rafi Aziizi" w:date="2021-11-12T10:58:00Z">
          <w:pPr>
            <w:pStyle w:val="ListParagraph"/>
            <w:numPr>
              <w:numId w:val="43"/>
            </w:numPr>
            <w:shd w:val="clear" w:color="auto" w:fill="FFE599" w:themeFill="accent4" w:themeFillTint="66"/>
            <w:ind w:left="426" w:hanging="360"/>
          </w:pPr>
        </w:pPrChange>
      </w:pPr>
      <w:r>
        <w:rPr>
          <w:rFonts w:eastAsia="Calibri"/>
          <w:b/>
          <w:bCs/>
        </w:rPr>
        <w:t>Antarmuka</w:t>
      </w:r>
      <w:r w:rsidRPr="00EB3866">
        <w:rPr>
          <w:b/>
          <w:bCs/>
        </w:rPr>
        <w:t xml:space="preserve"> </w:t>
      </w:r>
      <w:r w:rsidR="00327E19" w:rsidRPr="00EB3866">
        <w:rPr>
          <w:b/>
          <w:bCs/>
        </w:rPr>
        <w:t>Data Profile Walikelas</w:t>
      </w:r>
    </w:p>
    <w:p w14:paraId="64DCC537" w14:textId="1E3188BC" w:rsidR="00383C6F" w:rsidRDefault="00383C6F" w:rsidP="00383C6F">
      <w:pPr>
        <w:ind w:left="66" w:firstLine="360"/>
        <w:rPr>
          <w:rFonts w:eastAsia="Calibri"/>
        </w:rPr>
      </w:pPr>
      <w:r w:rsidRPr="00383C6F">
        <w:rPr>
          <w:rFonts w:eastAsia="Calibri"/>
        </w:rPr>
        <w:t xml:space="preserve">Rancangan halaman profil </w:t>
      </w:r>
      <w:r>
        <w:rPr>
          <w:rFonts w:eastAsia="Calibri"/>
        </w:rPr>
        <w:t xml:space="preserve">wali kelas </w:t>
      </w:r>
      <w:r w:rsidRPr="00383C6F">
        <w:rPr>
          <w:rFonts w:eastAsia="Calibri"/>
        </w:rPr>
        <w:t>ini</w:t>
      </w:r>
      <w:r>
        <w:rPr>
          <w:rFonts w:eastAsia="Calibri"/>
        </w:rPr>
        <w:t xml:space="preserve"> sama dengan halaman sebelumnya yatu </w:t>
      </w:r>
      <w:r w:rsidRPr="00383C6F">
        <w:rPr>
          <w:rFonts w:eastAsia="Calibri"/>
        </w:rPr>
        <w:t xml:space="preserve">menampilkan seluruh data yang bersangkutan </w:t>
      </w:r>
      <w:r w:rsidR="00401C86">
        <w:rPr>
          <w:rFonts w:eastAsia="Calibri"/>
        </w:rPr>
        <w:t>dengan walikelas di</w:t>
      </w:r>
      <w:r w:rsidRPr="00383C6F">
        <w:rPr>
          <w:rFonts w:eastAsia="Calibri"/>
        </w:rPr>
        <w:t xml:space="preserve"> mulai </w:t>
      </w:r>
      <w:r w:rsidR="00401C86">
        <w:rPr>
          <w:rFonts w:eastAsia="Calibri"/>
        </w:rPr>
        <w:t xml:space="preserve">dari </w:t>
      </w:r>
      <w:r w:rsidRPr="00383C6F">
        <w:rPr>
          <w:rFonts w:eastAsia="Calibri"/>
        </w:rPr>
        <w:t xml:space="preserve">id walikelas dalam kelas hingga </w:t>
      </w:r>
      <w:r w:rsidR="00401C86">
        <w:rPr>
          <w:rFonts w:eastAsia="Calibri"/>
        </w:rPr>
        <w:t>alamat</w:t>
      </w:r>
      <w:r w:rsidRPr="00383C6F">
        <w:rPr>
          <w:rFonts w:eastAsia="Calibri"/>
        </w:rPr>
        <w:t>. Pada halaman ini, admin dapat melakukan edit data apabila terdapat kesalahan dalam input data kelas</w:t>
      </w:r>
      <w:r w:rsidR="005B5632">
        <w:rPr>
          <w:rFonts w:eastAsia="Calibri"/>
        </w:rPr>
        <w:t>.</w:t>
      </w:r>
    </w:p>
    <w:p w14:paraId="6D5747EC" w14:textId="7CCE9130" w:rsidR="005B5632" w:rsidRDefault="005B5632" w:rsidP="00383C6F">
      <w:pPr>
        <w:ind w:left="66" w:firstLine="360"/>
      </w:pPr>
      <w:r>
        <w:rPr>
          <w:noProof/>
        </w:rPr>
        <w:drawing>
          <wp:anchor distT="0" distB="0" distL="114300" distR="114300" simplePos="0" relativeHeight="251873792" behindDoc="1" locked="0" layoutInCell="1" allowOverlap="1" wp14:anchorId="705E847E" wp14:editId="26E33B6F">
            <wp:simplePos x="0" y="0"/>
            <wp:positionH relativeFrom="margin">
              <wp:align>center</wp:align>
            </wp:positionH>
            <wp:positionV relativeFrom="paragraph">
              <wp:posOffset>2604</wp:posOffset>
            </wp:positionV>
            <wp:extent cx="4177590" cy="2379600"/>
            <wp:effectExtent l="0" t="0" r="0" b="1905"/>
            <wp:wrapNone/>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177590" cy="2379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BA4E5FC" w14:textId="77777777" w:rsidR="005B5632" w:rsidRDefault="005B5632" w:rsidP="00383C6F">
      <w:pPr>
        <w:ind w:left="66" w:firstLine="360"/>
      </w:pPr>
    </w:p>
    <w:p w14:paraId="032060B8" w14:textId="0B5F1F90" w:rsidR="00401C86" w:rsidRDefault="00401C86" w:rsidP="001F343A">
      <w:pPr>
        <w:pStyle w:val="ListParagraph"/>
        <w:ind w:left="426"/>
      </w:pPr>
    </w:p>
    <w:p w14:paraId="6C33A2F0" w14:textId="468AF693" w:rsidR="00401C86" w:rsidRDefault="00401C86" w:rsidP="001F343A">
      <w:pPr>
        <w:pStyle w:val="ListParagraph"/>
        <w:ind w:left="426"/>
      </w:pPr>
    </w:p>
    <w:p w14:paraId="30436F9E" w14:textId="7877DC08" w:rsidR="00401C86" w:rsidRDefault="00401C86" w:rsidP="001F343A">
      <w:pPr>
        <w:pStyle w:val="ListParagraph"/>
        <w:ind w:left="426"/>
      </w:pPr>
    </w:p>
    <w:p w14:paraId="3E617C0F" w14:textId="5C0B263C" w:rsidR="00401C86" w:rsidRDefault="00401C86" w:rsidP="001F343A">
      <w:pPr>
        <w:pStyle w:val="ListParagraph"/>
        <w:ind w:left="426"/>
      </w:pPr>
    </w:p>
    <w:p w14:paraId="21275EAC" w14:textId="4FEBC914" w:rsidR="00401C86" w:rsidRDefault="00401C86" w:rsidP="001F343A">
      <w:pPr>
        <w:pStyle w:val="ListParagraph"/>
        <w:ind w:left="426"/>
      </w:pPr>
    </w:p>
    <w:p w14:paraId="6D24DBD9" w14:textId="3E0AB2E3" w:rsidR="00401C86" w:rsidRDefault="00401C86" w:rsidP="001F343A">
      <w:pPr>
        <w:pStyle w:val="ListParagraph"/>
        <w:ind w:left="426"/>
      </w:pPr>
    </w:p>
    <w:p w14:paraId="08D7B050" w14:textId="0C3F22AB" w:rsidR="00401C86" w:rsidRDefault="00401C86" w:rsidP="001F343A">
      <w:pPr>
        <w:pStyle w:val="ListParagraph"/>
        <w:ind w:left="426"/>
      </w:pPr>
    </w:p>
    <w:p w14:paraId="1CE9EFA4" w14:textId="5B4A865E" w:rsidR="00401C86" w:rsidRDefault="005B5632" w:rsidP="001F343A">
      <w:pPr>
        <w:pStyle w:val="ListParagraph"/>
        <w:ind w:left="426"/>
      </w:pPr>
      <w:r>
        <w:rPr>
          <w:noProof/>
        </w:rPr>
        <mc:AlternateContent>
          <mc:Choice Requires="wps">
            <w:drawing>
              <wp:anchor distT="0" distB="0" distL="114300" distR="114300" simplePos="0" relativeHeight="251816448" behindDoc="1" locked="0" layoutInCell="1" allowOverlap="1" wp14:anchorId="4E02AEF5" wp14:editId="4A450B83">
                <wp:simplePos x="0" y="0"/>
                <wp:positionH relativeFrom="margin">
                  <wp:posOffset>367030</wp:posOffset>
                </wp:positionH>
                <wp:positionV relativeFrom="paragraph">
                  <wp:posOffset>33543</wp:posOffset>
                </wp:positionV>
                <wp:extent cx="4305935" cy="635"/>
                <wp:effectExtent l="0" t="0" r="0" b="8255"/>
                <wp:wrapNone/>
                <wp:docPr id="257" name="Text Box 257"/>
                <wp:cNvGraphicFramePr/>
                <a:graphic xmlns:a="http://schemas.openxmlformats.org/drawingml/2006/main">
                  <a:graphicData uri="http://schemas.microsoft.com/office/word/2010/wordprocessingShape">
                    <wps:wsp>
                      <wps:cNvSpPr txBox="1"/>
                      <wps:spPr>
                        <a:xfrm>
                          <a:off x="0" y="0"/>
                          <a:ext cx="4305935" cy="635"/>
                        </a:xfrm>
                        <a:prstGeom prst="rect">
                          <a:avLst/>
                        </a:prstGeom>
                        <a:solidFill>
                          <a:prstClr val="white"/>
                        </a:solidFill>
                        <a:ln>
                          <a:noFill/>
                        </a:ln>
                      </wps:spPr>
                      <wps:txbx>
                        <w:txbxContent>
                          <w:p w14:paraId="6073B3F9" w14:textId="766BE491" w:rsidR="001F2641" w:rsidRPr="00645B38" w:rsidRDefault="001F2641" w:rsidP="00401C86">
                            <w:pPr>
                              <w:pStyle w:val="Caption"/>
                              <w:jc w:val="center"/>
                              <w:rPr>
                                <w:noProof/>
                                <w:sz w:val="24"/>
                                <w:szCs w:val="24"/>
                              </w:rPr>
                            </w:pPr>
                            <w:bookmarkStart w:id="2400" w:name="_Toc83115853"/>
                            <w:r>
                              <w:t xml:space="preserve">Gambar 3. </w:t>
                            </w:r>
                            <w:r>
                              <w:fldChar w:fldCharType="begin"/>
                            </w:r>
                            <w:r>
                              <w:instrText xml:space="preserve"> SEQ Gambar_3. \* ARABIC </w:instrText>
                            </w:r>
                            <w:r>
                              <w:fldChar w:fldCharType="separate"/>
                            </w:r>
                            <w:r>
                              <w:rPr>
                                <w:noProof/>
                              </w:rPr>
                              <w:t>42</w:t>
                            </w:r>
                            <w:r>
                              <w:fldChar w:fldCharType="end"/>
                            </w:r>
                            <w:r>
                              <w:t xml:space="preserve"> Antarmuka Data Profil Walikelas</w:t>
                            </w:r>
                            <w:bookmarkEnd w:id="24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02AEF5" id="Text Box 257" o:spid="_x0000_s1072" type="#_x0000_t202" style="position:absolute;left:0;text-align:left;margin-left:28.9pt;margin-top:2.65pt;width:339.05pt;height:.05pt;z-index:-25150003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" stroked="f">
                <v:textbox style="mso-fit-shape-to-text:t" inset="0,0,0,0">
                  <w:txbxContent>
                    <w:p w14:paraId="6073B3F9" w14:textId="766BE491" w:rsidR="001F2641" w:rsidRPr="00645B38" w:rsidRDefault="001F2641" w:rsidP="00401C86">
                      <w:pPr>
                        <w:pStyle w:val="Caption"/>
                        <w:jc w:val="center"/>
                        <w:rPr>
                          <w:noProof/>
                          <w:sz w:val="24"/>
                          <w:szCs w:val="24"/>
                        </w:rPr>
                      </w:pPr>
                      <w:bookmarkStart w:id="2401" w:name="_Toc83115853"/>
                      <w:r>
                        <w:t xml:space="preserve">Gambar 3. </w:t>
                      </w:r>
                      <w:r>
                        <w:fldChar w:fldCharType="begin"/>
                      </w:r>
                      <w:r>
                        <w:instrText xml:space="preserve"> SEQ Gambar_3. \* ARABIC </w:instrText>
                      </w:r>
                      <w:r>
                        <w:fldChar w:fldCharType="separate"/>
                      </w:r>
                      <w:r>
                        <w:rPr>
                          <w:noProof/>
                        </w:rPr>
                        <w:t>42</w:t>
                      </w:r>
                      <w:r>
                        <w:fldChar w:fldCharType="end"/>
                      </w:r>
                      <w:r>
                        <w:t xml:space="preserve"> Antarmuka Data Profil Walikelas</w:t>
                      </w:r>
                      <w:bookmarkEnd w:id="2401"/>
                    </w:p>
                  </w:txbxContent>
                </v:textbox>
                <w10:wrap anchorx="margin"/>
              </v:shape>
            </w:pict>
          </mc:Fallback>
        </mc:AlternateContent>
      </w:r>
    </w:p>
    <w:p w14:paraId="791D6937" w14:textId="044833F0" w:rsidR="00327E19" w:rsidRPr="00EB3866" w:rsidRDefault="00AB7B78" w:rsidP="00327E19">
      <w:pPr>
        <w:pStyle w:val="ListParagraph"/>
        <w:numPr>
          <w:ilvl w:val="0"/>
          <w:numId w:val="43"/>
        </w:numPr>
        <w:ind w:left="426"/>
        <w:rPr>
          <w:b/>
          <w:bCs/>
        </w:rPr>
      </w:pPr>
      <w:r>
        <w:rPr>
          <w:rFonts w:eastAsia="Calibri"/>
          <w:b/>
          <w:bCs/>
        </w:rPr>
        <w:t>Antarmuka</w:t>
      </w:r>
      <w:r w:rsidRPr="00EB3866">
        <w:rPr>
          <w:b/>
          <w:bCs/>
        </w:rPr>
        <w:t xml:space="preserve"> </w:t>
      </w:r>
      <w:r w:rsidR="00327E19" w:rsidRPr="00EB3866">
        <w:rPr>
          <w:b/>
          <w:bCs/>
        </w:rPr>
        <w:t>Data Riwayat Absen</w:t>
      </w:r>
      <w:r w:rsidR="00401C86" w:rsidRPr="00EB3866">
        <w:rPr>
          <w:b/>
          <w:bCs/>
          <w:noProof/>
        </w:rPr>
        <w:t xml:space="preserve"> </w:t>
      </w:r>
    </w:p>
    <w:p w14:paraId="4567012B" w14:textId="3A1F6270" w:rsidR="001F343A" w:rsidRDefault="00401C86" w:rsidP="00C10E66">
      <w:pPr>
        <w:ind w:left="66" w:firstLine="360"/>
      </w:pPr>
      <w:r>
        <w:t>Rancangan Halaman ini berfungsi untuk menampilkan data riwayat absen setiap siswa dimana halaman ini akan ditampilkan apabila</w:t>
      </w:r>
      <w:r w:rsidRPr="00C10E66">
        <w:rPr>
          <w:i/>
          <w:iCs/>
        </w:rPr>
        <w:t xml:space="preserve"> user</w:t>
      </w:r>
      <w:r>
        <w:t xml:space="preserve"> mengakses data profil terlebih dahaulu pada profil siswa</w:t>
      </w:r>
      <w:r w:rsidR="00C10E66">
        <w:t>. Halaman ini disediakan fitur cetak data riwayat absen per siswa guna mempermudah walikelas apabila terjadi sesuatu pada siswa.</w:t>
      </w:r>
    </w:p>
    <w:p w14:paraId="4DF956B9" w14:textId="3B6D4F60" w:rsidR="00C10E66" w:rsidRDefault="005B5632" w:rsidP="001F343A">
      <w:pPr>
        <w:pStyle w:val="ListParagraph"/>
        <w:ind w:left="426"/>
        <w:rPr>
          <w:noProof/>
        </w:rPr>
      </w:pPr>
      <w:r>
        <w:rPr>
          <w:noProof/>
        </w:rPr>
        <w:lastRenderedPageBreak/>
        <w:drawing>
          <wp:anchor distT="0" distB="0" distL="114300" distR="114300" simplePos="0" relativeHeight="251874816" behindDoc="1" locked="0" layoutInCell="1" allowOverlap="1" wp14:anchorId="36F30F57" wp14:editId="404D5D79">
            <wp:simplePos x="0" y="0"/>
            <wp:positionH relativeFrom="margin">
              <wp:align>center</wp:align>
            </wp:positionH>
            <wp:positionV relativeFrom="paragraph">
              <wp:posOffset>-3175</wp:posOffset>
            </wp:positionV>
            <wp:extent cx="4177590" cy="2379600"/>
            <wp:effectExtent l="0" t="0" r="0" b="1905"/>
            <wp:wrapNone/>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177590" cy="2379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B8AED50" w14:textId="77777777" w:rsidR="005B5632" w:rsidRDefault="005B5632" w:rsidP="001F343A">
      <w:pPr>
        <w:pStyle w:val="ListParagraph"/>
        <w:ind w:left="426"/>
        <w:rPr>
          <w:noProof/>
        </w:rPr>
      </w:pPr>
    </w:p>
    <w:p w14:paraId="75CF4BCE" w14:textId="77777777" w:rsidR="00C10E66" w:rsidRDefault="00C10E66" w:rsidP="001F343A">
      <w:pPr>
        <w:pStyle w:val="ListParagraph"/>
        <w:ind w:left="426"/>
        <w:rPr>
          <w:noProof/>
        </w:rPr>
      </w:pPr>
    </w:p>
    <w:p w14:paraId="7875769A" w14:textId="09127AA9" w:rsidR="00401C86" w:rsidRDefault="00401C86" w:rsidP="001F343A">
      <w:pPr>
        <w:pStyle w:val="ListParagraph"/>
        <w:ind w:left="426"/>
      </w:pPr>
    </w:p>
    <w:p w14:paraId="24F85D4B" w14:textId="35483887" w:rsidR="00C10E66" w:rsidRDefault="00C10E66" w:rsidP="001F343A">
      <w:pPr>
        <w:pStyle w:val="ListParagraph"/>
        <w:ind w:left="426"/>
      </w:pPr>
    </w:p>
    <w:p w14:paraId="2EAD6AEF" w14:textId="4DEC2F23" w:rsidR="00C10E66" w:rsidRDefault="00C10E66" w:rsidP="001F343A">
      <w:pPr>
        <w:pStyle w:val="ListParagraph"/>
        <w:ind w:left="426"/>
      </w:pPr>
    </w:p>
    <w:p w14:paraId="78D92329" w14:textId="3D26C6BE" w:rsidR="00C10E66" w:rsidRDefault="00C10E66" w:rsidP="001F343A">
      <w:pPr>
        <w:pStyle w:val="ListParagraph"/>
        <w:ind w:left="426"/>
      </w:pPr>
    </w:p>
    <w:p w14:paraId="13A341C4" w14:textId="65FAB9D4" w:rsidR="00C10E66" w:rsidRDefault="00C10E66" w:rsidP="001F343A">
      <w:pPr>
        <w:pStyle w:val="ListParagraph"/>
        <w:ind w:left="426"/>
      </w:pPr>
    </w:p>
    <w:p w14:paraId="29159A15" w14:textId="4DE23A3B" w:rsidR="00C10E66" w:rsidRDefault="00C10E66" w:rsidP="001F343A">
      <w:pPr>
        <w:pStyle w:val="ListParagraph"/>
        <w:ind w:left="426"/>
      </w:pPr>
    </w:p>
    <w:p w14:paraId="6962266C" w14:textId="17DE580A" w:rsidR="00C10E66" w:rsidRDefault="005B5632" w:rsidP="001F343A">
      <w:pPr>
        <w:pStyle w:val="ListParagraph"/>
        <w:ind w:left="426"/>
      </w:pPr>
      <w:r>
        <w:rPr>
          <w:noProof/>
        </w:rPr>
        <mc:AlternateContent>
          <mc:Choice Requires="wps">
            <w:drawing>
              <wp:anchor distT="0" distB="0" distL="114300" distR="114300" simplePos="0" relativeHeight="251819520" behindDoc="1" locked="0" layoutInCell="1" allowOverlap="1" wp14:anchorId="770D21F9" wp14:editId="47E43E71">
                <wp:simplePos x="0" y="0"/>
                <wp:positionH relativeFrom="margin">
                  <wp:align>center</wp:align>
                </wp:positionH>
                <wp:positionV relativeFrom="paragraph">
                  <wp:posOffset>19050</wp:posOffset>
                </wp:positionV>
                <wp:extent cx="4316730" cy="635"/>
                <wp:effectExtent l="0" t="0" r="7620" b="8255"/>
                <wp:wrapNone/>
                <wp:docPr id="259" name="Text Box 259"/>
                <wp:cNvGraphicFramePr/>
                <a:graphic xmlns:a="http://schemas.openxmlformats.org/drawingml/2006/main">
                  <a:graphicData uri="http://schemas.microsoft.com/office/word/2010/wordprocessingShape">
                    <wps:wsp>
                      <wps:cNvSpPr txBox="1"/>
                      <wps:spPr>
                        <a:xfrm>
                          <a:off x="0" y="0"/>
                          <a:ext cx="4316730" cy="635"/>
                        </a:xfrm>
                        <a:prstGeom prst="rect">
                          <a:avLst/>
                        </a:prstGeom>
                        <a:solidFill>
                          <a:prstClr val="white"/>
                        </a:solidFill>
                        <a:ln>
                          <a:noFill/>
                        </a:ln>
                      </wps:spPr>
                      <wps:txbx>
                        <w:txbxContent>
                          <w:p w14:paraId="320F7174" w14:textId="7307D055" w:rsidR="001F2641" w:rsidRPr="009F0D29" w:rsidRDefault="001F2641" w:rsidP="00C10E66">
                            <w:pPr>
                              <w:pStyle w:val="Caption"/>
                              <w:jc w:val="center"/>
                              <w:rPr>
                                <w:noProof/>
                                <w:sz w:val="24"/>
                                <w:szCs w:val="24"/>
                              </w:rPr>
                            </w:pPr>
                            <w:bookmarkStart w:id="2402" w:name="_Toc83115854"/>
                            <w:r>
                              <w:t xml:space="preserve">Gambar 3. </w:t>
                            </w:r>
                            <w:r>
                              <w:fldChar w:fldCharType="begin"/>
                            </w:r>
                            <w:r>
                              <w:instrText xml:space="preserve"> SEQ Gambar_3. \* ARABIC </w:instrText>
                            </w:r>
                            <w:r>
                              <w:fldChar w:fldCharType="separate"/>
                            </w:r>
                            <w:r>
                              <w:rPr>
                                <w:noProof/>
                              </w:rPr>
                              <w:t>43</w:t>
                            </w:r>
                            <w:r>
                              <w:fldChar w:fldCharType="end"/>
                            </w:r>
                            <w:r>
                              <w:t xml:space="preserve"> Antarmuka Data Riwayat Absen</w:t>
                            </w:r>
                            <w:bookmarkEnd w:id="24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0D21F9" id="Text Box 259" o:spid="_x0000_s1073" type="#_x0000_t202" style="position:absolute;left:0;text-align:left;margin-left:0;margin-top:1.5pt;width:339.9pt;height:.05pt;z-index:-25149696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" stroked="f">
                <v:textbox style="mso-fit-shape-to-text:t" inset="0,0,0,0">
                  <w:txbxContent>
                    <w:p w14:paraId="320F7174" w14:textId="7307D055" w:rsidR="001F2641" w:rsidRPr="009F0D29" w:rsidRDefault="001F2641" w:rsidP="00C10E66">
                      <w:pPr>
                        <w:pStyle w:val="Caption"/>
                        <w:jc w:val="center"/>
                        <w:rPr>
                          <w:noProof/>
                          <w:sz w:val="24"/>
                          <w:szCs w:val="24"/>
                        </w:rPr>
                      </w:pPr>
                      <w:bookmarkStart w:id="2403" w:name="_Toc83115854"/>
                      <w:r>
                        <w:t xml:space="preserve">Gambar 3. </w:t>
                      </w:r>
                      <w:r>
                        <w:fldChar w:fldCharType="begin"/>
                      </w:r>
                      <w:r>
                        <w:instrText xml:space="preserve"> SEQ Gambar_3. \* ARABIC </w:instrText>
                      </w:r>
                      <w:r>
                        <w:fldChar w:fldCharType="separate"/>
                      </w:r>
                      <w:r>
                        <w:rPr>
                          <w:noProof/>
                        </w:rPr>
                        <w:t>43</w:t>
                      </w:r>
                      <w:r>
                        <w:fldChar w:fldCharType="end"/>
                      </w:r>
                      <w:r>
                        <w:t xml:space="preserve"> Antarmuka Data Riwayat Absen</w:t>
                      </w:r>
                      <w:bookmarkEnd w:id="2403"/>
                    </w:p>
                  </w:txbxContent>
                </v:textbox>
                <w10:wrap anchorx="margin"/>
              </v:shape>
            </w:pict>
          </mc:Fallback>
        </mc:AlternateContent>
      </w:r>
    </w:p>
    <w:p w14:paraId="785A50D2" w14:textId="2DA81776" w:rsidR="00327E19" w:rsidRPr="00EB3866" w:rsidRDefault="00AB7B78">
      <w:pPr>
        <w:pStyle w:val="ListParagraph"/>
        <w:numPr>
          <w:ilvl w:val="0"/>
          <w:numId w:val="43"/>
        </w:numPr>
        <w:shd w:val="clear" w:color="auto" w:fill="FFFFFF" w:themeFill="background1"/>
        <w:ind w:left="426"/>
        <w:rPr>
          <w:b/>
          <w:bCs/>
        </w:rPr>
        <w:pPrChange w:id="2404" w:author="Rafi Aziizi" w:date="2021-11-12T10:58:00Z">
          <w:pPr>
            <w:pStyle w:val="ListParagraph"/>
            <w:numPr>
              <w:numId w:val="43"/>
            </w:numPr>
            <w:shd w:val="clear" w:color="auto" w:fill="FFE599" w:themeFill="accent4" w:themeFillTint="66"/>
            <w:ind w:left="426" w:hanging="360"/>
          </w:pPr>
        </w:pPrChange>
      </w:pPr>
      <w:r>
        <w:rPr>
          <w:rFonts w:eastAsia="Calibri"/>
          <w:b/>
          <w:bCs/>
        </w:rPr>
        <w:t>Antarmuka</w:t>
      </w:r>
      <w:r w:rsidRPr="00EB3866">
        <w:rPr>
          <w:b/>
          <w:bCs/>
        </w:rPr>
        <w:t xml:space="preserve"> </w:t>
      </w:r>
      <w:r w:rsidR="00327E19" w:rsidRPr="00EB3866">
        <w:rPr>
          <w:b/>
          <w:bCs/>
        </w:rPr>
        <w:t>Data Walikelas</w:t>
      </w:r>
    </w:p>
    <w:p w14:paraId="42AF92E4" w14:textId="6FB0C8D3" w:rsidR="00C10E66" w:rsidRDefault="00C10E66" w:rsidP="00C10E66">
      <w:pPr>
        <w:ind w:firstLine="426"/>
        <w:rPr>
          <w:rFonts w:eastAsia="Calibri"/>
        </w:rPr>
      </w:pPr>
      <w:r w:rsidRPr="00C10E66">
        <w:rPr>
          <w:rFonts w:eastAsia="Calibri"/>
        </w:rPr>
        <w:t xml:space="preserve">Rancangan antarmuka tampilan halaman ini akan menampilkan seluruh </w:t>
      </w:r>
      <w:r>
        <w:rPr>
          <w:rFonts w:eastAsia="Calibri"/>
        </w:rPr>
        <w:t>walikelas</w:t>
      </w:r>
      <w:r w:rsidRPr="00C10E66">
        <w:rPr>
          <w:rFonts w:eastAsia="Calibri"/>
        </w:rPr>
        <w:t xml:space="preserve"> yang ada sesuai dengan </w:t>
      </w:r>
      <w:r w:rsidRPr="00C10E66">
        <w:rPr>
          <w:rFonts w:eastAsia="Calibri"/>
          <w:i/>
          <w:iCs/>
        </w:rPr>
        <w:t>database.</w:t>
      </w:r>
      <w:r w:rsidRPr="00C10E66">
        <w:rPr>
          <w:rFonts w:eastAsia="Calibri"/>
        </w:rPr>
        <w:t xml:space="preserve"> pada halaman ini ditambahkan fitur yang dapat menambahkan </w:t>
      </w:r>
      <w:r>
        <w:rPr>
          <w:rFonts w:eastAsia="Calibri"/>
        </w:rPr>
        <w:t>walikelas</w:t>
      </w:r>
      <w:r w:rsidRPr="00C10E66">
        <w:rPr>
          <w:rFonts w:eastAsia="Calibri"/>
        </w:rPr>
        <w:t>, serta mencari data siswa berdasarkan N</w:t>
      </w:r>
      <w:r>
        <w:rPr>
          <w:rFonts w:eastAsia="Calibri"/>
        </w:rPr>
        <w:t>IP</w:t>
      </w:r>
      <w:r w:rsidRPr="00C10E66">
        <w:rPr>
          <w:rFonts w:eastAsia="Calibri"/>
        </w:rPr>
        <w:t xml:space="preserve">. Selain itu juga pada halaman ini terdapat </w:t>
      </w:r>
      <w:r w:rsidRPr="00C10E66">
        <w:rPr>
          <w:rFonts w:eastAsia="Calibri"/>
          <w:i/>
          <w:iCs/>
        </w:rPr>
        <w:t xml:space="preserve">button </w:t>
      </w:r>
      <w:r w:rsidRPr="00C10E66">
        <w:rPr>
          <w:rFonts w:eastAsia="Calibri"/>
        </w:rPr>
        <w:t xml:space="preserve">yang dapat mengkases kehalaman profil </w:t>
      </w:r>
      <w:r>
        <w:rPr>
          <w:rFonts w:eastAsia="Calibri"/>
        </w:rPr>
        <w:t>walikelas</w:t>
      </w:r>
      <w:r w:rsidRPr="00C10E66">
        <w:rPr>
          <w:rFonts w:eastAsia="Calibri"/>
        </w:rPr>
        <w:t xml:space="preserve">. </w:t>
      </w:r>
    </w:p>
    <w:p w14:paraId="19E17615" w14:textId="74DB5770" w:rsidR="00C10E66" w:rsidRDefault="005B5632" w:rsidP="001F343A">
      <w:pPr>
        <w:pStyle w:val="ListParagraph"/>
        <w:ind w:left="426"/>
      </w:pPr>
      <w:r>
        <w:rPr>
          <w:noProof/>
        </w:rPr>
        <w:drawing>
          <wp:anchor distT="0" distB="0" distL="114300" distR="114300" simplePos="0" relativeHeight="251875840" behindDoc="1" locked="0" layoutInCell="1" allowOverlap="1" wp14:anchorId="5B57DBC9" wp14:editId="733A859A">
            <wp:simplePos x="0" y="0"/>
            <wp:positionH relativeFrom="margin">
              <wp:align>center</wp:align>
            </wp:positionH>
            <wp:positionV relativeFrom="paragraph">
              <wp:posOffset>1334</wp:posOffset>
            </wp:positionV>
            <wp:extent cx="4177590" cy="2379600"/>
            <wp:effectExtent l="0" t="0" r="0" b="1905"/>
            <wp:wrapNone/>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177590" cy="2379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DB66B76" w14:textId="77777777" w:rsidR="005B5632" w:rsidRDefault="005B5632" w:rsidP="001F343A">
      <w:pPr>
        <w:pStyle w:val="ListParagraph"/>
        <w:ind w:left="426"/>
      </w:pPr>
    </w:p>
    <w:p w14:paraId="1CB31B62" w14:textId="09AD0D2D" w:rsidR="00C10E66" w:rsidRDefault="00C10E66" w:rsidP="001F343A">
      <w:pPr>
        <w:pStyle w:val="ListParagraph"/>
        <w:ind w:left="426"/>
      </w:pPr>
    </w:p>
    <w:p w14:paraId="71FB449E" w14:textId="77777777" w:rsidR="00C10E66" w:rsidRDefault="00C10E66" w:rsidP="001F343A">
      <w:pPr>
        <w:pStyle w:val="ListParagraph"/>
        <w:ind w:left="426"/>
      </w:pPr>
    </w:p>
    <w:p w14:paraId="23E36B3B" w14:textId="77777777" w:rsidR="00C10E66" w:rsidRDefault="00C10E66" w:rsidP="001F343A">
      <w:pPr>
        <w:pStyle w:val="ListParagraph"/>
        <w:ind w:left="426"/>
      </w:pPr>
    </w:p>
    <w:p w14:paraId="0E8B301F" w14:textId="77777777" w:rsidR="00C10E66" w:rsidRDefault="00C10E66" w:rsidP="001F343A">
      <w:pPr>
        <w:pStyle w:val="ListParagraph"/>
        <w:ind w:left="426"/>
      </w:pPr>
    </w:p>
    <w:p w14:paraId="184F77FD" w14:textId="1B5D16F5" w:rsidR="001F343A" w:rsidRDefault="001F343A" w:rsidP="001F343A">
      <w:pPr>
        <w:pStyle w:val="ListParagraph"/>
        <w:ind w:left="426"/>
      </w:pPr>
    </w:p>
    <w:p w14:paraId="5D466A94" w14:textId="2C6F88B4" w:rsidR="00C10E66" w:rsidRDefault="00C10E66" w:rsidP="001F343A">
      <w:pPr>
        <w:pStyle w:val="ListParagraph"/>
        <w:ind w:left="426"/>
      </w:pPr>
    </w:p>
    <w:p w14:paraId="0A3828CE" w14:textId="103BA145" w:rsidR="00C570CE" w:rsidRPr="00C570CE" w:rsidRDefault="00C570CE" w:rsidP="00C87493">
      <w:pPr>
        <w:pStyle w:val="ListParagraph"/>
        <w:ind w:left="426"/>
        <w:rPr>
          <w:rFonts w:eastAsia="Calibri"/>
        </w:rPr>
        <w:sectPr w:rsidR="00C570CE" w:rsidRPr="00C570CE" w:rsidSect="00436415">
          <w:headerReference w:type="default" r:id="rId133"/>
          <w:footerReference w:type="default" r:id="rId134"/>
          <w:type w:val="continuous"/>
          <w:pgSz w:w="11906" w:h="16838"/>
          <w:pgMar w:top="2268" w:right="1701" w:bottom="1560" w:left="2268" w:header="709" w:footer="709" w:gutter="0"/>
          <w:pgNumType w:start="11"/>
          <w:cols w:space="708"/>
          <w:docGrid w:linePitch="360"/>
        </w:sectPr>
      </w:pPr>
    </w:p>
    <w:p w14:paraId="0E5EDA39" w14:textId="5AA695A1" w:rsidR="00926DA8" w:rsidRDefault="00C87493" w:rsidP="00040376">
      <w:r>
        <w:rPr>
          <w:noProof/>
        </w:rPr>
        <mc:AlternateContent>
          <mc:Choice Requires="wps">
            <w:drawing>
              <wp:anchor distT="0" distB="0" distL="114300" distR="114300" simplePos="0" relativeHeight="251822592" behindDoc="1" locked="0" layoutInCell="1" allowOverlap="1" wp14:anchorId="253CC169" wp14:editId="1415308B">
                <wp:simplePos x="0" y="0"/>
                <wp:positionH relativeFrom="column">
                  <wp:posOffset>354330</wp:posOffset>
                </wp:positionH>
                <wp:positionV relativeFrom="paragraph">
                  <wp:posOffset>301764</wp:posOffset>
                </wp:positionV>
                <wp:extent cx="4331335" cy="635"/>
                <wp:effectExtent l="0" t="0" r="0" b="8255"/>
                <wp:wrapNone/>
                <wp:docPr id="261" name="Text Box 261"/>
                <wp:cNvGraphicFramePr/>
                <a:graphic xmlns:a="http://schemas.openxmlformats.org/drawingml/2006/main">
                  <a:graphicData uri="http://schemas.microsoft.com/office/word/2010/wordprocessingShape">
                    <wps:wsp>
                      <wps:cNvSpPr txBox="1"/>
                      <wps:spPr>
                        <a:xfrm>
                          <a:off x="0" y="0"/>
                          <a:ext cx="4331335" cy="635"/>
                        </a:xfrm>
                        <a:prstGeom prst="rect">
                          <a:avLst/>
                        </a:prstGeom>
                        <a:solidFill>
                          <a:prstClr val="white"/>
                        </a:solidFill>
                        <a:ln>
                          <a:noFill/>
                        </a:ln>
                      </wps:spPr>
                      <wps:txbx>
                        <w:txbxContent>
                          <w:p w14:paraId="35055C03" w14:textId="27244C59" w:rsidR="001F2641" w:rsidRPr="004E1599" w:rsidRDefault="001F2641" w:rsidP="00C10E66">
                            <w:pPr>
                              <w:pStyle w:val="Caption"/>
                              <w:jc w:val="center"/>
                              <w:rPr>
                                <w:noProof/>
                                <w:sz w:val="24"/>
                                <w:szCs w:val="24"/>
                              </w:rPr>
                            </w:pPr>
                            <w:bookmarkStart w:id="2405" w:name="_Toc83115855"/>
                            <w:r>
                              <w:t xml:space="preserve">Gambar 3. </w:t>
                            </w:r>
                            <w:r>
                              <w:fldChar w:fldCharType="begin"/>
                            </w:r>
                            <w:r>
                              <w:instrText xml:space="preserve"> SEQ Gambar_3. \* ARABIC </w:instrText>
                            </w:r>
                            <w:r>
                              <w:fldChar w:fldCharType="separate"/>
                            </w:r>
                            <w:r>
                              <w:rPr>
                                <w:noProof/>
                              </w:rPr>
                              <w:t>44</w:t>
                            </w:r>
                            <w:r>
                              <w:fldChar w:fldCharType="end"/>
                            </w:r>
                            <w:r>
                              <w:t xml:space="preserve"> Antarmuka Data Walikelas</w:t>
                            </w:r>
                            <w:bookmarkEnd w:id="24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3CC169" id="Text Box 261" o:spid="_x0000_s1074" type="#_x0000_t202" style="position:absolute;left:0;text-align:left;margin-left:27.9pt;margin-top:23.75pt;width:341.05pt;height:.05pt;z-index:-251493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" stroked="f">
                <v:textbox style="mso-fit-shape-to-text:t" inset="0,0,0,0">
                  <w:txbxContent>
                    <w:p w14:paraId="35055C03" w14:textId="27244C59" w:rsidR="001F2641" w:rsidRPr="004E1599" w:rsidRDefault="001F2641" w:rsidP="00C10E66">
                      <w:pPr>
                        <w:pStyle w:val="Caption"/>
                        <w:jc w:val="center"/>
                        <w:rPr>
                          <w:noProof/>
                          <w:sz w:val="24"/>
                          <w:szCs w:val="24"/>
                        </w:rPr>
                      </w:pPr>
                      <w:bookmarkStart w:id="2406" w:name="_Toc83115855"/>
                      <w:r>
                        <w:t xml:space="preserve">Gambar 3. </w:t>
                      </w:r>
                      <w:r>
                        <w:fldChar w:fldCharType="begin"/>
                      </w:r>
                      <w:r>
                        <w:instrText xml:space="preserve"> SEQ Gambar_3. \* ARABIC </w:instrText>
                      </w:r>
                      <w:r>
                        <w:fldChar w:fldCharType="separate"/>
                      </w:r>
                      <w:r>
                        <w:rPr>
                          <w:noProof/>
                        </w:rPr>
                        <w:t>44</w:t>
                      </w:r>
                      <w:r>
                        <w:fldChar w:fldCharType="end"/>
                      </w:r>
                      <w:r>
                        <w:t xml:space="preserve"> Antarmuka Data Walikelas</w:t>
                      </w:r>
                      <w:bookmarkEnd w:id="2406"/>
                    </w:p>
                  </w:txbxContent>
                </v:textbox>
              </v:shape>
            </w:pict>
          </mc:Fallback>
        </mc:AlternateContent>
      </w:r>
      <w:r w:rsidR="00926DA8">
        <w:br w:type="page"/>
      </w:r>
    </w:p>
    <w:p w14:paraId="284EC86B" w14:textId="1B894D6D" w:rsidR="00926DA8" w:rsidRPr="00007BE9" w:rsidRDefault="00926DA8" w:rsidP="00926DA8">
      <w:pPr>
        <w:pStyle w:val="Heading1"/>
        <w:numPr>
          <w:ilvl w:val="0"/>
          <w:numId w:val="0"/>
        </w:numPr>
        <w:rPr>
          <w:szCs w:val="22"/>
          <w:lang w:val="en-US"/>
        </w:rPr>
      </w:pPr>
      <w:bookmarkStart w:id="2407" w:name="_Toc80034255"/>
      <w:bookmarkStart w:id="2408" w:name="_Toc83115755"/>
      <w:r w:rsidRPr="00AA549F">
        <w:rPr>
          <w:szCs w:val="22"/>
        </w:rPr>
        <w:lastRenderedPageBreak/>
        <w:t xml:space="preserve">BAB </w:t>
      </w:r>
      <w:r>
        <w:rPr>
          <w:szCs w:val="22"/>
          <w:lang w:val="en-US"/>
        </w:rPr>
        <w:t>IV</w:t>
      </w:r>
      <w:r w:rsidRPr="00AA549F">
        <w:rPr>
          <w:szCs w:val="22"/>
        </w:rPr>
        <w:t xml:space="preserve"> </w:t>
      </w:r>
      <w:r w:rsidRPr="00AA549F">
        <w:rPr>
          <w:szCs w:val="22"/>
        </w:rPr>
        <w:br w:type="textWrapping" w:clear="all"/>
      </w:r>
      <w:r>
        <w:rPr>
          <w:szCs w:val="22"/>
          <w:lang w:val="en-US"/>
        </w:rPr>
        <w:t>IMPLEMENTASI DAN PENGUJIAN</w:t>
      </w:r>
      <w:bookmarkEnd w:id="2407"/>
      <w:bookmarkEnd w:id="2408"/>
    </w:p>
    <w:p w14:paraId="7D6C07FD" w14:textId="77777777" w:rsidR="00926DA8" w:rsidRPr="00926DA8" w:rsidRDefault="00926DA8" w:rsidP="00926DA8"/>
    <w:p w14:paraId="47FC13A0" w14:textId="46872881" w:rsidR="00926DA8" w:rsidRDefault="00926DA8" w:rsidP="00C93BF7">
      <w:pPr>
        <w:pStyle w:val="Heading2"/>
        <w:numPr>
          <w:ilvl w:val="0"/>
          <w:numId w:val="10"/>
        </w:numPr>
        <w:ind w:left="709" w:hanging="643"/>
        <w:rPr>
          <w:lang w:val="en-US"/>
        </w:rPr>
      </w:pPr>
      <w:bookmarkStart w:id="2409" w:name="_Toc80034256"/>
      <w:bookmarkStart w:id="2410" w:name="_Toc83115756"/>
      <w:r>
        <w:rPr>
          <w:lang w:val="en-US"/>
        </w:rPr>
        <w:t>Implementasi</w:t>
      </w:r>
      <w:bookmarkEnd w:id="2409"/>
      <w:bookmarkEnd w:id="2410"/>
    </w:p>
    <w:p w14:paraId="4A29C204" w14:textId="53DB5BD6" w:rsidR="00C60063" w:rsidRPr="00C60063" w:rsidRDefault="005C4306" w:rsidP="005C4306">
      <w:pPr>
        <w:ind w:firstLine="709"/>
      </w:pPr>
      <w:r>
        <w:t xml:space="preserve">Pada bagian implementasi ini merupakan tahapan penerapan perangkat lunak yang telah dirancang atau di desain pada bab sebelumnya untuk kemudian dijalankan dan dioperasikan. Sistem </w:t>
      </w:r>
      <w:r w:rsidR="00C72689">
        <w:t>absensi ini berisikan beberapa fitur untuk mengelola siswa, guru, absen serta laporan absen</w:t>
      </w:r>
      <w:r w:rsidR="00532FE5">
        <w:t xml:space="preserve"> yang berbasis desktop.</w:t>
      </w:r>
      <w:r w:rsidR="00C72689">
        <w:t xml:space="preserve"> </w:t>
      </w:r>
      <w:r w:rsidR="00AD029D" w:rsidRPr="00302D6D">
        <w:t>Pada pengujian</w:t>
      </w:r>
      <w:r w:rsidR="00AD029D">
        <w:rPr>
          <w:lang w:val="id-ID"/>
        </w:rPr>
        <w:t xml:space="preserve"> ini</w:t>
      </w:r>
      <w:r w:rsidR="00AD029D" w:rsidRPr="00302D6D">
        <w:t xml:space="preserve"> dilakukan secara </w:t>
      </w:r>
      <w:r w:rsidR="00AD029D" w:rsidRPr="00AD029D">
        <w:rPr>
          <w:i/>
          <w:iCs/>
        </w:rPr>
        <w:t>Stand Alone</w:t>
      </w:r>
      <w:r w:rsidR="00AD029D">
        <w:rPr>
          <w:i/>
        </w:rPr>
        <w:t xml:space="preserve"> </w:t>
      </w:r>
      <w:r w:rsidR="00AD029D" w:rsidRPr="00302D6D">
        <w:t xml:space="preserve">yaitu menggunakan komputer pribadi, hal ini dilakukan dengan pertimbangan kemudahan dalam melakukan pengujian </w:t>
      </w:r>
      <w:r w:rsidR="00AD029D" w:rsidRPr="007B0ABA">
        <w:rPr>
          <w:lang w:val="id-ID"/>
        </w:rPr>
        <w:t>sistem</w:t>
      </w:r>
      <w:r w:rsidR="00AD029D" w:rsidRPr="00302D6D">
        <w:t xml:space="preserve"> yang dibuat untuk menguji berdasarkan segi fungsional program.</w:t>
      </w:r>
    </w:p>
    <w:p w14:paraId="08C830E5" w14:textId="631F23BD" w:rsidR="00926DA8" w:rsidRDefault="0082631E" w:rsidP="00D05B9F">
      <w:pPr>
        <w:pStyle w:val="Heading3"/>
        <w:numPr>
          <w:ilvl w:val="0"/>
          <w:numId w:val="11"/>
        </w:numPr>
        <w:ind w:left="426"/>
        <w:rPr>
          <w:lang w:val="en-US"/>
        </w:rPr>
      </w:pPr>
      <w:bookmarkStart w:id="2411" w:name="_Toc80034257"/>
      <w:bookmarkStart w:id="2412" w:name="_Toc83115757"/>
      <w:r>
        <w:rPr>
          <w:lang w:val="en-US"/>
        </w:rPr>
        <w:t>Implementasi Basis Data</w:t>
      </w:r>
      <w:bookmarkEnd w:id="2411"/>
      <w:bookmarkEnd w:id="2412"/>
    </w:p>
    <w:p w14:paraId="3CAB0631" w14:textId="475CDD19" w:rsidR="002B24A0" w:rsidRDefault="00662BB5" w:rsidP="00FF034E">
      <w:pPr>
        <w:ind w:firstLine="709"/>
        <w:rPr>
          <w:color w:val="000000"/>
          <w:lang w:val="en-ID"/>
        </w:rPr>
      </w:pPr>
      <w:r w:rsidRPr="00662BB5">
        <w:rPr>
          <w:color w:val="000000"/>
          <w:lang w:val="en-ID"/>
        </w:rPr>
        <w:t>Implementasi basis data dibuat berdasarkan perancangan basis data pada BAB III yang ada pada sub bab Perancangan Basis Data diimplementasikan menggunakan DBMS (</w:t>
      </w:r>
      <w:r w:rsidRPr="00662BB5">
        <w:rPr>
          <w:i/>
          <w:iCs/>
          <w:color w:val="000000"/>
          <w:lang w:val="en-ID"/>
        </w:rPr>
        <w:t>Database Management System</w:t>
      </w:r>
      <w:r w:rsidRPr="00662BB5">
        <w:rPr>
          <w:color w:val="000000"/>
          <w:lang w:val="en-ID"/>
        </w:rPr>
        <w:t xml:space="preserve">) MySQL. Terdiri dari </w:t>
      </w:r>
      <w:r w:rsidR="00D05B9F">
        <w:rPr>
          <w:color w:val="000000"/>
          <w:lang w:val="en-ID"/>
        </w:rPr>
        <w:t xml:space="preserve">beberapa </w:t>
      </w:r>
      <w:r w:rsidRPr="00662BB5">
        <w:rPr>
          <w:color w:val="000000"/>
          <w:lang w:val="en-ID"/>
        </w:rPr>
        <w:t xml:space="preserve">tabel </w:t>
      </w:r>
      <w:r w:rsidR="00D05B9F">
        <w:rPr>
          <w:color w:val="000000"/>
          <w:lang w:val="en-ID"/>
        </w:rPr>
        <w:t>yang akan di jelaskan pada sub bab berikutnya.</w:t>
      </w:r>
    </w:p>
    <w:p w14:paraId="509AEFA2" w14:textId="02168B3B" w:rsidR="00D05B9F" w:rsidRDefault="00FF034E" w:rsidP="00806706">
      <w:pPr>
        <w:pStyle w:val="ListParagraph"/>
        <w:numPr>
          <w:ilvl w:val="0"/>
          <w:numId w:val="49"/>
        </w:numPr>
        <w:ind w:left="426"/>
        <w:rPr>
          <w:lang w:val="en-ID"/>
        </w:rPr>
      </w:pPr>
      <w:r>
        <w:rPr>
          <w:lang w:val="en-ID"/>
        </w:rPr>
        <w:t xml:space="preserve">Tabel </w:t>
      </w:r>
      <w:r w:rsidR="00CE6828">
        <w:rPr>
          <w:lang w:val="en-ID"/>
        </w:rPr>
        <w:t>S</w:t>
      </w:r>
      <w:r>
        <w:rPr>
          <w:lang w:val="en-ID"/>
        </w:rPr>
        <w:t>iswa</w:t>
      </w:r>
    </w:p>
    <w:p w14:paraId="2AA20FF0" w14:textId="261EE777" w:rsidR="005B5632" w:rsidRPr="005B5632" w:rsidRDefault="00C94D36" w:rsidP="005B5632">
      <w:pPr>
        <w:ind w:firstLine="426"/>
        <w:rPr>
          <w:szCs w:val="22"/>
        </w:rPr>
      </w:pPr>
      <w:r>
        <w:rPr>
          <w:noProof/>
        </w:rPr>
        <mc:AlternateContent>
          <mc:Choice Requires="wps">
            <w:drawing>
              <wp:anchor distT="0" distB="0" distL="114300" distR="114300" simplePos="0" relativeHeight="251877888" behindDoc="1" locked="0" layoutInCell="1" allowOverlap="1" wp14:anchorId="4C0FA153" wp14:editId="20073CAC">
                <wp:simplePos x="0" y="0"/>
                <wp:positionH relativeFrom="margin">
                  <wp:posOffset>16831</wp:posOffset>
                </wp:positionH>
                <wp:positionV relativeFrom="paragraph">
                  <wp:posOffset>512222</wp:posOffset>
                </wp:positionV>
                <wp:extent cx="5003165" cy="160773"/>
                <wp:effectExtent l="0" t="0" r="6985" b="0"/>
                <wp:wrapNone/>
                <wp:docPr id="322" name="Text Box 322"/>
                <wp:cNvGraphicFramePr/>
                <a:graphic xmlns:a="http://schemas.openxmlformats.org/drawingml/2006/main">
                  <a:graphicData uri="http://schemas.microsoft.com/office/word/2010/wordprocessingShape">
                    <wps:wsp>
                      <wps:cNvSpPr txBox="1"/>
                      <wps:spPr>
                        <a:xfrm>
                          <a:off x="0" y="0"/>
                          <a:ext cx="5003165" cy="160773"/>
                        </a:xfrm>
                        <a:prstGeom prst="rect">
                          <a:avLst/>
                        </a:prstGeom>
                        <a:solidFill>
                          <a:prstClr val="white"/>
                        </a:solidFill>
                        <a:ln>
                          <a:noFill/>
                        </a:ln>
                      </wps:spPr>
                      <wps:txbx>
                        <w:txbxContent>
                          <w:p w14:paraId="1AF48C24" w14:textId="233220FF" w:rsidR="001F2641" w:rsidRPr="00E42F16" w:rsidRDefault="001F2641" w:rsidP="00C94D36">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1</w:t>
                            </w:r>
                            <w:r>
                              <w:fldChar w:fldCharType="end"/>
                            </w:r>
                            <w:r>
                              <w:t xml:space="preserve"> Tabel Siswa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C0FA153" id="Text Box 322" o:spid="_x0000_s1075" type="#_x0000_t202" style="position:absolute;left:0;text-align:left;margin-left:1.35pt;margin-top:40.35pt;width:393.95pt;height:12.65pt;z-index:-25143859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" stroked="f">
                <v:textbox inset="0,0,0,0">
                  <w:txbxContent>
                    <w:p w14:paraId="1AF48C24" w14:textId="233220FF" w:rsidR="001F2641" w:rsidRPr="00E42F16" w:rsidRDefault="001F2641" w:rsidP="00C94D36">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1</w:t>
                      </w:r>
                      <w:r>
                        <w:fldChar w:fldCharType="end"/>
                      </w:r>
                      <w:r>
                        <w:t xml:space="preserve"> Tabel Siswa</w:t>
                      </w:r>
                    </w:p>
                  </w:txbxContent>
                </v:textbox>
                <w10:wrap anchorx="margin"/>
              </v:shape>
            </w:pict>
          </mc:Fallback>
        </mc:AlternateContent>
      </w:r>
      <w:r w:rsidR="005B5632">
        <w:t xml:space="preserve">Implementasi yang dilakukan pada tabel </w:t>
      </w:r>
      <w:r>
        <w:t>siswa</w:t>
      </w:r>
      <w:r w:rsidR="005B5632">
        <w:t xml:space="preserve"> dalam basis data </w:t>
      </w:r>
      <w:r>
        <w:t>sistem absensi SMK Cendekia</w:t>
      </w:r>
      <w:r w:rsidR="005B5632">
        <w:t xml:space="preserve"> ditunjukkan pada Gambar 4.1.</w:t>
      </w:r>
    </w:p>
    <w:p w14:paraId="22AD6E99" w14:textId="73CE3C01" w:rsidR="00A911C8" w:rsidRDefault="00C94D36" w:rsidP="00A911C8">
      <w:pPr>
        <w:pStyle w:val="ListParagraph"/>
        <w:ind w:left="426"/>
        <w:rPr>
          <w:lang w:val="en-ID"/>
        </w:rPr>
      </w:pPr>
      <w:r w:rsidRPr="00A911C8">
        <w:rPr>
          <w:noProof/>
          <w:lang w:val="en-ID"/>
        </w:rPr>
        <w:drawing>
          <wp:anchor distT="0" distB="0" distL="114300" distR="114300" simplePos="0" relativeHeight="251827712" behindDoc="1" locked="0" layoutInCell="1" allowOverlap="1" wp14:anchorId="271DC5E9" wp14:editId="20A060BF">
            <wp:simplePos x="0" y="0"/>
            <wp:positionH relativeFrom="margin">
              <wp:posOffset>10795</wp:posOffset>
            </wp:positionH>
            <wp:positionV relativeFrom="paragraph">
              <wp:posOffset>217282</wp:posOffset>
            </wp:positionV>
            <wp:extent cx="5003165" cy="2024380"/>
            <wp:effectExtent l="19050" t="19050" r="26035" b="1397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Lst>
                    </a:blip>
                    <a:stretch>
                      <a:fillRect/>
                    </a:stretch>
                  </pic:blipFill>
                  <pic:spPr>
                    <a:xfrm>
                      <a:off x="0" y="0"/>
                      <a:ext cx="5003165" cy="202438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1944B53C" w14:textId="61C23DEB" w:rsidR="00A911C8" w:rsidRDefault="00A911C8" w:rsidP="00A911C8">
      <w:pPr>
        <w:pStyle w:val="ListParagraph"/>
        <w:ind w:left="426"/>
        <w:rPr>
          <w:lang w:val="en-ID"/>
        </w:rPr>
      </w:pPr>
    </w:p>
    <w:p w14:paraId="45AF3AA7" w14:textId="77777777" w:rsidR="00A911C8" w:rsidRDefault="00A911C8" w:rsidP="00A911C8">
      <w:pPr>
        <w:pStyle w:val="ListParagraph"/>
        <w:ind w:left="426"/>
        <w:rPr>
          <w:lang w:val="en-ID"/>
        </w:rPr>
      </w:pPr>
    </w:p>
    <w:p w14:paraId="73272446" w14:textId="77777777" w:rsidR="00A911C8" w:rsidRDefault="00A911C8" w:rsidP="00A911C8">
      <w:pPr>
        <w:pStyle w:val="ListParagraph"/>
        <w:ind w:left="426"/>
        <w:rPr>
          <w:lang w:val="en-ID"/>
        </w:rPr>
      </w:pPr>
    </w:p>
    <w:p w14:paraId="17CD6528" w14:textId="7F06BDEA" w:rsidR="00A911C8" w:rsidRDefault="00A911C8" w:rsidP="00A911C8">
      <w:pPr>
        <w:pStyle w:val="ListParagraph"/>
        <w:ind w:left="426"/>
        <w:rPr>
          <w:lang w:val="en-ID"/>
        </w:rPr>
      </w:pPr>
    </w:p>
    <w:p w14:paraId="40B0C91F" w14:textId="2AE8199F" w:rsidR="00A911C8" w:rsidRDefault="00A911C8" w:rsidP="00A911C8">
      <w:pPr>
        <w:pStyle w:val="ListParagraph"/>
        <w:ind w:left="426"/>
        <w:rPr>
          <w:lang w:val="en-ID"/>
        </w:rPr>
      </w:pPr>
    </w:p>
    <w:p w14:paraId="252BB21E" w14:textId="185CFC12" w:rsidR="00A911C8" w:rsidRDefault="00A911C8" w:rsidP="00A911C8">
      <w:pPr>
        <w:pStyle w:val="ListParagraph"/>
        <w:ind w:left="426"/>
        <w:rPr>
          <w:lang w:val="en-ID"/>
        </w:rPr>
      </w:pPr>
    </w:p>
    <w:p w14:paraId="423F09D8" w14:textId="77777777" w:rsidR="00A911C8" w:rsidRDefault="00A911C8" w:rsidP="00A911C8">
      <w:pPr>
        <w:pStyle w:val="ListParagraph"/>
        <w:ind w:left="426"/>
        <w:rPr>
          <w:lang w:val="en-ID"/>
        </w:rPr>
      </w:pPr>
    </w:p>
    <w:p w14:paraId="212D33B6" w14:textId="07696C01" w:rsidR="00A911C8" w:rsidRDefault="00A911C8" w:rsidP="00A911C8">
      <w:pPr>
        <w:pStyle w:val="ListParagraph"/>
        <w:ind w:left="426"/>
        <w:rPr>
          <w:lang w:val="en-ID"/>
        </w:rPr>
      </w:pPr>
    </w:p>
    <w:p w14:paraId="109C40D8" w14:textId="3A081F42" w:rsidR="00FF034E" w:rsidRDefault="00A911C8" w:rsidP="00806706">
      <w:pPr>
        <w:pStyle w:val="ListParagraph"/>
        <w:numPr>
          <w:ilvl w:val="0"/>
          <w:numId w:val="49"/>
        </w:numPr>
        <w:ind w:left="426"/>
        <w:rPr>
          <w:lang w:val="en-ID"/>
        </w:rPr>
      </w:pPr>
      <w:r>
        <w:rPr>
          <w:lang w:val="en-ID"/>
        </w:rPr>
        <w:t>T</w:t>
      </w:r>
      <w:r w:rsidR="00FF034E">
        <w:rPr>
          <w:lang w:val="en-ID"/>
        </w:rPr>
        <w:t xml:space="preserve">abel </w:t>
      </w:r>
      <w:r w:rsidR="00CE6828">
        <w:rPr>
          <w:lang w:val="en-ID"/>
        </w:rPr>
        <w:t>G</w:t>
      </w:r>
      <w:r w:rsidR="00FF034E">
        <w:rPr>
          <w:lang w:val="en-ID"/>
        </w:rPr>
        <w:t>uru</w:t>
      </w:r>
    </w:p>
    <w:p w14:paraId="0BD8216B" w14:textId="5EC2634A" w:rsidR="00C94D36" w:rsidRPr="00C94D36" w:rsidRDefault="00C94D36" w:rsidP="00C94D36">
      <w:pPr>
        <w:ind w:left="66" w:firstLine="360"/>
        <w:rPr>
          <w:lang w:val="en-ID"/>
        </w:rPr>
      </w:pPr>
      <w:r>
        <w:t>Implementasi yang dilakukan pada table guru dalam basis data sistem absensi SMK Cendekia ditunjukkan pada Gambar 4.2</w:t>
      </w:r>
    </w:p>
    <w:p w14:paraId="4DEB8813" w14:textId="664982CA" w:rsidR="00A911C8" w:rsidRDefault="00C94D36" w:rsidP="00A911C8">
      <w:pPr>
        <w:pStyle w:val="ListParagraph"/>
        <w:ind w:left="426"/>
        <w:rPr>
          <w:lang w:val="en-ID"/>
        </w:rPr>
      </w:pPr>
      <w:r>
        <w:rPr>
          <w:noProof/>
        </w:rPr>
        <w:lastRenderedPageBreak/>
        <mc:AlternateContent>
          <mc:Choice Requires="wps">
            <w:drawing>
              <wp:anchor distT="0" distB="0" distL="114300" distR="114300" simplePos="0" relativeHeight="251879936" behindDoc="1" locked="0" layoutInCell="1" allowOverlap="1" wp14:anchorId="7C15E9E8" wp14:editId="2E72847B">
                <wp:simplePos x="0" y="0"/>
                <wp:positionH relativeFrom="column">
                  <wp:posOffset>46355</wp:posOffset>
                </wp:positionH>
                <wp:positionV relativeFrom="paragraph">
                  <wp:posOffset>-2868</wp:posOffset>
                </wp:positionV>
                <wp:extent cx="4975225" cy="236137"/>
                <wp:effectExtent l="0" t="0" r="0" b="0"/>
                <wp:wrapNone/>
                <wp:docPr id="323" name="Text Box 323"/>
                <wp:cNvGraphicFramePr/>
                <a:graphic xmlns:a="http://schemas.openxmlformats.org/drawingml/2006/main">
                  <a:graphicData uri="http://schemas.microsoft.com/office/word/2010/wordprocessingShape">
                    <wps:wsp>
                      <wps:cNvSpPr txBox="1"/>
                      <wps:spPr>
                        <a:xfrm>
                          <a:off x="0" y="0"/>
                          <a:ext cx="4975225" cy="236137"/>
                        </a:xfrm>
                        <a:prstGeom prst="rect">
                          <a:avLst/>
                        </a:prstGeom>
                        <a:solidFill>
                          <a:prstClr val="white"/>
                        </a:solidFill>
                        <a:ln>
                          <a:noFill/>
                        </a:ln>
                      </wps:spPr>
                      <wps:txbx>
                        <w:txbxContent>
                          <w:p w14:paraId="5945B67A" w14:textId="78C84FB2" w:rsidR="001F2641" w:rsidRPr="000D139D" w:rsidRDefault="001F2641" w:rsidP="00C94D36">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2</w:t>
                            </w:r>
                            <w:r>
                              <w:fldChar w:fldCharType="end"/>
                            </w:r>
                            <w:r>
                              <w:t xml:space="preserve"> Tabel Guru</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C15E9E8" id="Text Box 323" o:spid="_x0000_s1076" type="#_x0000_t202" style="position:absolute;left:0;text-align:left;margin-left:3.65pt;margin-top:-.25pt;width:391.75pt;height:18.6pt;z-index:-251436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" stroked="f">
                <v:textbox inset="0,0,0,0">
                  <w:txbxContent>
                    <w:p w14:paraId="5945B67A" w14:textId="78C84FB2" w:rsidR="001F2641" w:rsidRPr="000D139D" w:rsidRDefault="001F2641" w:rsidP="00C94D36">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2</w:t>
                      </w:r>
                      <w:r>
                        <w:fldChar w:fldCharType="end"/>
                      </w:r>
                      <w:r>
                        <w:t xml:space="preserve"> Tabel Guru</w:t>
                      </w:r>
                    </w:p>
                  </w:txbxContent>
                </v:textbox>
              </v:shape>
            </w:pict>
          </mc:Fallback>
        </mc:AlternateContent>
      </w:r>
      <w:r w:rsidRPr="00A911C8">
        <w:rPr>
          <w:noProof/>
          <w:lang w:val="en-ID"/>
        </w:rPr>
        <w:drawing>
          <wp:anchor distT="0" distB="0" distL="114300" distR="114300" simplePos="0" relativeHeight="251828736" behindDoc="1" locked="0" layoutInCell="1" allowOverlap="1" wp14:anchorId="5973AE57" wp14:editId="71D487D3">
            <wp:simplePos x="0" y="0"/>
            <wp:positionH relativeFrom="margin">
              <wp:posOffset>38735</wp:posOffset>
            </wp:positionH>
            <wp:positionV relativeFrom="paragraph">
              <wp:posOffset>244775</wp:posOffset>
            </wp:positionV>
            <wp:extent cx="4975225" cy="1431925"/>
            <wp:effectExtent l="19050" t="19050" r="15875" b="15875"/>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extLst>
                        <a:ext uri="{28A0092B-C50C-407E-A947-70E740481C1C}">
                          <a14:useLocalDpi xmlns:a14="http://schemas.microsoft.com/office/drawing/2010/main" val="0"/>
                        </a:ext>
                      </a:extLst>
                    </a:blip>
                    <a:stretch>
                      <a:fillRect/>
                    </a:stretch>
                  </pic:blipFill>
                  <pic:spPr>
                    <a:xfrm>
                      <a:off x="0" y="0"/>
                      <a:ext cx="4975225" cy="143192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282B259E" w14:textId="6CE46BC2" w:rsidR="00A911C8" w:rsidRDefault="00A911C8" w:rsidP="00A911C8">
      <w:pPr>
        <w:pStyle w:val="ListParagraph"/>
        <w:ind w:left="426"/>
        <w:rPr>
          <w:lang w:val="en-ID"/>
        </w:rPr>
      </w:pPr>
    </w:p>
    <w:p w14:paraId="1206D882" w14:textId="2BACB457" w:rsidR="00A911C8" w:rsidRDefault="00A911C8" w:rsidP="00A911C8">
      <w:pPr>
        <w:pStyle w:val="ListParagraph"/>
        <w:ind w:left="426"/>
        <w:rPr>
          <w:lang w:val="en-ID"/>
        </w:rPr>
      </w:pPr>
    </w:p>
    <w:p w14:paraId="1B8F4187" w14:textId="61D19C4D" w:rsidR="00A911C8" w:rsidRDefault="00A911C8" w:rsidP="00A911C8">
      <w:pPr>
        <w:pStyle w:val="ListParagraph"/>
        <w:ind w:left="426"/>
        <w:rPr>
          <w:lang w:val="en-ID"/>
        </w:rPr>
      </w:pPr>
    </w:p>
    <w:p w14:paraId="41662205" w14:textId="0633F0D0" w:rsidR="00A911C8" w:rsidRDefault="00A911C8" w:rsidP="00A911C8">
      <w:pPr>
        <w:pStyle w:val="ListParagraph"/>
        <w:ind w:left="426"/>
        <w:rPr>
          <w:lang w:val="en-ID"/>
        </w:rPr>
      </w:pPr>
    </w:p>
    <w:p w14:paraId="11AA0A9F" w14:textId="0B63B81E" w:rsidR="00A911C8" w:rsidRDefault="00A911C8" w:rsidP="00A911C8">
      <w:pPr>
        <w:pStyle w:val="ListParagraph"/>
        <w:ind w:left="426"/>
        <w:rPr>
          <w:lang w:val="en-ID"/>
        </w:rPr>
      </w:pPr>
    </w:p>
    <w:p w14:paraId="3A24B5C9" w14:textId="7959320E" w:rsidR="00A911C8" w:rsidRDefault="00A911C8" w:rsidP="00A911C8">
      <w:pPr>
        <w:pStyle w:val="ListParagraph"/>
        <w:ind w:left="426"/>
        <w:rPr>
          <w:lang w:val="en-ID"/>
        </w:rPr>
      </w:pPr>
    </w:p>
    <w:p w14:paraId="78EA998C" w14:textId="7571A3B9" w:rsidR="00FF034E" w:rsidRDefault="00FF034E" w:rsidP="00806706">
      <w:pPr>
        <w:pStyle w:val="ListParagraph"/>
        <w:numPr>
          <w:ilvl w:val="0"/>
          <w:numId w:val="49"/>
        </w:numPr>
        <w:ind w:left="426"/>
        <w:rPr>
          <w:lang w:val="en-ID"/>
        </w:rPr>
      </w:pPr>
      <w:r>
        <w:rPr>
          <w:lang w:val="en-ID"/>
        </w:rPr>
        <w:t xml:space="preserve">Tabel </w:t>
      </w:r>
      <w:r w:rsidR="00CE6828">
        <w:rPr>
          <w:lang w:val="en-ID"/>
        </w:rPr>
        <w:t>W</w:t>
      </w:r>
      <w:r>
        <w:rPr>
          <w:lang w:val="en-ID"/>
        </w:rPr>
        <w:t>alikelas</w:t>
      </w:r>
    </w:p>
    <w:p w14:paraId="73C78A3D" w14:textId="3D5692CC" w:rsidR="00C94D36" w:rsidRPr="00C94D36" w:rsidRDefault="00C94D36" w:rsidP="00C94D36">
      <w:pPr>
        <w:ind w:left="66" w:firstLine="360"/>
        <w:rPr>
          <w:lang w:val="en-ID"/>
        </w:rPr>
      </w:pPr>
      <w:r>
        <w:t>Implementasi yang dilakukan pada tabel walikelas dalam basis data sistem absensi SMK Cendekia ditunjukkan pada Gambar 4.3</w:t>
      </w:r>
    </w:p>
    <w:p w14:paraId="000E8A13" w14:textId="3B7559E1" w:rsidR="00A911C8" w:rsidRDefault="00C94D36" w:rsidP="00A911C8">
      <w:pPr>
        <w:pStyle w:val="ListParagraph"/>
        <w:ind w:left="426"/>
        <w:rPr>
          <w:lang w:val="en-ID"/>
        </w:rPr>
      </w:pPr>
      <w:r w:rsidRPr="00600F07">
        <w:rPr>
          <w:noProof/>
          <w:lang w:val="en-ID"/>
        </w:rPr>
        <w:drawing>
          <wp:anchor distT="0" distB="0" distL="114300" distR="114300" simplePos="0" relativeHeight="251840000" behindDoc="1" locked="0" layoutInCell="1" allowOverlap="1" wp14:anchorId="5060E96B" wp14:editId="5875D619">
            <wp:simplePos x="0" y="0"/>
            <wp:positionH relativeFrom="margin">
              <wp:posOffset>48895</wp:posOffset>
            </wp:positionH>
            <wp:positionV relativeFrom="paragraph">
              <wp:posOffset>221503</wp:posOffset>
            </wp:positionV>
            <wp:extent cx="4982210" cy="1555115"/>
            <wp:effectExtent l="19050" t="19050" r="27940" b="26035"/>
            <wp:wrapNone/>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extLst>
                        <a:ext uri="{28A0092B-C50C-407E-A947-70E740481C1C}">
                          <a14:useLocalDpi xmlns:a14="http://schemas.microsoft.com/office/drawing/2010/main" val="0"/>
                        </a:ext>
                      </a:extLst>
                    </a:blip>
                    <a:stretch>
                      <a:fillRect/>
                    </a:stretch>
                  </pic:blipFill>
                  <pic:spPr>
                    <a:xfrm>
                      <a:off x="0" y="0"/>
                      <a:ext cx="4982210" cy="155511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81984" behindDoc="1" locked="0" layoutInCell="1" allowOverlap="1" wp14:anchorId="02D562E6" wp14:editId="0BF036CE">
                <wp:simplePos x="0" y="0"/>
                <wp:positionH relativeFrom="margin">
                  <wp:align>right</wp:align>
                </wp:positionH>
                <wp:positionV relativeFrom="paragraph">
                  <wp:posOffset>10006</wp:posOffset>
                </wp:positionV>
                <wp:extent cx="4982210" cy="150725"/>
                <wp:effectExtent l="0" t="0" r="8890" b="1905"/>
                <wp:wrapNone/>
                <wp:docPr id="324" name="Text Box 324"/>
                <wp:cNvGraphicFramePr/>
                <a:graphic xmlns:a="http://schemas.openxmlformats.org/drawingml/2006/main">
                  <a:graphicData uri="http://schemas.microsoft.com/office/word/2010/wordprocessingShape">
                    <wps:wsp>
                      <wps:cNvSpPr txBox="1"/>
                      <wps:spPr>
                        <a:xfrm>
                          <a:off x="0" y="0"/>
                          <a:ext cx="4982210" cy="150725"/>
                        </a:xfrm>
                        <a:prstGeom prst="rect">
                          <a:avLst/>
                        </a:prstGeom>
                        <a:solidFill>
                          <a:prstClr val="white"/>
                        </a:solidFill>
                        <a:ln>
                          <a:noFill/>
                        </a:ln>
                      </wps:spPr>
                      <wps:txbx>
                        <w:txbxContent>
                          <w:p w14:paraId="79B3AEB2" w14:textId="45D5EE44" w:rsidR="001F2641" w:rsidRPr="00512572" w:rsidRDefault="001F2641" w:rsidP="00C94D36">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3</w:t>
                            </w:r>
                            <w:r>
                              <w:fldChar w:fldCharType="end"/>
                            </w:r>
                            <w:r>
                              <w:t xml:space="preserve"> Tabel Walikelas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2D562E6" id="Text Box 324" o:spid="_x0000_s1077" type="#_x0000_t202" style="position:absolute;left:0;text-align:left;margin-left:341.1pt;margin-top:.8pt;width:392.3pt;height:11.85pt;z-index:-25143449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" stroked="f">
                <v:textbox inset="0,0,0,0">
                  <w:txbxContent>
                    <w:p w14:paraId="79B3AEB2" w14:textId="45D5EE44" w:rsidR="001F2641" w:rsidRPr="00512572" w:rsidRDefault="001F2641" w:rsidP="00C94D36">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3</w:t>
                      </w:r>
                      <w:r>
                        <w:fldChar w:fldCharType="end"/>
                      </w:r>
                      <w:r>
                        <w:t xml:space="preserve"> Tabel Walikelas</w:t>
                      </w:r>
                    </w:p>
                  </w:txbxContent>
                </v:textbox>
                <w10:wrap anchorx="margin"/>
              </v:shape>
            </w:pict>
          </mc:Fallback>
        </mc:AlternateContent>
      </w:r>
    </w:p>
    <w:p w14:paraId="1A305C47" w14:textId="054ECF5A" w:rsidR="00A911C8" w:rsidRDefault="00A911C8" w:rsidP="00A911C8">
      <w:pPr>
        <w:pStyle w:val="ListParagraph"/>
        <w:ind w:left="426"/>
        <w:rPr>
          <w:lang w:val="en-ID"/>
        </w:rPr>
      </w:pPr>
    </w:p>
    <w:p w14:paraId="67D86217" w14:textId="733806DC" w:rsidR="00A911C8" w:rsidRDefault="00A911C8" w:rsidP="00A911C8">
      <w:pPr>
        <w:pStyle w:val="ListParagraph"/>
        <w:ind w:left="426"/>
        <w:rPr>
          <w:lang w:val="en-ID"/>
        </w:rPr>
      </w:pPr>
    </w:p>
    <w:p w14:paraId="476C2573" w14:textId="1AE58C9D" w:rsidR="00A911C8" w:rsidRDefault="00A911C8" w:rsidP="00A911C8">
      <w:pPr>
        <w:pStyle w:val="ListParagraph"/>
        <w:ind w:left="426"/>
        <w:rPr>
          <w:lang w:val="en-ID"/>
        </w:rPr>
      </w:pPr>
    </w:p>
    <w:p w14:paraId="735022B9" w14:textId="6450FC2E" w:rsidR="00A911C8" w:rsidRDefault="00A911C8" w:rsidP="00A911C8">
      <w:pPr>
        <w:pStyle w:val="ListParagraph"/>
        <w:ind w:left="426"/>
        <w:rPr>
          <w:lang w:val="en-ID"/>
        </w:rPr>
      </w:pPr>
    </w:p>
    <w:p w14:paraId="11E75CFC" w14:textId="78C005B7" w:rsidR="00A911C8" w:rsidRDefault="00A911C8" w:rsidP="00A911C8">
      <w:pPr>
        <w:pStyle w:val="ListParagraph"/>
        <w:ind w:left="426"/>
        <w:rPr>
          <w:lang w:val="en-ID"/>
        </w:rPr>
      </w:pPr>
    </w:p>
    <w:p w14:paraId="79A83DFB" w14:textId="77777777" w:rsidR="00A911C8" w:rsidRDefault="00A911C8" w:rsidP="00A911C8">
      <w:pPr>
        <w:pStyle w:val="ListParagraph"/>
        <w:ind w:left="426"/>
        <w:rPr>
          <w:lang w:val="en-ID"/>
        </w:rPr>
      </w:pPr>
    </w:p>
    <w:p w14:paraId="5B3BCF7E" w14:textId="23E914BC" w:rsidR="00FF034E" w:rsidRDefault="00FF034E" w:rsidP="00806706">
      <w:pPr>
        <w:pStyle w:val="ListParagraph"/>
        <w:numPr>
          <w:ilvl w:val="0"/>
          <w:numId w:val="49"/>
        </w:numPr>
        <w:ind w:left="426"/>
        <w:rPr>
          <w:lang w:val="en-ID"/>
        </w:rPr>
      </w:pPr>
      <w:r>
        <w:rPr>
          <w:lang w:val="en-ID"/>
        </w:rPr>
        <w:t xml:space="preserve">Tabel </w:t>
      </w:r>
      <w:r w:rsidR="00CE6828">
        <w:rPr>
          <w:lang w:val="en-ID"/>
        </w:rPr>
        <w:t>A</w:t>
      </w:r>
      <w:r>
        <w:rPr>
          <w:lang w:val="en-ID"/>
        </w:rPr>
        <w:t>dmin</w:t>
      </w:r>
    </w:p>
    <w:p w14:paraId="05BA5CDB" w14:textId="4527C779" w:rsidR="00C94D36" w:rsidRPr="00C94D36" w:rsidRDefault="000A514C" w:rsidP="00C94D36">
      <w:pPr>
        <w:ind w:left="66" w:firstLine="360"/>
        <w:rPr>
          <w:lang w:val="en-ID"/>
        </w:rPr>
      </w:pPr>
      <w:r>
        <w:rPr>
          <w:noProof/>
        </w:rPr>
        <mc:AlternateContent>
          <mc:Choice Requires="wps">
            <w:drawing>
              <wp:anchor distT="0" distB="0" distL="114300" distR="114300" simplePos="0" relativeHeight="251884032" behindDoc="1" locked="0" layoutInCell="1" allowOverlap="1" wp14:anchorId="045BE338" wp14:editId="4C83D6B8">
                <wp:simplePos x="0" y="0"/>
                <wp:positionH relativeFrom="margin">
                  <wp:align>right</wp:align>
                </wp:positionH>
                <wp:positionV relativeFrom="paragraph">
                  <wp:posOffset>523540</wp:posOffset>
                </wp:positionV>
                <wp:extent cx="4963160" cy="190919"/>
                <wp:effectExtent l="0" t="0" r="8890" b="0"/>
                <wp:wrapNone/>
                <wp:docPr id="325" name="Text Box 325"/>
                <wp:cNvGraphicFramePr/>
                <a:graphic xmlns:a="http://schemas.openxmlformats.org/drawingml/2006/main">
                  <a:graphicData uri="http://schemas.microsoft.com/office/word/2010/wordprocessingShape">
                    <wps:wsp>
                      <wps:cNvSpPr txBox="1"/>
                      <wps:spPr>
                        <a:xfrm>
                          <a:off x="0" y="0"/>
                          <a:ext cx="4963160" cy="190919"/>
                        </a:xfrm>
                        <a:prstGeom prst="rect">
                          <a:avLst/>
                        </a:prstGeom>
                        <a:solidFill>
                          <a:prstClr val="white"/>
                        </a:solidFill>
                        <a:ln>
                          <a:noFill/>
                        </a:ln>
                      </wps:spPr>
                      <wps:txbx>
                        <w:txbxContent>
                          <w:p w14:paraId="543CCE13" w14:textId="298D2A8E" w:rsidR="001F2641" w:rsidRPr="008F1A09" w:rsidRDefault="001F2641" w:rsidP="000A514C">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4</w:t>
                            </w:r>
                            <w:r>
                              <w:fldChar w:fldCharType="end"/>
                            </w:r>
                            <w:r>
                              <w:t xml:space="preserve"> Tabel Admin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45BE338" id="Text Box 325" o:spid="_x0000_s1078" type="#_x0000_t202" style="position:absolute;left:0;text-align:left;margin-left:339.6pt;margin-top:41.2pt;width:390.8pt;height:15.05pt;z-index:-25143244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" stroked="f">
                <v:textbox inset="0,0,0,0">
                  <w:txbxContent>
                    <w:p w14:paraId="543CCE13" w14:textId="298D2A8E" w:rsidR="001F2641" w:rsidRPr="008F1A09" w:rsidRDefault="001F2641" w:rsidP="000A514C">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4</w:t>
                      </w:r>
                      <w:r>
                        <w:fldChar w:fldCharType="end"/>
                      </w:r>
                      <w:r>
                        <w:t xml:space="preserve"> Tabel Admin</w:t>
                      </w:r>
                    </w:p>
                  </w:txbxContent>
                </v:textbox>
                <w10:wrap anchorx="margin"/>
              </v:shape>
            </w:pict>
          </mc:Fallback>
        </mc:AlternateContent>
      </w:r>
      <w:r w:rsidR="00C94D36">
        <w:t>Implementasi yang dilakukan pada tabel admin dalam basis data sistem absensi SMK Cendekia ditunjukkan pada Gambar 4.</w:t>
      </w:r>
      <w:r>
        <w:t>4</w:t>
      </w:r>
    </w:p>
    <w:p w14:paraId="1810A695" w14:textId="56B234B1" w:rsidR="00A911C8" w:rsidRDefault="000A514C" w:rsidP="00A911C8">
      <w:pPr>
        <w:ind w:left="66"/>
        <w:rPr>
          <w:lang w:val="en-ID"/>
        </w:rPr>
      </w:pPr>
      <w:r w:rsidRPr="00A911C8">
        <w:rPr>
          <w:noProof/>
          <w:lang w:val="en-ID"/>
        </w:rPr>
        <w:drawing>
          <wp:anchor distT="0" distB="0" distL="114300" distR="114300" simplePos="0" relativeHeight="251830784" behindDoc="1" locked="0" layoutInCell="1" allowOverlap="1" wp14:anchorId="732DADAB" wp14:editId="723C9586">
            <wp:simplePos x="0" y="0"/>
            <wp:positionH relativeFrom="margin">
              <wp:posOffset>67945</wp:posOffset>
            </wp:positionH>
            <wp:positionV relativeFrom="paragraph">
              <wp:posOffset>192517</wp:posOffset>
            </wp:positionV>
            <wp:extent cx="4963160" cy="1247775"/>
            <wp:effectExtent l="19050" t="19050" r="27940" b="28575"/>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28A0092B-C50C-407E-A947-70E740481C1C}">
                          <a14:useLocalDpi xmlns:a14="http://schemas.microsoft.com/office/drawing/2010/main" val="0"/>
                        </a:ext>
                      </a:extLst>
                    </a:blip>
                    <a:stretch>
                      <a:fillRect/>
                    </a:stretch>
                  </pic:blipFill>
                  <pic:spPr>
                    <a:xfrm>
                      <a:off x="0" y="0"/>
                      <a:ext cx="4963160" cy="124777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1E166E48" w14:textId="3A4A7D35" w:rsidR="00A911C8" w:rsidRDefault="00A911C8" w:rsidP="00A911C8">
      <w:pPr>
        <w:ind w:left="66"/>
        <w:rPr>
          <w:lang w:val="en-ID"/>
        </w:rPr>
      </w:pPr>
    </w:p>
    <w:p w14:paraId="31746AC8" w14:textId="5A3145E2" w:rsidR="00A911C8" w:rsidRDefault="00A911C8" w:rsidP="00A911C8">
      <w:pPr>
        <w:ind w:left="66"/>
        <w:rPr>
          <w:lang w:val="en-ID"/>
        </w:rPr>
      </w:pPr>
    </w:p>
    <w:p w14:paraId="2F52D707" w14:textId="180FFEEA" w:rsidR="00A911C8" w:rsidRDefault="00A911C8" w:rsidP="00A911C8">
      <w:pPr>
        <w:ind w:left="66"/>
        <w:rPr>
          <w:lang w:val="en-ID"/>
        </w:rPr>
      </w:pPr>
    </w:p>
    <w:p w14:paraId="38B3028B" w14:textId="68781A87" w:rsidR="00A911C8" w:rsidRDefault="00A911C8" w:rsidP="00A911C8">
      <w:pPr>
        <w:ind w:left="66"/>
        <w:rPr>
          <w:lang w:val="en-ID"/>
        </w:rPr>
      </w:pPr>
    </w:p>
    <w:p w14:paraId="629E94D1" w14:textId="77777777" w:rsidR="00A911C8" w:rsidRDefault="00A911C8" w:rsidP="00A911C8">
      <w:pPr>
        <w:ind w:left="66"/>
        <w:rPr>
          <w:lang w:val="en-ID"/>
        </w:rPr>
      </w:pPr>
    </w:p>
    <w:p w14:paraId="1A0D98BB" w14:textId="0B3D6E89" w:rsidR="000A514C" w:rsidRDefault="00FF034E" w:rsidP="00806706">
      <w:pPr>
        <w:pStyle w:val="ListParagraph"/>
        <w:numPr>
          <w:ilvl w:val="0"/>
          <w:numId w:val="49"/>
        </w:numPr>
        <w:ind w:left="426"/>
        <w:rPr>
          <w:lang w:val="en-ID"/>
        </w:rPr>
      </w:pPr>
      <w:r>
        <w:rPr>
          <w:lang w:val="en-ID"/>
        </w:rPr>
        <w:t xml:space="preserve">Tabel </w:t>
      </w:r>
      <w:r w:rsidR="00CE6828">
        <w:rPr>
          <w:lang w:val="en-ID"/>
        </w:rPr>
        <w:t>A</w:t>
      </w:r>
      <w:r>
        <w:rPr>
          <w:lang w:val="en-ID"/>
        </w:rPr>
        <w:t>bsen</w:t>
      </w:r>
    </w:p>
    <w:p w14:paraId="744461B6" w14:textId="27487353" w:rsidR="000A514C" w:rsidRDefault="000A514C" w:rsidP="000A514C">
      <w:pPr>
        <w:ind w:left="66" w:firstLine="360"/>
      </w:pPr>
      <w:r>
        <w:t>Implementasi yang dilakukan pada tabel absen dalam basis data sistem absensi SMK Cendekia ditunjukkan pada Gambar 4.5</w:t>
      </w:r>
    </w:p>
    <w:p w14:paraId="217CF306" w14:textId="5183E5AD" w:rsidR="000A514C" w:rsidRDefault="000A514C" w:rsidP="000A514C">
      <w:pPr>
        <w:ind w:left="66" w:firstLine="360"/>
      </w:pPr>
    </w:p>
    <w:p w14:paraId="4C0EF60A" w14:textId="77777777" w:rsidR="000A514C" w:rsidRPr="000A514C" w:rsidRDefault="000A514C" w:rsidP="000A514C">
      <w:pPr>
        <w:ind w:left="66" w:firstLine="360"/>
        <w:rPr>
          <w:lang w:val="en-ID"/>
        </w:rPr>
      </w:pPr>
    </w:p>
    <w:p w14:paraId="7A64B323" w14:textId="2F92E617" w:rsidR="000A514C" w:rsidRDefault="000A514C" w:rsidP="000A514C">
      <w:pPr>
        <w:pStyle w:val="ListParagraph"/>
        <w:ind w:left="426"/>
        <w:rPr>
          <w:lang w:val="en-ID"/>
        </w:rPr>
      </w:pPr>
      <w:r>
        <w:rPr>
          <w:noProof/>
        </w:rPr>
        <w:lastRenderedPageBreak/>
        <mc:AlternateContent>
          <mc:Choice Requires="wps">
            <w:drawing>
              <wp:anchor distT="0" distB="0" distL="114300" distR="114300" simplePos="0" relativeHeight="251886080" behindDoc="1" locked="0" layoutInCell="1" allowOverlap="1" wp14:anchorId="6AC50AB3" wp14:editId="1C01AEE6">
                <wp:simplePos x="0" y="0"/>
                <wp:positionH relativeFrom="margin">
                  <wp:align>right</wp:align>
                </wp:positionH>
                <wp:positionV relativeFrom="paragraph">
                  <wp:posOffset>157508</wp:posOffset>
                </wp:positionV>
                <wp:extent cx="4963160" cy="180856"/>
                <wp:effectExtent l="0" t="0" r="8890" b="0"/>
                <wp:wrapNone/>
                <wp:docPr id="326" name="Text Box 326"/>
                <wp:cNvGraphicFramePr/>
                <a:graphic xmlns:a="http://schemas.openxmlformats.org/drawingml/2006/main">
                  <a:graphicData uri="http://schemas.microsoft.com/office/word/2010/wordprocessingShape">
                    <wps:wsp>
                      <wps:cNvSpPr txBox="1"/>
                      <wps:spPr>
                        <a:xfrm>
                          <a:off x="0" y="0"/>
                          <a:ext cx="4963160" cy="180856"/>
                        </a:xfrm>
                        <a:prstGeom prst="rect">
                          <a:avLst/>
                        </a:prstGeom>
                        <a:solidFill>
                          <a:prstClr val="white"/>
                        </a:solidFill>
                        <a:ln>
                          <a:noFill/>
                        </a:ln>
                      </wps:spPr>
                      <wps:txbx>
                        <w:txbxContent>
                          <w:p w14:paraId="0DBB47C9" w14:textId="60627044" w:rsidR="001F2641" w:rsidRPr="00A960E3" w:rsidRDefault="001F2641" w:rsidP="000A514C">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5</w:t>
                            </w:r>
                            <w:r>
                              <w:fldChar w:fldCharType="end"/>
                            </w:r>
                            <w:r>
                              <w:t xml:space="preserve"> Tabel Absen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AC50AB3" id="Text Box 326" o:spid="_x0000_s1079" type="#_x0000_t202" style="position:absolute;left:0;text-align:left;margin-left:339.6pt;margin-top:12.4pt;width:390.8pt;height:14.25pt;z-index:-25143040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" stroked="f">
                <v:textbox inset="0,0,0,0">
                  <w:txbxContent>
                    <w:p w14:paraId="0DBB47C9" w14:textId="60627044" w:rsidR="001F2641" w:rsidRPr="00A960E3" w:rsidRDefault="001F2641" w:rsidP="000A514C">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5</w:t>
                      </w:r>
                      <w:r>
                        <w:fldChar w:fldCharType="end"/>
                      </w:r>
                      <w:r>
                        <w:t xml:space="preserve"> Tabel Absen</w:t>
                      </w:r>
                    </w:p>
                  </w:txbxContent>
                </v:textbox>
                <w10:wrap anchorx="margin"/>
              </v:shape>
            </w:pict>
          </mc:Fallback>
        </mc:AlternateContent>
      </w:r>
    </w:p>
    <w:p w14:paraId="581695EC" w14:textId="3191CAE9" w:rsidR="000A514C" w:rsidRPr="000A514C" w:rsidRDefault="000A514C" w:rsidP="000A514C">
      <w:pPr>
        <w:pStyle w:val="ListParagraph"/>
        <w:ind w:left="426"/>
        <w:rPr>
          <w:lang w:val="en-ID"/>
        </w:rPr>
      </w:pPr>
      <w:r w:rsidRPr="00A911C8">
        <w:rPr>
          <w:noProof/>
          <w:lang w:val="en-ID"/>
        </w:rPr>
        <w:drawing>
          <wp:anchor distT="0" distB="0" distL="114300" distR="114300" simplePos="0" relativeHeight="251831808" behindDoc="1" locked="0" layoutInCell="1" allowOverlap="1" wp14:anchorId="5389948D" wp14:editId="045B55ED">
            <wp:simplePos x="0" y="0"/>
            <wp:positionH relativeFrom="margin">
              <wp:posOffset>69627</wp:posOffset>
            </wp:positionH>
            <wp:positionV relativeFrom="paragraph">
              <wp:posOffset>162902</wp:posOffset>
            </wp:positionV>
            <wp:extent cx="4963160" cy="1298575"/>
            <wp:effectExtent l="19050" t="19050" r="27940" b="15875"/>
            <wp:wrapNone/>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Lst>
                    </a:blip>
                    <a:stretch>
                      <a:fillRect/>
                    </a:stretch>
                  </pic:blipFill>
                  <pic:spPr>
                    <a:xfrm>
                      <a:off x="0" y="0"/>
                      <a:ext cx="4963160" cy="129857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24F62B24" w14:textId="1EDC1BAF" w:rsidR="00A911C8" w:rsidRDefault="00A911C8" w:rsidP="00A911C8">
      <w:pPr>
        <w:pStyle w:val="ListParagraph"/>
        <w:ind w:left="426"/>
        <w:rPr>
          <w:lang w:val="en-ID"/>
        </w:rPr>
      </w:pPr>
    </w:p>
    <w:p w14:paraId="7D1EC111" w14:textId="0E93D7EE" w:rsidR="00A911C8" w:rsidRDefault="00A911C8" w:rsidP="00A911C8">
      <w:pPr>
        <w:pStyle w:val="ListParagraph"/>
        <w:ind w:left="426"/>
        <w:rPr>
          <w:lang w:val="en-ID"/>
        </w:rPr>
      </w:pPr>
    </w:p>
    <w:p w14:paraId="58CF6BF9" w14:textId="286E173C" w:rsidR="00A911C8" w:rsidRDefault="00A911C8" w:rsidP="00A911C8">
      <w:pPr>
        <w:pStyle w:val="ListParagraph"/>
        <w:ind w:left="426"/>
        <w:rPr>
          <w:lang w:val="en-ID"/>
        </w:rPr>
      </w:pPr>
    </w:p>
    <w:p w14:paraId="227E223B" w14:textId="1E203ED1" w:rsidR="00A911C8" w:rsidRDefault="00A911C8" w:rsidP="00A911C8">
      <w:pPr>
        <w:pStyle w:val="ListParagraph"/>
        <w:ind w:left="426"/>
        <w:rPr>
          <w:lang w:val="en-ID"/>
        </w:rPr>
      </w:pPr>
    </w:p>
    <w:p w14:paraId="6C35434A" w14:textId="77777777" w:rsidR="000A514C" w:rsidRDefault="000A514C" w:rsidP="000A514C">
      <w:pPr>
        <w:pStyle w:val="ListParagraph"/>
        <w:ind w:left="426"/>
        <w:rPr>
          <w:lang w:val="en-ID"/>
        </w:rPr>
      </w:pPr>
    </w:p>
    <w:p w14:paraId="47505173" w14:textId="66621484" w:rsidR="00FF034E" w:rsidRDefault="00FF034E" w:rsidP="00806706">
      <w:pPr>
        <w:pStyle w:val="ListParagraph"/>
        <w:numPr>
          <w:ilvl w:val="0"/>
          <w:numId w:val="49"/>
        </w:numPr>
        <w:ind w:left="426"/>
        <w:rPr>
          <w:lang w:val="en-ID"/>
        </w:rPr>
      </w:pPr>
      <w:r>
        <w:rPr>
          <w:lang w:val="en-ID"/>
        </w:rPr>
        <w:t xml:space="preserve">Tabel </w:t>
      </w:r>
      <w:r w:rsidR="00CE6828">
        <w:rPr>
          <w:lang w:val="en-ID"/>
        </w:rPr>
        <w:t>L</w:t>
      </w:r>
      <w:r>
        <w:rPr>
          <w:lang w:val="en-ID"/>
        </w:rPr>
        <w:t xml:space="preserve">aporan </w:t>
      </w:r>
      <w:r w:rsidR="00CE6828">
        <w:rPr>
          <w:lang w:val="en-ID"/>
        </w:rPr>
        <w:t>A</w:t>
      </w:r>
      <w:r>
        <w:rPr>
          <w:lang w:val="en-ID"/>
        </w:rPr>
        <w:t>bsen</w:t>
      </w:r>
    </w:p>
    <w:p w14:paraId="608ACFF6" w14:textId="3CDD196E" w:rsidR="000A514C" w:rsidRPr="000A514C" w:rsidRDefault="000A514C" w:rsidP="000A514C">
      <w:pPr>
        <w:ind w:left="66" w:firstLine="360"/>
        <w:rPr>
          <w:lang w:val="en-ID"/>
        </w:rPr>
      </w:pPr>
      <w:r>
        <w:t>Implementasi yang dilakukan pada tabel laporan absen dalam basis data sistem absensi SMK Cendekia ditunjukkan pada Gambar 4.</w:t>
      </w:r>
      <w:r w:rsidR="00EF196A">
        <w:t>6</w:t>
      </w:r>
    </w:p>
    <w:p w14:paraId="18682A8C" w14:textId="04CCC7FA" w:rsidR="000A514C" w:rsidRDefault="000A514C" w:rsidP="000A514C">
      <w:pPr>
        <w:pStyle w:val="ListParagraph"/>
        <w:ind w:left="426"/>
        <w:rPr>
          <w:lang w:val="en-ID"/>
        </w:rPr>
      </w:pPr>
      <w:r>
        <w:rPr>
          <w:noProof/>
        </w:rPr>
        <mc:AlternateContent>
          <mc:Choice Requires="wps">
            <w:drawing>
              <wp:anchor distT="0" distB="0" distL="114300" distR="114300" simplePos="0" relativeHeight="251888128" behindDoc="1" locked="0" layoutInCell="1" allowOverlap="1" wp14:anchorId="2BA9231F" wp14:editId="03E0EAB9">
                <wp:simplePos x="0" y="0"/>
                <wp:positionH relativeFrom="column">
                  <wp:posOffset>46355</wp:posOffset>
                </wp:positionH>
                <wp:positionV relativeFrom="paragraph">
                  <wp:posOffset>20208</wp:posOffset>
                </wp:positionV>
                <wp:extent cx="4959350" cy="211015"/>
                <wp:effectExtent l="0" t="0" r="0" b="0"/>
                <wp:wrapNone/>
                <wp:docPr id="327" name="Text Box 327"/>
                <wp:cNvGraphicFramePr/>
                <a:graphic xmlns:a="http://schemas.openxmlformats.org/drawingml/2006/main">
                  <a:graphicData uri="http://schemas.microsoft.com/office/word/2010/wordprocessingShape">
                    <wps:wsp>
                      <wps:cNvSpPr txBox="1"/>
                      <wps:spPr>
                        <a:xfrm>
                          <a:off x="0" y="0"/>
                          <a:ext cx="4959350" cy="211015"/>
                        </a:xfrm>
                        <a:prstGeom prst="rect">
                          <a:avLst/>
                        </a:prstGeom>
                        <a:solidFill>
                          <a:prstClr val="white"/>
                        </a:solidFill>
                        <a:ln>
                          <a:noFill/>
                        </a:ln>
                      </wps:spPr>
                      <wps:txbx>
                        <w:txbxContent>
                          <w:p w14:paraId="2BA2BFEE" w14:textId="2B6C1C0A" w:rsidR="001F2641" w:rsidRPr="00183161" w:rsidRDefault="001F2641" w:rsidP="000A514C">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6</w:t>
                            </w:r>
                            <w:r>
                              <w:fldChar w:fldCharType="end"/>
                            </w:r>
                            <w:r>
                              <w:t xml:space="preserve"> Tabel Laporan Absen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BA9231F" id="Text Box 327" o:spid="_x0000_s1080" type="#_x0000_t202" style="position:absolute;left:0;text-align:left;margin-left:3.65pt;margin-top:1.6pt;width:390.5pt;height:16.6pt;z-index:-2514283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" stroked="f">
                <v:textbox inset="0,0,0,0">
                  <w:txbxContent>
                    <w:p w14:paraId="2BA2BFEE" w14:textId="2B6C1C0A" w:rsidR="001F2641" w:rsidRPr="00183161" w:rsidRDefault="001F2641" w:rsidP="000A514C">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6</w:t>
                      </w:r>
                      <w:r>
                        <w:fldChar w:fldCharType="end"/>
                      </w:r>
                      <w:r>
                        <w:t xml:space="preserve"> Tabel Laporan Absen</w:t>
                      </w:r>
                    </w:p>
                  </w:txbxContent>
                </v:textbox>
              </v:shape>
            </w:pict>
          </mc:Fallback>
        </mc:AlternateContent>
      </w:r>
    </w:p>
    <w:p w14:paraId="2316F5DA" w14:textId="135DC732" w:rsidR="000A514C" w:rsidRDefault="000A514C" w:rsidP="000A514C">
      <w:pPr>
        <w:pStyle w:val="ListParagraph"/>
        <w:ind w:left="426"/>
        <w:rPr>
          <w:lang w:val="en-ID"/>
        </w:rPr>
      </w:pPr>
      <w:r w:rsidRPr="00600F07">
        <w:rPr>
          <w:noProof/>
          <w:lang w:val="en-ID"/>
        </w:rPr>
        <w:drawing>
          <wp:anchor distT="0" distB="0" distL="114300" distR="114300" simplePos="0" relativeHeight="251841024" behindDoc="1" locked="0" layoutInCell="1" allowOverlap="1" wp14:anchorId="4224F5A7" wp14:editId="2FFFA5B6">
            <wp:simplePos x="0" y="0"/>
            <wp:positionH relativeFrom="margin">
              <wp:posOffset>54610</wp:posOffset>
            </wp:positionH>
            <wp:positionV relativeFrom="paragraph">
              <wp:posOffset>60848</wp:posOffset>
            </wp:positionV>
            <wp:extent cx="4959350" cy="2020570"/>
            <wp:effectExtent l="19050" t="19050" r="12700" b="17780"/>
            <wp:wrapNone/>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Lst>
                    </a:blip>
                    <a:stretch>
                      <a:fillRect/>
                    </a:stretch>
                  </pic:blipFill>
                  <pic:spPr>
                    <a:xfrm>
                      <a:off x="0" y="0"/>
                      <a:ext cx="4959350" cy="202057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4950DA9D" w14:textId="62AEFD2D" w:rsidR="00D53D78" w:rsidRDefault="00D53D78" w:rsidP="00D53D78">
      <w:pPr>
        <w:pStyle w:val="ListParagraph"/>
        <w:ind w:left="426"/>
        <w:rPr>
          <w:lang w:val="en-ID"/>
        </w:rPr>
      </w:pPr>
    </w:p>
    <w:p w14:paraId="3F30073F" w14:textId="4A9898C0" w:rsidR="00D53D78" w:rsidRDefault="00D53D78" w:rsidP="00D53D78">
      <w:pPr>
        <w:pStyle w:val="ListParagraph"/>
        <w:ind w:left="426"/>
        <w:rPr>
          <w:lang w:val="en-ID"/>
        </w:rPr>
      </w:pPr>
    </w:p>
    <w:p w14:paraId="5B28D3D7" w14:textId="16600187" w:rsidR="00D53D78" w:rsidRDefault="00D53D78" w:rsidP="00D53D78">
      <w:pPr>
        <w:pStyle w:val="ListParagraph"/>
        <w:ind w:left="426"/>
        <w:rPr>
          <w:lang w:val="en-ID"/>
        </w:rPr>
      </w:pPr>
    </w:p>
    <w:p w14:paraId="7C275E79" w14:textId="0D603E46" w:rsidR="00D53D78" w:rsidRDefault="00D53D78" w:rsidP="00D53D78">
      <w:pPr>
        <w:pStyle w:val="ListParagraph"/>
        <w:ind w:left="426"/>
        <w:rPr>
          <w:lang w:val="en-ID"/>
        </w:rPr>
      </w:pPr>
    </w:p>
    <w:p w14:paraId="4041AFB6" w14:textId="32FEC05F" w:rsidR="00D53D78" w:rsidRDefault="00D53D78" w:rsidP="00D53D78">
      <w:pPr>
        <w:pStyle w:val="ListParagraph"/>
        <w:ind w:left="426"/>
        <w:rPr>
          <w:lang w:val="en-ID"/>
        </w:rPr>
      </w:pPr>
    </w:p>
    <w:p w14:paraId="7226BB86" w14:textId="52F4FAAA" w:rsidR="00D53D78" w:rsidRDefault="00D53D78" w:rsidP="00D53D78">
      <w:pPr>
        <w:pStyle w:val="ListParagraph"/>
        <w:ind w:left="426"/>
        <w:rPr>
          <w:lang w:val="en-ID"/>
        </w:rPr>
      </w:pPr>
    </w:p>
    <w:p w14:paraId="1B4136AF" w14:textId="2FDB92C5" w:rsidR="00D53D78" w:rsidRDefault="00D53D78" w:rsidP="00D53D78">
      <w:pPr>
        <w:pStyle w:val="ListParagraph"/>
        <w:ind w:left="426"/>
        <w:rPr>
          <w:lang w:val="en-ID"/>
        </w:rPr>
      </w:pPr>
    </w:p>
    <w:p w14:paraId="6EC83C5B" w14:textId="77777777" w:rsidR="000A514C" w:rsidRDefault="000A514C" w:rsidP="000A514C">
      <w:pPr>
        <w:pStyle w:val="ListParagraph"/>
        <w:ind w:left="426"/>
        <w:rPr>
          <w:lang w:val="en-ID"/>
        </w:rPr>
      </w:pPr>
    </w:p>
    <w:p w14:paraId="0AFBB1A8" w14:textId="2F84E42E" w:rsidR="00FF034E" w:rsidRDefault="00FF034E" w:rsidP="00806706">
      <w:pPr>
        <w:pStyle w:val="ListParagraph"/>
        <w:numPr>
          <w:ilvl w:val="0"/>
          <w:numId w:val="49"/>
        </w:numPr>
        <w:ind w:left="426"/>
        <w:rPr>
          <w:lang w:val="en-ID"/>
        </w:rPr>
      </w:pPr>
      <w:r>
        <w:rPr>
          <w:lang w:val="en-ID"/>
        </w:rPr>
        <w:t xml:space="preserve">Tabel </w:t>
      </w:r>
      <w:r w:rsidR="00CE6828">
        <w:rPr>
          <w:lang w:val="en-ID"/>
        </w:rPr>
        <w:t>R</w:t>
      </w:r>
      <w:r>
        <w:rPr>
          <w:lang w:val="en-ID"/>
        </w:rPr>
        <w:t xml:space="preserve">fid </w:t>
      </w:r>
      <w:r w:rsidR="00CE6828">
        <w:rPr>
          <w:lang w:val="en-ID"/>
        </w:rPr>
        <w:t>L</w:t>
      </w:r>
      <w:r>
        <w:rPr>
          <w:lang w:val="en-ID"/>
        </w:rPr>
        <w:t>og</w:t>
      </w:r>
    </w:p>
    <w:p w14:paraId="29518910" w14:textId="26905D1B" w:rsidR="000A514C" w:rsidRPr="000A514C" w:rsidRDefault="00EF196A" w:rsidP="000A514C">
      <w:pPr>
        <w:ind w:left="66" w:firstLine="360"/>
        <w:rPr>
          <w:lang w:val="en-ID"/>
        </w:rPr>
      </w:pPr>
      <w:r>
        <w:rPr>
          <w:noProof/>
        </w:rPr>
        <mc:AlternateContent>
          <mc:Choice Requires="wps">
            <w:drawing>
              <wp:anchor distT="0" distB="0" distL="114300" distR="114300" simplePos="0" relativeHeight="251890176" behindDoc="1" locked="0" layoutInCell="1" allowOverlap="1" wp14:anchorId="3DDC183B" wp14:editId="260E9BA3">
                <wp:simplePos x="0" y="0"/>
                <wp:positionH relativeFrom="column">
                  <wp:posOffset>57024</wp:posOffset>
                </wp:positionH>
                <wp:positionV relativeFrom="paragraph">
                  <wp:posOffset>475545</wp:posOffset>
                </wp:positionV>
                <wp:extent cx="4963160" cy="170822"/>
                <wp:effectExtent l="0" t="0" r="8890" b="635"/>
                <wp:wrapNone/>
                <wp:docPr id="328" name="Text Box 328"/>
                <wp:cNvGraphicFramePr/>
                <a:graphic xmlns:a="http://schemas.openxmlformats.org/drawingml/2006/main">
                  <a:graphicData uri="http://schemas.microsoft.com/office/word/2010/wordprocessingShape">
                    <wps:wsp>
                      <wps:cNvSpPr txBox="1"/>
                      <wps:spPr>
                        <a:xfrm>
                          <a:off x="0" y="0"/>
                          <a:ext cx="4963160" cy="170822"/>
                        </a:xfrm>
                        <a:prstGeom prst="rect">
                          <a:avLst/>
                        </a:prstGeom>
                        <a:solidFill>
                          <a:prstClr val="white"/>
                        </a:solidFill>
                        <a:ln>
                          <a:noFill/>
                        </a:ln>
                      </wps:spPr>
                      <wps:txbx>
                        <w:txbxContent>
                          <w:p w14:paraId="7EA399ED" w14:textId="4270FC20" w:rsidR="001F2641" w:rsidRPr="0084574F" w:rsidRDefault="001F2641" w:rsidP="00EF196A">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7</w:t>
                            </w:r>
                            <w:r>
                              <w:fldChar w:fldCharType="end"/>
                            </w:r>
                            <w:r>
                              <w:t xml:space="preserve"> Tabel RFID Log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DDC183B" id="Text Box 328" o:spid="_x0000_s1081" type="#_x0000_t202" style="position:absolute;left:0;text-align:left;margin-left:4.5pt;margin-top:37.45pt;width:390.8pt;height:13.45pt;z-index:-2514263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" stroked="f">
                <v:textbox inset="0,0,0,0">
                  <w:txbxContent>
                    <w:p w14:paraId="7EA399ED" w14:textId="4270FC20" w:rsidR="001F2641" w:rsidRPr="0084574F" w:rsidRDefault="001F2641" w:rsidP="00EF196A">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7</w:t>
                      </w:r>
                      <w:r>
                        <w:fldChar w:fldCharType="end"/>
                      </w:r>
                      <w:r>
                        <w:t xml:space="preserve"> Tabel RFID Log</w:t>
                      </w:r>
                    </w:p>
                  </w:txbxContent>
                </v:textbox>
              </v:shape>
            </w:pict>
          </mc:Fallback>
        </mc:AlternateContent>
      </w:r>
      <w:r w:rsidR="000A514C">
        <w:t xml:space="preserve">Implementasi yang dilakukan pada tabel </w:t>
      </w:r>
      <w:r>
        <w:t>rfid log</w:t>
      </w:r>
      <w:r w:rsidR="000A514C">
        <w:t xml:space="preserve"> dalam basis data sistem absensi SMK Cendekia ditunjukkan pada Gambar 4.</w:t>
      </w:r>
      <w:r>
        <w:t>7</w:t>
      </w:r>
    </w:p>
    <w:p w14:paraId="56B42767" w14:textId="3E8C4719" w:rsidR="00D53D78" w:rsidRDefault="00D53D78" w:rsidP="00D53D78">
      <w:pPr>
        <w:pStyle w:val="ListParagraph"/>
        <w:ind w:left="426"/>
        <w:rPr>
          <w:lang w:val="en-ID"/>
        </w:rPr>
      </w:pPr>
      <w:r w:rsidRPr="00D53D78">
        <w:rPr>
          <w:noProof/>
          <w:lang w:val="en-ID"/>
        </w:rPr>
        <w:drawing>
          <wp:anchor distT="0" distB="0" distL="114300" distR="114300" simplePos="0" relativeHeight="251833856" behindDoc="1" locked="0" layoutInCell="1" allowOverlap="1" wp14:anchorId="0AC02F40" wp14:editId="7BE6717A">
            <wp:simplePos x="0" y="0"/>
            <wp:positionH relativeFrom="margin">
              <wp:posOffset>57262</wp:posOffset>
            </wp:positionH>
            <wp:positionV relativeFrom="paragraph">
              <wp:posOffset>144934</wp:posOffset>
            </wp:positionV>
            <wp:extent cx="4963160" cy="403225"/>
            <wp:effectExtent l="19050" t="19050" r="27940" b="15875"/>
            <wp:wrapNone/>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Lst>
                    </a:blip>
                    <a:stretch>
                      <a:fillRect/>
                    </a:stretch>
                  </pic:blipFill>
                  <pic:spPr>
                    <a:xfrm>
                      <a:off x="0" y="0"/>
                      <a:ext cx="4963160" cy="40322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19B69615" w14:textId="443CBFE7" w:rsidR="00D53D78" w:rsidRDefault="00D53D78" w:rsidP="00D53D78">
      <w:pPr>
        <w:pStyle w:val="ListParagraph"/>
        <w:ind w:left="426"/>
        <w:rPr>
          <w:lang w:val="en-ID"/>
        </w:rPr>
      </w:pPr>
    </w:p>
    <w:p w14:paraId="699AD80F" w14:textId="77777777" w:rsidR="00D53D78" w:rsidRDefault="00D53D78" w:rsidP="00D53D78">
      <w:pPr>
        <w:pStyle w:val="ListParagraph"/>
        <w:ind w:left="426"/>
        <w:rPr>
          <w:lang w:val="en-ID"/>
        </w:rPr>
      </w:pPr>
    </w:p>
    <w:p w14:paraId="5B792285" w14:textId="288AECCE" w:rsidR="00FF034E" w:rsidRDefault="00FF034E" w:rsidP="00806706">
      <w:pPr>
        <w:pStyle w:val="ListParagraph"/>
        <w:numPr>
          <w:ilvl w:val="0"/>
          <w:numId w:val="49"/>
        </w:numPr>
        <w:ind w:left="426"/>
        <w:rPr>
          <w:lang w:val="en-ID"/>
        </w:rPr>
      </w:pPr>
      <w:r>
        <w:rPr>
          <w:lang w:val="en-ID"/>
        </w:rPr>
        <w:t>T</w:t>
      </w:r>
      <w:r w:rsidR="00EF196A">
        <w:rPr>
          <w:lang w:val="en-ID"/>
        </w:rPr>
        <w:t>abel</w:t>
      </w:r>
      <w:r>
        <w:rPr>
          <w:lang w:val="en-ID"/>
        </w:rPr>
        <w:t xml:space="preserve"> RFID</w:t>
      </w:r>
    </w:p>
    <w:p w14:paraId="4A479F97" w14:textId="7F883379" w:rsidR="00EF196A" w:rsidRDefault="00EF196A" w:rsidP="00EF196A">
      <w:pPr>
        <w:ind w:left="66" w:firstLine="360"/>
      </w:pPr>
      <w:r>
        <w:t>Implementasi yang dilakukan pada table rfid dalam basis data sistem absensi SMK Cendekia ditunjukkan pada Gambar 4.8</w:t>
      </w:r>
    </w:p>
    <w:p w14:paraId="0C42F957" w14:textId="6225957D" w:rsidR="00EF196A" w:rsidRDefault="00EF196A" w:rsidP="00EF196A">
      <w:pPr>
        <w:ind w:left="66" w:firstLine="360"/>
      </w:pPr>
    </w:p>
    <w:p w14:paraId="1E6C469B" w14:textId="77777777" w:rsidR="00EF196A" w:rsidRDefault="00EF196A" w:rsidP="00EF196A">
      <w:pPr>
        <w:ind w:left="66" w:firstLine="360"/>
      </w:pPr>
    </w:p>
    <w:p w14:paraId="322FFC4E" w14:textId="53E7CECC" w:rsidR="00EF196A" w:rsidRPr="00EF196A" w:rsidRDefault="00EF196A" w:rsidP="00EF196A">
      <w:pPr>
        <w:ind w:left="66" w:firstLine="360"/>
        <w:rPr>
          <w:lang w:val="en-ID"/>
        </w:rPr>
      </w:pPr>
      <w:r>
        <w:rPr>
          <w:noProof/>
        </w:rPr>
        <w:lastRenderedPageBreak/>
        <mc:AlternateContent>
          <mc:Choice Requires="wps">
            <w:drawing>
              <wp:anchor distT="0" distB="0" distL="114300" distR="114300" simplePos="0" relativeHeight="251892224" behindDoc="1" locked="0" layoutInCell="1" allowOverlap="1" wp14:anchorId="1C8C9F11" wp14:editId="3B63AFB3">
                <wp:simplePos x="0" y="0"/>
                <wp:positionH relativeFrom="margin">
                  <wp:posOffset>67198</wp:posOffset>
                </wp:positionH>
                <wp:positionV relativeFrom="paragraph">
                  <wp:posOffset>-3175</wp:posOffset>
                </wp:positionV>
                <wp:extent cx="4951095" cy="160774"/>
                <wp:effectExtent l="0" t="0" r="1905" b="0"/>
                <wp:wrapNone/>
                <wp:docPr id="329" name="Text Box 329"/>
                <wp:cNvGraphicFramePr/>
                <a:graphic xmlns:a="http://schemas.openxmlformats.org/drawingml/2006/main">
                  <a:graphicData uri="http://schemas.microsoft.com/office/word/2010/wordprocessingShape">
                    <wps:wsp>
                      <wps:cNvSpPr txBox="1"/>
                      <wps:spPr>
                        <a:xfrm>
                          <a:off x="0" y="0"/>
                          <a:ext cx="4951095" cy="160774"/>
                        </a:xfrm>
                        <a:prstGeom prst="rect">
                          <a:avLst/>
                        </a:prstGeom>
                        <a:solidFill>
                          <a:prstClr val="white"/>
                        </a:solidFill>
                        <a:ln>
                          <a:noFill/>
                        </a:ln>
                      </wps:spPr>
                      <wps:txbx>
                        <w:txbxContent>
                          <w:p w14:paraId="001C7600" w14:textId="44FC0268" w:rsidR="001F2641" w:rsidRPr="00E8094C" w:rsidRDefault="001F2641" w:rsidP="00EF196A">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8</w:t>
                            </w:r>
                            <w:r>
                              <w:fldChar w:fldCharType="end"/>
                            </w:r>
                            <w:r>
                              <w:t xml:space="preserve"> Tabel RFID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C8C9F11" id="Text Box 329" o:spid="_x0000_s1082" type="#_x0000_t202" style="position:absolute;left:0;text-align:left;margin-left:5.3pt;margin-top:-.25pt;width:389.85pt;height:12.65pt;z-index:-25142425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" stroked="f">
                <v:textbox inset="0,0,0,0">
                  <w:txbxContent>
                    <w:p w14:paraId="001C7600" w14:textId="44FC0268" w:rsidR="001F2641" w:rsidRPr="00E8094C" w:rsidRDefault="001F2641" w:rsidP="00EF196A">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8</w:t>
                      </w:r>
                      <w:r>
                        <w:fldChar w:fldCharType="end"/>
                      </w:r>
                      <w:r>
                        <w:t xml:space="preserve"> Tabel RFID</w:t>
                      </w:r>
                    </w:p>
                  </w:txbxContent>
                </v:textbox>
                <w10:wrap anchorx="margin"/>
              </v:shape>
            </w:pict>
          </mc:Fallback>
        </mc:AlternateContent>
      </w:r>
      <w:r w:rsidRPr="00D53D78">
        <w:rPr>
          <w:noProof/>
          <w:lang w:val="en-ID"/>
        </w:rPr>
        <w:drawing>
          <wp:anchor distT="0" distB="0" distL="114300" distR="114300" simplePos="0" relativeHeight="251834880" behindDoc="1" locked="0" layoutInCell="1" allowOverlap="1" wp14:anchorId="273994D1" wp14:editId="7D55197D">
            <wp:simplePos x="0" y="0"/>
            <wp:positionH relativeFrom="margin">
              <wp:posOffset>67945</wp:posOffset>
            </wp:positionH>
            <wp:positionV relativeFrom="paragraph">
              <wp:posOffset>195692</wp:posOffset>
            </wp:positionV>
            <wp:extent cx="4951095" cy="762635"/>
            <wp:effectExtent l="19050" t="19050" r="20955" b="18415"/>
            <wp:wrapNone/>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28A0092B-C50C-407E-A947-70E740481C1C}">
                          <a14:useLocalDpi xmlns:a14="http://schemas.microsoft.com/office/drawing/2010/main" val="0"/>
                        </a:ext>
                      </a:extLst>
                    </a:blip>
                    <a:stretch>
                      <a:fillRect/>
                    </a:stretch>
                  </pic:blipFill>
                  <pic:spPr>
                    <a:xfrm>
                      <a:off x="0" y="0"/>
                      <a:ext cx="4951095" cy="76263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12C2A522" w14:textId="73855134" w:rsidR="00D53D78" w:rsidRDefault="00D53D78" w:rsidP="00D53D78">
      <w:pPr>
        <w:pStyle w:val="ListParagraph"/>
        <w:ind w:left="426"/>
        <w:rPr>
          <w:lang w:val="en-ID"/>
        </w:rPr>
      </w:pPr>
    </w:p>
    <w:p w14:paraId="32F39FD4" w14:textId="5506EC99" w:rsidR="00D53D78" w:rsidRDefault="00D53D78" w:rsidP="00D53D78">
      <w:pPr>
        <w:pStyle w:val="ListParagraph"/>
        <w:ind w:left="426"/>
        <w:rPr>
          <w:lang w:val="en-ID"/>
        </w:rPr>
      </w:pPr>
    </w:p>
    <w:p w14:paraId="05AF9F86" w14:textId="3D878769" w:rsidR="00D53D78" w:rsidRDefault="00D53D78" w:rsidP="00D53D78">
      <w:pPr>
        <w:pStyle w:val="ListParagraph"/>
        <w:ind w:left="426"/>
        <w:rPr>
          <w:lang w:val="en-ID"/>
        </w:rPr>
      </w:pPr>
    </w:p>
    <w:p w14:paraId="00D4DE57" w14:textId="23B10BB9" w:rsidR="00FF034E" w:rsidRDefault="00FF034E" w:rsidP="00806706">
      <w:pPr>
        <w:pStyle w:val="ListParagraph"/>
        <w:numPr>
          <w:ilvl w:val="0"/>
          <w:numId w:val="49"/>
        </w:numPr>
        <w:ind w:left="426"/>
        <w:rPr>
          <w:lang w:val="en-ID"/>
        </w:rPr>
      </w:pPr>
      <w:r>
        <w:rPr>
          <w:lang w:val="en-ID"/>
        </w:rPr>
        <w:t xml:space="preserve">Tabel </w:t>
      </w:r>
      <w:r w:rsidR="00CE6828">
        <w:rPr>
          <w:lang w:val="en-ID"/>
        </w:rPr>
        <w:t>K</w:t>
      </w:r>
      <w:r>
        <w:rPr>
          <w:lang w:val="en-ID"/>
        </w:rPr>
        <w:t>elas</w:t>
      </w:r>
    </w:p>
    <w:p w14:paraId="25664708" w14:textId="25DC34A0" w:rsidR="00EF196A" w:rsidRPr="00EF196A" w:rsidRDefault="00EF196A" w:rsidP="00EF196A">
      <w:pPr>
        <w:ind w:left="66" w:firstLine="360"/>
        <w:rPr>
          <w:lang w:val="en-ID"/>
        </w:rPr>
      </w:pPr>
      <w:r>
        <w:rPr>
          <w:noProof/>
        </w:rPr>
        <mc:AlternateContent>
          <mc:Choice Requires="wps">
            <w:drawing>
              <wp:anchor distT="0" distB="0" distL="114300" distR="114300" simplePos="0" relativeHeight="251894272" behindDoc="1" locked="0" layoutInCell="1" allowOverlap="1" wp14:anchorId="27181932" wp14:editId="7246722C">
                <wp:simplePos x="0" y="0"/>
                <wp:positionH relativeFrom="column">
                  <wp:posOffset>26670</wp:posOffset>
                </wp:positionH>
                <wp:positionV relativeFrom="paragraph">
                  <wp:posOffset>449692</wp:posOffset>
                </wp:positionV>
                <wp:extent cx="4987290" cy="170822"/>
                <wp:effectExtent l="0" t="0" r="3810" b="635"/>
                <wp:wrapNone/>
                <wp:docPr id="330" name="Text Box 330"/>
                <wp:cNvGraphicFramePr/>
                <a:graphic xmlns:a="http://schemas.openxmlformats.org/drawingml/2006/main">
                  <a:graphicData uri="http://schemas.microsoft.com/office/word/2010/wordprocessingShape">
                    <wps:wsp>
                      <wps:cNvSpPr txBox="1"/>
                      <wps:spPr>
                        <a:xfrm>
                          <a:off x="0" y="0"/>
                          <a:ext cx="4987290" cy="170822"/>
                        </a:xfrm>
                        <a:prstGeom prst="rect">
                          <a:avLst/>
                        </a:prstGeom>
                        <a:solidFill>
                          <a:prstClr val="white"/>
                        </a:solidFill>
                        <a:ln>
                          <a:noFill/>
                        </a:ln>
                      </wps:spPr>
                      <wps:txbx>
                        <w:txbxContent>
                          <w:p w14:paraId="2BB55C8A" w14:textId="380E9666" w:rsidR="001F2641" w:rsidRPr="004968C6" w:rsidRDefault="001F2641" w:rsidP="00EF196A">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9</w:t>
                            </w:r>
                            <w:r>
                              <w:fldChar w:fldCharType="end"/>
                            </w:r>
                            <w:r>
                              <w:t xml:space="preserve"> Tabel Kelas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7181932" id="Text Box 330" o:spid="_x0000_s1083" type="#_x0000_t202" style="position:absolute;left:0;text-align:left;margin-left:2.1pt;margin-top:35.4pt;width:392.7pt;height:13.45pt;z-index:-2514222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" stroked="f">
                <v:textbox inset="0,0,0,0">
                  <w:txbxContent>
                    <w:p w14:paraId="2BB55C8A" w14:textId="380E9666" w:rsidR="001F2641" w:rsidRPr="004968C6" w:rsidRDefault="001F2641" w:rsidP="00EF196A">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9</w:t>
                      </w:r>
                      <w:r>
                        <w:fldChar w:fldCharType="end"/>
                      </w:r>
                      <w:r>
                        <w:t xml:space="preserve"> Tabel Kelas</w:t>
                      </w:r>
                    </w:p>
                  </w:txbxContent>
                </v:textbox>
              </v:shape>
            </w:pict>
          </mc:Fallback>
        </mc:AlternateContent>
      </w:r>
      <w:r>
        <w:t>Implementasi yang dilakukan pada tabel kelas dalam basis data sistem absensi SMK Cendekia ditunjukkan pada Gambar 4.9</w:t>
      </w:r>
    </w:p>
    <w:p w14:paraId="54BC09C3" w14:textId="3DB3B035" w:rsidR="00D53D78" w:rsidRDefault="00D53D78" w:rsidP="00D53D78">
      <w:pPr>
        <w:ind w:left="66"/>
        <w:rPr>
          <w:lang w:val="en-ID"/>
        </w:rPr>
      </w:pPr>
      <w:r w:rsidRPr="00D53D78">
        <w:rPr>
          <w:noProof/>
          <w:lang w:val="en-ID"/>
        </w:rPr>
        <w:drawing>
          <wp:anchor distT="0" distB="0" distL="114300" distR="114300" simplePos="0" relativeHeight="251835904" behindDoc="1" locked="0" layoutInCell="1" allowOverlap="1" wp14:anchorId="37C984A6" wp14:editId="0A3CB75E">
            <wp:simplePos x="0" y="0"/>
            <wp:positionH relativeFrom="margin">
              <wp:posOffset>29845</wp:posOffset>
            </wp:positionH>
            <wp:positionV relativeFrom="paragraph">
              <wp:posOffset>133238</wp:posOffset>
            </wp:positionV>
            <wp:extent cx="4987290" cy="1718945"/>
            <wp:effectExtent l="19050" t="19050" r="22860" b="14605"/>
            <wp:wrapNone/>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val="0"/>
                        </a:ext>
                      </a:extLst>
                    </a:blip>
                    <a:stretch>
                      <a:fillRect/>
                    </a:stretch>
                  </pic:blipFill>
                  <pic:spPr>
                    <a:xfrm>
                      <a:off x="0" y="0"/>
                      <a:ext cx="4987290" cy="171894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4C601D7B" w14:textId="644904FA" w:rsidR="00D53D78" w:rsidRDefault="00D53D78" w:rsidP="00D53D78">
      <w:pPr>
        <w:ind w:left="66"/>
        <w:rPr>
          <w:lang w:val="en-ID"/>
        </w:rPr>
      </w:pPr>
    </w:p>
    <w:p w14:paraId="7E3E68CC" w14:textId="0E919FC8" w:rsidR="00D53D78" w:rsidRDefault="00D53D78" w:rsidP="00D53D78">
      <w:pPr>
        <w:ind w:left="66"/>
        <w:rPr>
          <w:lang w:val="en-ID"/>
        </w:rPr>
      </w:pPr>
    </w:p>
    <w:p w14:paraId="03AB6937" w14:textId="61F0273D" w:rsidR="00D53D78" w:rsidRDefault="00D53D78" w:rsidP="00D53D78">
      <w:pPr>
        <w:ind w:left="66"/>
        <w:rPr>
          <w:lang w:val="en-ID"/>
        </w:rPr>
      </w:pPr>
    </w:p>
    <w:p w14:paraId="551E3B35" w14:textId="03D23740" w:rsidR="00D53D78" w:rsidRDefault="00D53D78" w:rsidP="00D53D78">
      <w:pPr>
        <w:ind w:left="66"/>
        <w:rPr>
          <w:lang w:val="en-ID"/>
        </w:rPr>
      </w:pPr>
    </w:p>
    <w:p w14:paraId="329E414E" w14:textId="7C3C29DE" w:rsidR="00D53D78" w:rsidRDefault="00D53D78" w:rsidP="00D53D78">
      <w:pPr>
        <w:ind w:left="66"/>
        <w:rPr>
          <w:lang w:val="en-ID"/>
        </w:rPr>
      </w:pPr>
    </w:p>
    <w:p w14:paraId="2B1F365E" w14:textId="67756C6B" w:rsidR="00D53D78" w:rsidRDefault="00D53D78" w:rsidP="00D53D78">
      <w:pPr>
        <w:ind w:left="66"/>
        <w:rPr>
          <w:lang w:val="en-ID"/>
        </w:rPr>
      </w:pPr>
    </w:p>
    <w:p w14:paraId="1ECD2E86" w14:textId="03F9ADB2" w:rsidR="00D53D78" w:rsidRDefault="00D53D78" w:rsidP="00D53D78">
      <w:pPr>
        <w:ind w:left="66"/>
        <w:rPr>
          <w:lang w:val="en-ID"/>
        </w:rPr>
      </w:pPr>
    </w:p>
    <w:p w14:paraId="683121C6" w14:textId="18C7D3E5" w:rsidR="00A911C8" w:rsidRDefault="00A911C8" w:rsidP="00806706">
      <w:pPr>
        <w:pStyle w:val="ListParagraph"/>
        <w:numPr>
          <w:ilvl w:val="0"/>
          <w:numId w:val="49"/>
        </w:numPr>
        <w:ind w:left="426"/>
        <w:rPr>
          <w:lang w:val="en-ID"/>
        </w:rPr>
      </w:pPr>
      <w:r>
        <w:rPr>
          <w:lang w:val="en-ID"/>
        </w:rPr>
        <w:t>Tabel History</w:t>
      </w:r>
      <w:r w:rsidR="00CE6828">
        <w:rPr>
          <w:lang w:val="en-ID"/>
        </w:rPr>
        <w:t xml:space="preserve"> L</w:t>
      </w:r>
      <w:r>
        <w:rPr>
          <w:lang w:val="en-ID"/>
        </w:rPr>
        <w:t>ap</w:t>
      </w:r>
      <w:r w:rsidR="00CE6828">
        <w:rPr>
          <w:lang w:val="en-ID"/>
        </w:rPr>
        <w:t>oran A</w:t>
      </w:r>
      <w:r>
        <w:rPr>
          <w:lang w:val="en-ID"/>
        </w:rPr>
        <w:t>bsen</w:t>
      </w:r>
    </w:p>
    <w:p w14:paraId="22C022AC" w14:textId="2D78BD98" w:rsidR="00EF196A" w:rsidRPr="00EF196A" w:rsidRDefault="00EF196A" w:rsidP="00EF196A">
      <w:pPr>
        <w:ind w:left="66" w:firstLine="360"/>
        <w:rPr>
          <w:lang w:val="en-ID"/>
        </w:rPr>
      </w:pPr>
      <w:r>
        <w:t xml:space="preserve">Implementasi yang dilakukan pada </w:t>
      </w:r>
      <w:r w:rsidR="00CE6828">
        <w:t xml:space="preserve">table history laporan absen </w:t>
      </w:r>
      <w:r>
        <w:t>dalam basis data sistem absensi SMK Cendekia ditunjukkan pada Gambar 4.10</w:t>
      </w:r>
    </w:p>
    <w:p w14:paraId="05771E25" w14:textId="3A197523" w:rsidR="00D53D78" w:rsidRDefault="00CE6828" w:rsidP="00D53D78">
      <w:pPr>
        <w:ind w:left="66"/>
        <w:rPr>
          <w:lang w:val="en-ID"/>
        </w:rPr>
      </w:pPr>
      <w:r>
        <w:rPr>
          <w:noProof/>
        </w:rPr>
        <mc:AlternateContent>
          <mc:Choice Requires="wps">
            <w:drawing>
              <wp:anchor distT="0" distB="0" distL="114300" distR="114300" simplePos="0" relativeHeight="251896320" behindDoc="1" locked="0" layoutInCell="1" allowOverlap="1" wp14:anchorId="4D35094C" wp14:editId="292B57A2">
                <wp:simplePos x="0" y="0"/>
                <wp:positionH relativeFrom="column">
                  <wp:posOffset>26879</wp:posOffset>
                </wp:positionH>
                <wp:positionV relativeFrom="paragraph">
                  <wp:posOffset>8171</wp:posOffset>
                </wp:positionV>
                <wp:extent cx="4991100" cy="170550"/>
                <wp:effectExtent l="0" t="0" r="0" b="1270"/>
                <wp:wrapNone/>
                <wp:docPr id="331" name="Text Box 331"/>
                <wp:cNvGraphicFramePr/>
                <a:graphic xmlns:a="http://schemas.openxmlformats.org/drawingml/2006/main">
                  <a:graphicData uri="http://schemas.microsoft.com/office/word/2010/wordprocessingShape">
                    <wps:wsp>
                      <wps:cNvSpPr txBox="1"/>
                      <wps:spPr>
                        <a:xfrm>
                          <a:off x="0" y="0"/>
                          <a:ext cx="4991100" cy="170550"/>
                        </a:xfrm>
                        <a:prstGeom prst="rect">
                          <a:avLst/>
                        </a:prstGeom>
                        <a:solidFill>
                          <a:prstClr val="white"/>
                        </a:solidFill>
                        <a:ln>
                          <a:noFill/>
                        </a:ln>
                      </wps:spPr>
                      <wps:txbx>
                        <w:txbxContent>
                          <w:p w14:paraId="7D0D87AC" w14:textId="23B3873A" w:rsidR="001F2641" w:rsidRPr="001A6CF3" w:rsidRDefault="001F2641" w:rsidP="00CE6828">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10</w:t>
                            </w:r>
                            <w:r>
                              <w:fldChar w:fldCharType="end"/>
                            </w:r>
                            <w:r>
                              <w:t xml:space="preserve"> Tabel Historiy Laporan Absen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D35094C" id="Text Box 331" o:spid="_x0000_s1084" type="#_x0000_t202" style="position:absolute;left:0;text-align:left;margin-left:2.1pt;margin-top:.65pt;width:393pt;height:13.45pt;z-index:-2514201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" stroked="f">
                <v:textbox inset="0,0,0,0">
                  <w:txbxContent>
                    <w:p w14:paraId="7D0D87AC" w14:textId="23B3873A" w:rsidR="001F2641" w:rsidRPr="001A6CF3" w:rsidRDefault="001F2641" w:rsidP="00CE6828">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10</w:t>
                      </w:r>
                      <w:r>
                        <w:fldChar w:fldCharType="end"/>
                      </w:r>
                      <w:r>
                        <w:t xml:space="preserve"> Tabel Historiy Laporan Absen</w:t>
                      </w:r>
                    </w:p>
                  </w:txbxContent>
                </v:textbox>
              </v:shape>
            </w:pict>
          </mc:Fallback>
        </mc:AlternateContent>
      </w:r>
      <w:r w:rsidR="00D53D78" w:rsidRPr="00D53D78">
        <w:rPr>
          <w:noProof/>
          <w:lang w:val="en-ID"/>
        </w:rPr>
        <w:drawing>
          <wp:anchor distT="0" distB="0" distL="114300" distR="114300" simplePos="0" relativeHeight="251836928" behindDoc="1" locked="0" layoutInCell="1" allowOverlap="1" wp14:anchorId="1E183C20" wp14:editId="521BEB5B">
            <wp:simplePos x="0" y="0"/>
            <wp:positionH relativeFrom="margin">
              <wp:align>right</wp:align>
            </wp:positionH>
            <wp:positionV relativeFrom="paragraph">
              <wp:posOffset>228830</wp:posOffset>
            </wp:positionV>
            <wp:extent cx="4991100" cy="1905000"/>
            <wp:effectExtent l="19050" t="19050" r="19050" b="19050"/>
            <wp:wrapNone/>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Lst>
                    </a:blip>
                    <a:stretch>
                      <a:fillRect/>
                    </a:stretch>
                  </pic:blipFill>
                  <pic:spPr>
                    <a:xfrm>
                      <a:off x="0" y="0"/>
                      <a:ext cx="4991100" cy="19050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4B9BEE18" w14:textId="4BEC0F72" w:rsidR="00D53D78" w:rsidRDefault="00D53D78" w:rsidP="00D53D78">
      <w:pPr>
        <w:ind w:left="66"/>
        <w:rPr>
          <w:lang w:val="en-ID"/>
        </w:rPr>
      </w:pPr>
    </w:p>
    <w:p w14:paraId="72EB4B85" w14:textId="47BD34DD" w:rsidR="00D53D78" w:rsidRDefault="00D53D78" w:rsidP="00D53D78">
      <w:pPr>
        <w:ind w:left="66"/>
        <w:rPr>
          <w:lang w:val="en-ID"/>
        </w:rPr>
      </w:pPr>
    </w:p>
    <w:p w14:paraId="40A1CC64" w14:textId="031AD209" w:rsidR="00D53D78" w:rsidRDefault="00D53D78" w:rsidP="00D53D78">
      <w:pPr>
        <w:ind w:left="66"/>
        <w:rPr>
          <w:lang w:val="en-ID"/>
        </w:rPr>
      </w:pPr>
    </w:p>
    <w:p w14:paraId="7A8B24F5" w14:textId="3A97345F" w:rsidR="00D53D78" w:rsidRDefault="00D53D78" w:rsidP="00D53D78">
      <w:pPr>
        <w:ind w:left="66"/>
        <w:rPr>
          <w:lang w:val="en-ID"/>
        </w:rPr>
      </w:pPr>
    </w:p>
    <w:p w14:paraId="2819397C" w14:textId="6ABF1C04" w:rsidR="00D53D78" w:rsidRDefault="00D53D78" w:rsidP="00D53D78">
      <w:pPr>
        <w:ind w:left="66"/>
        <w:rPr>
          <w:lang w:val="en-ID"/>
        </w:rPr>
      </w:pPr>
    </w:p>
    <w:p w14:paraId="40A2BAB7" w14:textId="3AD2841E" w:rsidR="00D53D78" w:rsidRDefault="00D53D78" w:rsidP="00D53D78">
      <w:pPr>
        <w:ind w:left="66"/>
        <w:rPr>
          <w:lang w:val="en-ID"/>
        </w:rPr>
      </w:pPr>
    </w:p>
    <w:p w14:paraId="1DBE61BF" w14:textId="0357720F" w:rsidR="00D53D78" w:rsidRDefault="00D53D78" w:rsidP="00D53D78">
      <w:pPr>
        <w:ind w:left="66"/>
        <w:rPr>
          <w:lang w:val="en-ID"/>
        </w:rPr>
      </w:pPr>
    </w:p>
    <w:p w14:paraId="4CBF5E33" w14:textId="03C0D477" w:rsidR="00CE6828" w:rsidRDefault="00CE6828" w:rsidP="00D53D78">
      <w:pPr>
        <w:ind w:left="66"/>
        <w:rPr>
          <w:lang w:val="en-ID"/>
        </w:rPr>
      </w:pPr>
    </w:p>
    <w:p w14:paraId="02C88AB8" w14:textId="4C2D083B" w:rsidR="00A911C8" w:rsidRDefault="00A911C8" w:rsidP="00806706">
      <w:pPr>
        <w:pStyle w:val="ListParagraph"/>
        <w:numPr>
          <w:ilvl w:val="0"/>
          <w:numId w:val="49"/>
        </w:numPr>
        <w:ind w:left="426"/>
        <w:rPr>
          <w:lang w:val="en-ID"/>
        </w:rPr>
      </w:pPr>
      <w:r>
        <w:rPr>
          <w:lang w:val="en-ID"/>
        </w:rPr>
        <w:t>Tabel Historyabsen</w:t>
      </w:r>
    </w:p>
    <w:p w14:paraId="76A19C6B" w14:textId="009584EE" w:rsidR="00CE6828" w:rsidRDefault="00CE6828" w:rsidP="00CE6828">
      <w:pPr>
        <w:ind w:left="66" w:firstLine="360"/>
      </w:pPr>
      <w:r>
        <w:t>Implementasi yang dilakukan pada tabel history absen dalam basis data sistem absensi SMK Cendekia ditunjukkan pada Gambar 4.11</w:t>
      </w:r>
    </w:p>
    <w:p w14:paraId="03194A26" w14:textId="7C3E434F" w:rsidR="00CE6828" w:rsidRDefault="00CE6828" w:rsidP="00CE6828">
      <w:pPr>
        <w:ind w:left="66" w:firstLine="360"/>
      </w:pPr>
    </w:p>
    <w:p w14:paraId="7BA9192E" w14:textId="48E8562A" w:rsidR="00CE6828" w:rsidRPr="00CE6828" w:rsidRDefault="00CE6828" w:rsidP="00CE6828">
      <w:pPr>
        <w:ind w:left="66" w:firstLine="360"/>
        <w:rPr>
          <w:lang w:val="en-ID"/>
        </w:rPr>
      </w:pPr>
      <w:r>
        <w:rPr>
          <w:noProof/>
        </w:rPr>
        <w:lastRenderedPageBreak/>
        <mc:AlternateContent>
          <mc:Choice Requires="wps">
            <w:drawing>
              <wp:anchor distT="0" distB="0" distL="114300" distR="114300" simplePos="0" relativeHeight="251898368" behindDoc="1" locked="0" layoutInCell="1" allowOverlap="1" wp14:anchorId="2C8DF3EE" wp14:editId="250063A2">
                <wp:simplePos x="0" y="0"/>
                <wp:positionH relativeFrom="column">
                  <wp:posOffset>36195</wp:posOffset>
                </wp:positionH>
                <wp:positionV relativeFrom="paragraph">
                  <wp:posOffset>45832</wp:posOffset>
                </wp:positionV>
                <wp:extent cx="4991100" cy="261258"/>
                <wp:effectExtent l="0" t="0" r="0" b="5715"/>
                <wp:wrapNone/>
                <wp:docPr id="332" name="Text Box 332"/>
                <wp:cNvGraphicFramePr/>
                <a:graphic xmlns:a="http://schemas.openxmlformats.org/drawingml/2006/main">
                  <a:graphicData uri="http://schemas.microsoft.com/office/word/2010/wordprocessingShape">
                    <wps:wsp>
                      <wps:cNvSpPr txBox="1"/>
                      <wps:spPr>
                        <a:xfrm>
                          <a:off x="0" y="0"/>
                          <a:ext cx="4991100" cy="261258"/>
                        </a:xfrm>
                        <a:prstGeom prst="rect">
                          <a:avLst/>
                        </a:prstGeom>
                        <a:solidFill>
                          <a:prstClr val="white"/>
                        </a:solidFill>
                        <a:ln>
                          <a:noFill/>
                        </a:ln>
                      </wps:spPr>
                      <wps:txbx>
                        <w:txbxContent>
                          <w:p w14:paraId="6ABC78C3" w14:textId="17549DBA" w:rsidR="001F2641" w:rsidRPr="00C96E42" w:rsidRDefault="001F2641" w:rsidP="00CE6828">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11</w:t>
                            </w:r>
                            <w:r>
                              <w:fldChar w:fldCharType="end"/>
                            </w:r>
                            <w:r>
                              <w:t xml:space="preserve"> Tabel History Absen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C8DF3EE" id="Text Box 332" o:spid="_x0000_s1085" type="#_x0000_t202" style="position:absolute;left:0;text-align:left;margin-left:2.85pt;margin-top:3.6pt;width:393pt;height:20.55pt;z-index:-2514181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" stroked="f">
                <v:textbox inset="0,0,0,0">
                  <w:txbxContent>
                    <w:p w14:paraId="6ABC78C3" w14:textId="17549DBA" w:rsidR="001F2641" w:rsidRPr="00C96E42" w:rsidRDefault="001F2641" w:rsidP="00CE6828">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11</w:t>
                      </w:r>
                      <w:r>
                        <w:fldChar w:fldCharType="end"/>
                      </w:r>
                      <w:r>
                        <w:t xml:space="preserve"> Tabel History Absen</w:t>
                      </w:r>
                    </w:p>
                  </w:txbxContent>
                </v:textbox>
              </v:shape>
            </w:pict>
          </mc:Fallback>
        </mc:AlternateContent>
      </w:r>
    </w:p>
    <w:p w14:paraId="57DCE7D9" w14:textId="387057E2" w:rsidR="00D53D78" w:rsidRDefault="00D53D78" w:rsidP="00D53D78">
      <w:pPr>
        <w:ind w:left="66"/>
        <w:rPr>
          <w:lang w:val="en-ID"/>
        </w:rPr>
      </w:pPr>
      <w:r w:rsidRPr="00D53D78">
        <w:rPr>
          <w:noProof/>
          <w:lang w:val="en-ID"/>
        </w:rPr>
        <w:drawing>
          <wp:anchor distT="0" distB="0" distL="114300" distR="114300" simplePos="0" relativeHeight="251837952" behindDoc="1" locked="0" layoutInCell="1" allowOverlap="1" wp14:anchorId="2364EF54" wp14:editId="7E08290F">
            <wp:simplePos x="0" y="0"/>
            <wp:positionH relativeFrom="margin">
              <wp:align>right</wp:align>
            </wp:positionH>
            <wp:positionV relativeFrom="paragraph">
              <wp:posOffset>78105</wp:posOffset>
            </wp:positionV>
            <wp:extent cx="4991100" cy="1318677"/>
            <wp:effectExtent l="19050" t="19050" r="19050" b="15240"/>
            <wp:wrapNone/>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Lst>
                    </a:blip>
                    <a:stretch>
                      <a:fillRect/>
                    </a:stretch>
                  </pic:blipFill>
                  <pic:spPr>
                    <a:xfrm>
                      <a:off x="0" y="0"/>
                      <a:ext cx="4991100" cy="1318677"/>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217869D5" w14:textId="666654A0" w:rsidR="00D53D78" w:rsidRDefault="00D53D78" w:rsidP="00D53D78">
      <w:pPr>
        <w:ind w:left="66"/>
        <w:rPr>
          <w:lang w:val="en-ID"/>
        </w:rPr>
      </w:pPr>
    </w:p>
    <w:p w14:paraId="50614EB4" w14:textId="37557ABF" w:rsidR="00D53D78" w:rsidRDefault="00D53D78" w:rsidP="00D53D78">
      <w:pPr>
        <w:ind w:left="66"/>
        <w:rPr>
          <w:lang w:val="en-ID"/>
        </w:rPr>
      </w:pPr>
    </w:p>
    <w:p w14:paraId="6552C514" w14:textId="36204843" w:rsidR="00D53D78" w:rsidRDefault="00D53D78" w:rsidP="00D53D78">
      <w:pPr>
        <w:ind w:left="66"/>
        <w:rPr>
          <w:lang w:val="en-ID"/>
        </w:rPr>
      </w:pPr>
    </w:p>
    <w:p w14:paraId="73980460" w14:textId="118FDAED" w:rsidR="00D53D78" w:rsidRDefault="00D53D78" w:rsidP="00D53D78">
      <w:pPr>
        <w:ind w:left="66"/>
        <w:rPr>
          <w:lang w:val="en-ID"/>
        </w:rPr>
      </w:pPr>
    </w:p>
    <w:p w14:paraId="7D6B92F0" w14:textId="4F208C80" w:rsidR="00D53D78" w:rsidRPr="00D53D78" w:rsidRDefault="00D53D78" w:rsidP="00D53D78">
      <w:pPr>
        <w:ind w:left="66"/>
        <w:rPr>
          <w:lang w:val="en-ID"/>
        </w:rPr>
      </w:pPr>
    </w:p>
    <w:p w14:paraId="07B22FFE" w14:textId="0E89C5A8" w:rsidR="00A911C8" w:rsidRDefault="00A911C8" w:rsidP="00806706">
      <w:pPr>
        <w:pStyle w:val="ListParagraph"/>
        <w:numPr>
          <w:ilvl w:val="0"/>
          <w:numId w:val="49"/>
        </w:numPr>
        <w:ind w:left="426"/>
        <w:rPr>
          <w:lang w:val="en-ID"/>
        </w:rPr>
      </w:pPr>
      <w:r>
        <w:rPr>
          <w:lang w:val="en-ID"/>
        </w:rPr>
        <w:t>Tabel Semester</w:t>
      </w:r>
    </w:p>
    <w:p w14:paraId="29002A11" w14:textId="2DC6C48D" w:rsidR="00CE6828" w:rsidRPr="00CE6828" w:rsidRDefault="00CE6828" w:rsidP="00CE6828">
      <w:pPr>
        <w:ind w:left="66" w:firstLine="360"/>
        <w:rPr>
          <w:lang w:val="en-ID"/>
        </w:rPr>
      </w:pPr>
      <w:r>
        <w:t>Implementasi yang dilakukan pada tabel semester dalam basis data sistem absensi SMK Cendekia ditunjukkan pada Gambar 4.1</w:t>
      </w:r>
    </w:p>
    <w:p w14:paraId="6C9E9E10" w14:textId="1B44F17C" w:rsidR="00D53D78" w:rsidRDefault="00CE6828" w:rsidP="00D53D78">
      <w:pPr>
        <w:ind w:left="66"/>
        <w:rPr>
          <w:lang w:val="en-ID"/>
        </w:rPr>
      </w:pPr>
      <w:r>
        <w:rPr>
          <w:noProof/>
        </w:rPr>
        <mc:AlternateContent>
          <mc:Choice Requires="wps">
            <w:drawing>
              <wp:anchor distT="0" distB="0" distL="114300" distR="114300" simplePos="0" relativeHeight="251900416" behindDoc="1" locked="0" layoutInCell="1" allowOverlap="1" wp14:anchorId="09482835" wp14:editId="3761D12E">
                <wp:simplePos x="0" y="0"/>
                <wp:positionH relativeFrom="margin">
                  <wp:align>right</wp:align>
                </wp:positionH>
                <wp:positionV relativeFrom="paragraph">
                  <wp:posOffset>9867</wp:posOffset>
                </wp:positionV>
                <wp:extent cx="4981575" cy="245933"/>
                <wp:effectExtent l="0" t="0" r="9525" b="1905"/>
                <wp:wrapNone/>
                <wp:docPr id="333" name="Text Box 333"/>
                <wp:cNvGraphicFramePr/>
                <a:graphic xmlns:a="http://schemas.openxmlformats.org/drawingml/2006/main">
                  <a:graphicData uri="http://schemas.microsoft.com/office/word/2010/wordprocessingShape">
                    <wps:wsp>
                      <wps:cNvSpPr txBox="1"/>
                      <wps:spPr>
                        <a:xfrm>
                          <a:off x="0" y="0"/>
                          <a:ext cx="4981575" cy="245933"/>
                        </a:xfrm>
                        <a:prstGeom prst="rect">
                          <a:avLst/>
                        </a:prstGeom>
                        <a:solidFill>
                          <a:prstClr val="white"/>
                        </a:solidFill>
                        <a:ln>
                          <a:noFill/>
                        </a:ln>
                      </wps:spPr>
                      <wps:txbx>
                        <w:txbxContent>
                          <w:p w14:paraId="7F2E9AED" w14:textId="072E23AE" w:rsidR="001F2641" w:rsidRPr="00FD463E" w:rsidRDefault="001F2641" w:rsidP="00CE6828">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12</w:t>
                            </w:r>
                            <w:r>
                              <w:fldChar w:fldCharType="end"/>
                            </w:r>
                            <w:r>
                              <w:t xml:space="preserve"> Tabel Semester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9482835" id="Text Box 333" o:spid="_x0000_s1086" type="#_x0000_t202" style="position:absolute;left:0;text-align:left;margin-left:341.05pt;margin-top:.8pt;width:392.25pt;height:19.35pt;z-index:-25141606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" stroked="f">
                <v:textbox inset="0,0,0,0">
                  <w:txbxContent>
                    <w:p w14:paraId="7F2E9AED" w14:textId="072E23AE" w:rsidR="001F2641" w:rsidRPr="00FD463E" w:rsidRDefault="001F2641" w:rsidP="00CE6828">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12</w:t>
                      </w:r>
                      <w:r>
                        <w:fldChar w:fldCharType="end"/>
                      </w:r>
                      <w:r>
                        <w:t xml:space="preserve"> Tabel Semester</w:t>
                      </w:r>
                    </w:p>
                  </w:txbxContent>
                </v:textbox>
                <w10:wrap anchorx="margin"/>
              </v:shape>
            </w:pict>
          </mc:Fallback>
        </mc:AlternateContent>
      </w:r>
    </w:p>
    <w:p w14:paraId="348BDE55" w14:textId="4384332C" w:rsidR="00D53D78" w:rsidRDefault="00CE6828" w:rsidP="00D53D78">
      <w:pPr>
        <w:ind w:left="66"/>
        <w:rPr>
          <w:lang w:val="en-ID"/>
        </w:rPr>
      </w:pPr>
      <w:r w:rsidRPr="00D53D78">
        <w:rPr>
          <w:noProof/>
          <w:lang w:val="en-ID"/>
        </w:rPr>
        <w:drawing>
          <wp:anchor distT="0" distB="0" distL="114300" distR="114300" simplePos="0" relativeHeight="251838976" behindDoc="1" locked="0" layoutInCell="1" allowOverlap="1" wp14:anchorId="0C01C371" wp14:editId="643ACBCD">
            <wp:simplePos x="0" y="0"/>
            <wp:positionH relativeFrom="margin">
              <wp:posOffset>48895</wp:posOffset>
            </wp:positionH>
            <wp:positionV relativeFrom="paragraph">
              <wp:posOffset>15128</wp:posOffset>
            </wp:positionV>
            <wp:extent cx="4981575" cy="1061720"/>
            <wp:effectExtent l="19050" t="19050" r="28575" b="24130"/>
            <wp:wrapNone/>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28A0092B-C50C-407E-A947-70E740481C1C}">
                          <a14:useLocalDpi xmlns:a14="http://schemas.microsoft.com/office/drawing/2010/main" val="0"/>
                        </a:ext>
                      </a:extLst>
                    </a:blip>
                    <a:stretch>
                      <a:fillRect/>
                    </a:stretch>
                  </pic:blipFill>
                  <pic:spPr>
                    <a:xfrm>
                      <a:off x="0" y="0"/>
                      <a:ext cx="4981575" cy="106172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6F5AFC13" w14:textId="375769E1" w:rsidR="00D53D78" w:rsidRDefault="00D53D78" w:rsidP="00D53D78">
      <w:pPr>
        <w:ind w:left="66"/>
        <w:rPr>
          <w:lang w:val="en-ID"/>
        </w:rPr>
      </w:pPr>
    </w:p>
    <w:p w14:paraId="5A765241" w14:textId="63CF31D5" w:rsidR="00D53D78" w:rsidRDefault="00D53D78" w:rsidP="00D53D78">
      <w:pPr>
        <w:ind w:left="66"/>
        <w:rPr>
          <w:lang w:val="en-ID"/>
        </w:rPr>
      </w:pPr>
    </w:p>
    <w:p w14:paraId="1BD294B1" w14:textId="7E635E29" w:rsidR="00D53D78" w:rsidRPr="00D53D78" w:rsidRDefault="00D53D78" w:rsidP="00D53D78">
      <w:pPr>
        <w:ind w:left="66"/>
        <w:rPr>
          <w:lang w:val="en-ID"/>
        </w:rPr>
      </w:pPr>
    </w:p>
    <w:p w14:paraId="5928ABB5" w14:textId="375FF0DB" w:rsidR="00CE6828" w:rsidRDefault="00CE6828" w:rsidP="00AA7D36">
      <w:bookmarkStart w:id="2413" w:name="_Toc80034258"/>
      <w:bookmarkStart w:id="2414" w:name="_Toc83115758"/>
    </w:p>
    <w:p w14:paraId="23F42966" w14:textId="062977BC" w:rsidR="00917C5F" w:rsidRDefault="00917C5F" w:rsidP="00D05B9F">
      <w:pPr>
        <w:pStyle w:val="Heading3"/>
        <w:numPr>
          <w:ilvl w:val="0"/>
          <w:numId w:val="11"/>
        </w:numPr>
        <w:ind w:left="426"/>
        <w:rPr>
          <w:lang w:val="en-US"/>
        </w:rPr>
      </w:pPr>
      <w:r>
        <w:rPr>
          <w:lang w:val="en-US"/>
        </w:rPr>
        <w:t>Implementasi Antar Muka</w:t>
      </w:r>
      <w:bookmarkEnd w:id="2413"/>
      <w:bookmarkEnd w:id="2414"/>
    </w:p>
    <w:p w14:paraId="07F42EF7" w14:textId="0B89D8AF" w:rsidR="00DF7F79" w:rsidRDefault="00FF034E" w:rsidP="00DF7F79">
      <w:pPr>
        <w:ind w:firstLine="709"/>
        <w:rPr>
          <w:color w:val="000000"/>
        </w:rPr>
      </w:pPr>
      <w:r>
        <w:rPr>
          <w:color w:val="000000"/>
        </w:rPr>
        <w:t>Implementasi antarmuka adalah representasi dari perancangan antarmuka yang terdapat pada BAB III.</w:t>
      </w:r>
    </w:p>
    <w:p w14:paraId="37CC1FA5" w14:textId="15447B7A" w:rsidR="00F8758C" w:rsidRDefault="00DF7F79" w:rsidP="00DF7F79">
      <w:pPr>
        <w:rPr>
          <w:b/>
          <w:bCs/>
        </w:rPr>
      </w:pPr>
      <w:r w:rsidRPr="00DF7F79">
        <w:rPr>
          <w:b/>
          <w:bCs/>
        </w:rPr>
        <w:t>Halaman Login</w:t>
      </w:r>
    </w:p>
    <w:p w14:paraId="028D4C11" w14:textId="28E6F28D" w:rsidR="00F74386" w:rsidRDefault="00F74386" w:rsidP="00F74386">
      <w:pPr>
        <w:ind w:left="142" w:firstLine="284"/>
      </w:pPr>
      <w:r>
        <w:rPr>
          <w:b/>
          <w:bCs/>
        </w:rPr>
        <w:tab/>
      </w:r>
      <w:r>
        <w:t xml:space="preserve">Halaman Login ini merupakan tampilan awal yang akan diberikan pada saat admin ingin masuk kedalam sistem. Pada halaman ini membutuhkan masukan berupa </w:t>
      </w:r>
      <w:r w:rsidRPr="00F74386">
        <w:rPr>
          <w:i/>
          <w:iCs/>
        </w:rPr>
        <w:t xml:space="preserve">username </w:t>
      </w:r>
      <w:r>
        <w:t xml:space="preserve">dan juga </w:t>
      </w:r>
      <w:r w:rsidRPr="00F74386">
        <w:rPr>
          <w:i/>
          <w:iCs/>
        </w:rPr>
        <w:t>password</w:t>
      </w:r>
      <w:r>
        <w:t xml:space="preserve">. Tampilan halaman </w:t>
      </w:r>
      <w:r w:rsidRPr="00F74386">
        <w:rPr>
          <w:i/>
          <w:iCs/>
        </w:rPr>
        <w:t>login</w:t>
      </w:r>
      <w:r>
        <w:t xml:space="preserve"> dapat dilihat pada Gambar </w:t>
      </w:r>
      <w:r w:rsidR="00F93308">
        <w:t>4.1.</w:t>
      </w:r>
    </w:p>
    <w:p w14:paraId="2766A818" w14:textId="284B5A31" w:rsidR="00F74386" w:rsidRDefault="00F74386" w:rsidP="00F74386">
      <w:pPr>
        <w:ind w:left="142" w:firstLine="284"/>
      </w:pPr>
    </w:p>
    <w:p w14:paraId="6DCFC97D" w14:textId="5771A962" w:rsidR="00F74386" w:rsidRDefault="00F74386" w:rsidP="00F74386">
      <w:pPr>
        <w:ind w:left="142" w:firstLine="284"/>
      </w:pPr>
    </w:p>
    <w:p w14:paraId="3E7C00E0" w14:textId="363A56E9" w:rsidR="00F74386" w:rsidRDefault="00F74386" w:rsidP="00F74386">
      <w:pPr>
        <w:ind w:left="142" w:firstLine="284"/>
      </w:pPr>
    </w:p>
    <w:p w14:paraId="7724F1B2" w14:textId="5F593DB0" w:rsidR="00F74386" w:rsidRDefault="00F74386" w:rsidP="00F74386">
      <w:pPr>
        <w:ind w:left="142" w:firstLine="284"/>
      </w:pPr>
    </w:p>
    <w:p w14:paraId="7DA064DF" w14:textId="0D4ABA59" w:rsidR="00F74386" w:rsidRDefault="00F74386" w:rsidP="00F74386">
      <w:pPr>
        <w:ind w:left="142" w:firstLine="284"/>
      </w:pPr>
    </w:p>
    <w:p w14:paraId="06DB9B36" w14:textId="31DE26E8" w:rsidR="00F74386" w:rsidRDefault="00F74386" w:rsidP="00F74386">
      <w:pPr>
        <w:ind w:left="142" w:firstLine="284"/>
      </w:pPr>
    </w:p>
    <w:p w14:paraId="32876647" w14:textId="77777777" w:rsidR="00F74386" w:rsidRDefault="00F74386" w:rsidP="00F74386">
      <w:pPr>
        <w:ind w:left="142" w:firstLine="284"/>
      </w:pPr>
    </w:p>
    <w:p w14:paraId="56267631" w14:textId="30CC42BA" w:rsidR="00F74386" w:rsidRPr="00F74386" w:rsidRDefault="00F74386" w:rsidP="00DF7F79">
      <w:r>
        <w:rPr>
          <w:noProof/>
        </w:rPr>
        <w:lastRenderedPageBreak/>
        <mc:AlternateContent>
          <mc:Choice Requires="wps">
            <w:drawing>
              <wp:anchor distT="0" distB="0" distL="114300" distR="114300" simplePos="0" relativeHeight="251903488" behindDoc="1" locked="0" layoutInCell="1" allowOverlap="1" wp14:anchorId="272897FD" wp14:editId="786A1D5D">
                <wp:simplePos x="0" y="0"/>
                <wp:positionH relativeFrom="column">
                  <wp:posOffset>454660</wp:posOffset>
                </wp:positionH>
                <wp:positionV relativeFrom="paragraph">
                  <wp:posOffset>2455545</wp:posOffset>
                </wp:positionV>
                <wp:extent cx="4110355" cy="635"/>
                <wp:effectExtent l="0" t="0" r="0" b="0"/>
                <wp:wrapNone/>
                <wp:docPr id="74" name="Text Box 74"/>
                <wp:cNvGraphicFramePr/>
                <a:graphic xmlns:a="http://schemas.openxmlformats.org/drawingml/2006/main">
                  <a:graphicData uri="http://schemas.microsoft.com/office/word/2010/wordprocessingShape">
                    <wps:wsp>
                      <wps:cNvSpPr txBox="1"/>
                      <wps:spPr>
                        <a:xfrm>
                          <a:off x="0" y="0"/>
                          <a:ext cx="4110355" cy="635"/>
                        </a:xfrm>
                        <a:prstGeom prst="rect">
                          <a:avLst/>
                        </a:prstGeom>
                        <a:solidFill>
                          <a:prstClr val="white"/>
                        </a:solidFill>
                        <a:ln>
                          <a:noFill/>
                        </a:ln>
                      </wps:spPr>
                      <wps:txbx>
                        <w:txbxContent>
                          <w:p w14:paraId="2ED05396" w14:textId="034A060D" w:rsidR="001F2641" w:rsidRPr="008E7900" w:rsidRDefault="001F2641" w:rsidP="00F74386">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1</w:t>
                            </w:r>
                            <w:r>
                              <w:fldChar w:fldCharType="end"/>
                            </w:r>
                            <w:r>
                              <w:t xml:space="preserve"> Halaman Login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2897FD" id="Text Box 74" o:spid="_x0000_s1087" type="#_x0000_t202" style="position:absolute;left:0;text-align:left;margin-left:35.8pt;margin-top:193.35pt;width:323.65pt;height:.05pt;z-index:-25141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" stroked="f">
                <v:textbox style="mso-fit-shape-to-text:t" inset="0,0,0,0">
                  <w:txbxContent>
                    <w:p w14:paraId="2ED05396" w14:textId="034A060D" w:rsidR="001F2641" w:rsidRPr="008E7900" w:rsidRDefault="001F2641" w:rsidP="00F74386">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1</w:t>
                      </w:r>
                      <w:r>
                        <w:fldChar w:fldCharType="end"/>
                      </w:r>
                      <w:r>
                        <w:t xml:space="preserve"> Halaman Login</w:t>
                      </w:r>
                    </w:p>
                  </w:txbxContent>
                </v:textbox>
              </v:shape>
            </w:pict>
          </mc:Fallback>
        </mc:AlternateContent>
      </w:r>
      <w:r>
        <w:rPr>
          <w:noProof/>
        </w:rPr>
        <w:drawing>
          <wp:anchor distT="0" distB="0" distL="114300" distR="114300" simplePos="0" relativeHeight="251901440" behindDoc="1" locked="0" layoutInCell="1" allowOverlap="1" wp14:anchorId="5D044AFE" wp14:editId="5DB824DB">
            <wp:simplePos x="0" y="0"/>
            <wp:positionH relativeFrom="margin">
              <wp:posOffset>454691</wp:posOffset>
            </wp:positionH>
            <wp:positionV relativeFrom="paragraph">
              <wp:posOffset>7620</wp:posOffset>
            </wp:positionV>
            <wp:extent cx="4110959" cy="2390775"/>
            <wp:effectExtent l="0" t="0" r="4445" b="0"/>
            <wp:wrapNone/>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4114076" cy="239258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9A810BE" w14:textId="77777777" w:rsidR="00F74386" w:rsidRDefault="00F74386" w:rsidP="00DF7F79">
      <w:pPr>
        <w:rPr>
          <w:b/>
          <w:bCs/>
        </w:rPr>
      </w:pPr>
    </w:p>
    <w:p w14:paraId="53C26E39" w14:textId="77777777" w:rsidR="00F74386" w:rsidRDefault="00F74386" w:rsidP="00DF7F79">
      <w:pPr>
        <w:rPr>
          <w:b/>
          <w:bCs/>
        </w:rPr>
      </w:pPr>
    </w:p>
    <w:p w14:paraId="02AE3B3B" w14:textId="77777777" w:rsidR="00F74386" w:rsidRDefault="00F74386" w:rsidP="00DF7F79">
      <w:pPr>
        <w:rPr>
          <w:b/>
          <w:bCs/>
        </w:rPr>
      </w:pPr>
    </w:p>
    <w:p w14:paraId="63E8E7B1" w14:textId="77777777" w:rsidR="00F74386" w:rsidRDefault="00F74386" w:rsidP="00DF7F79">
      <w:pPr>
        <w:rPr>
          <w:b/>
          <w:bCs/>
        </w:rPr>
      </w:pPr>
    </w:p>
    <w:p w14:paraId="0F056A5F" w14:textId="77777777" w:rsidR="00F74386" w:rsidRDefault="00F74386" w:rsidP="00DF7F79">
      <w:pPr>
        <w:rPr>
          <w:b/>
          <w:bCs/>
        </w:rPr>
      </w:pPr>
    </w:p>
    <w:p w14:paraId="571124E3" w14:textId="77777777" w:rsidR="00F74386" w:rsidRDefault="00F74386" w:rsidP="00DF7F79">
      <w:pPr>
        <w:rPr>
          <w:b/>
          <w:bCs/>
        </w:rPr>
      </w:pPr>
    </w:p>
    <w:p w14:paraId="52109581" w14:textId="77777777" w:rsidR="00F74386" w:rsidRDefault="00F74386" w:rsidP="00DF7F79">
      <w:pPr>
        <w:rPr>
          <w:b/>
          <w:bCs/>
        </w:rPr>
      </w:pPr>
    </w:p>
    <w:p w14:paraId="16676A68" w14:textId="77777777" w:rsidR="00F74386" w:rsidRDefault="00F74386" w:rsidP="00DF7F79">
      <w:pPr>
        <w:rPr>
          <w:b/>
          <w:bCs/>
        </w:rPr>
      </w:pPr>
    </w:p>
    <w:p w14:paraId="317308F0" w14:textId="77777777" w:rsidR="00F74386" w:rsidRDefault="00F74386" w:rsidP="00DF7F79">
      <w:pPr>
        <w:rPr>
          <w:b/>
          <w:bCs/>
        </w:rPr>
      </w:pPr>
    </w:p>
    <w:p w14:paraId="07C70303" w14:textId="1917284E" w:rsidR="00F8758C" w:rsidRDefault="00760C77" w:rsidP="00DF7F79">
      <w:pPr>
        <w:rPr>
          <w:b/>
          <w:bCs/>
        </w:rPr>
      </w:pPr>
      <w:r>
        <w:rPr>
          <w:b/>
          <w:bCs/>
        </w:rPr>
        <w:t>Halaman Dashboard</w:t>
      </w:r>
    </w:p>
    <w:p w14:paraId="4F5A46EC" w14:textId="73D3D7BB" w:rsidR="00F74386" w:rsidRDefault="00F74386" w:rsidP="00DF7F79">
      <w:r>
        <w:rPr>
          <w:b/>
          <w:bCs/>
        </w:rPr>
        <w:tab/>
      </w:r>
      <w:r>
        <w:t>Halaman ini merupakan tampilan yang digunakan untuk menampilkan informasi secara singkat menggunakan beberapa diagram mengenai absen siswa baik per hari, minggu dan bulan. Halaman ini akan ditampilkan pada seluruh jenis admin baikk guru BK ataupun bagian IT.</w:t>
      </w:r>
      <w:r w:rsidR="00F93308" w:rsidRPr="00F93308">
        <w:t xml:space="preserve"> </w:t>
      </w:r>
      <w:r w:rsidR="00F93308">
        <w:t>Tampilan halaman ini dapat dilihat pada Gambar 4.2.</w:t>
      </w:r>
    </w:p>
    <w:p w14:paraId="279239FB" w14:textId="55E4CF0E" w:rsidR="00F93308" w:rsidRDefault="00F93308" w:rsidP="00DF7F79">
      <w:r>
        <w:rPr>
          <w:noProof/>
        </w:rPr>
        <w:drawing>
          <wp:anchor distT="0" distB="0" distL="114300" distR="114300" simplePos="0" relativeHeight="251904512" behindDoc="1" locked="0" layoutInCell="1" allowOverlap="1" wp14:anchorId="5340189B" wp14:editId="75AAAAC7">
            <wp:simplePos x="0" y="0"/>
            <wp:positionH relativeFrom="margin">
              <wp:align>center</wp:align>
            </wp:positionH>
            <wp:positionV relativeFrom="paragraph">
              <wp:posOffset>6350</wp:posOffset>
            </wp:positionV>
            <wp:extent cx="4116425" cy="2390400"/>
            <wp:effectExtent l="0" t="0" r="0" b="0"/>
            <wp:wrapNone/>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4116425"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4DF4D8E" w14:textId="77777777" w:rsidR="00F93308" w:rsidRDefault="00F93308" w:rsidP="00DF7F79"/>
    <w:p w14:paraId="06F0B3DB" w14:textId="77777777" w:rsidR="00F93308" w:rsidRDefault="00F93308" w:rsidP="00DF7F79"/>
    <w:p w14:paraId="7067C7B7" w14:textId="75C02176" w:rsidR="00F93308" w:rsidRDefault="00F93308" w:rsidP="00DF7F79"/>
    <w:p w14:paraId="66D0AFD0" w14:textId="0FE2680D" w:rsidR="00F93308" w:rsidRDefault="00F93308" w:rsidP="00DF7F79"/>
    <w:p w14:paraId="7BBE625B" w14:textId="51D040A2" w:rsidR="00F93308" w:rsidRDefault="00F93308" w:rsidP="00DF7F79"/>
    <w:p w14:paraId="3D4C5F31" w14:textId="35ECBA8F" w:rsidR="00F93308" w:rsidRDefault="00F93308" w:rsidP="00DF7F79"/>
    <w:p w14:paraId="55BDDF08" w14:textId="70222300" w:rsidR="00F93308" w:rsidRDefault="00F93308" w:rsidP="00DF7F79"/>
    <w:p w14:paraId="68A5A2D2" w14:textId="35643AD1" w:rsidR="00F93308" w:rsidRDefault="00F93308" w:rsidP="00DF7F79"/>
    <w:p w14:paraId="61312650" w14:textId="45E8239A" w:rsidR="00F93308" w:rsidRDefault="00F93308" w:rsidP="00DF7F79">
      <w:r>
        <w:rPr>
          <w:noProof/>
        </w:rPr>
        <mc:AlternateContent>
          <mc:Choice Requires="wps">
            <w:drawing>
              <wp:anchor distT="0" distB="0" distL="114300" distR="114300" simplePos="0" relativeHeight="251906560" behindDoc="1" locked="0" layoutInCell="1" allowOverlap="1" wp14:anchorId="5A90A7DD" wp14:editId="2B7A62B3">
                <wp:simplePos x="0" y="0"/>
                <wp:positionH relativeFrom="column">
                  <wp:posOffset>461645</wp:posOffset>
                </wp:positionH>
                <wp:positionV relativeFrom="paragraph">
                  <wp:posOffset>59055</wp:posOffset>
                </wp:positionV>
                <wp:extent cx="4116070" cy="635"/>
                <wp:effectExtent l="0" t="0" r="0" b="8255"/>
                <wp:wrapNone/>
                <wp:docPr id="79" name="Text Box 79"/>
                <wp:cNvGraphicFramePr/>
                <a:graphic xmlns:a="http://schemas.openxmlformats.org/drawingml/2006/main">
                  <a:graphicData uri="http://schemas.microsoft.com/office/word/2010/wordprocessingShape">
                    <wps:wsp>
                      <wps:cNvSpPr txBox="1"/>
                      <wps:spPr>
                        <a:xfrm>
                          <a:off x="0" y="0"/>
                          <a:ext cx="4116070" cy="635"/>
                        </a:xfrm>
                        <a:prstGeom prst="rect">
                          <a:avLst/>
                        </a:prstGeom>
                        <a:solidFill>
                          <a:prstClr val="white"/>
                        </a:solidFill>
                        <a:ln>
                          <a:noFill/>
                        </a:ln>
                      </wps:spPr>
                      <wps:txbx>
                        <w:txbxContent>
                          <w:p w14:paraId="19095A6C" w14:textId="3929FDDA" w:rsidR="001F2641" w:rsidRPr="00524CAA" w:rsidRDefault="001F2641" w:rsidP="00F93308">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2</w:t>
                            </w:r>
                            <w:r>
                              <w:fldChar w:fldCharType="end"/>
                            </w:r>
                            <w:r>
                              <w:t xml:space="preserve"> Halaman Dashboard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90A7DD" id="Text Box 79" o:spid="_x0000_s1088" type="#_x0000_t202" style="position:absolute;left:0;text-align:left;margin-left:36.35pt;margin-top:4.65pt;width:324.1pt;height:.05pt;z-index:-25140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" stroked="f">
                <v:textbox style="mso-fit-shape-to-text:t" inset="0,0,0,0">
                  <w:txbxContent>
                    <w:p w14:paraId="19095A6C" w14:textId="3929FDDA" w:rsidR="001F2641" w:rsidRPr="00524CAA" w:rsidRDefault="001F2641" w:rsidP="00F93308">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2</w:t>
                      </w:r>
                      <w:r>
                        <w:fldChar w:fldCharType="end"/>
                      </w:r>
                      <w:r>
                        <w:t xml:space="preserve"> Halaman Dashboard</w:t>
                      </w:r>
                    </w:p>
                  </w:txbxContent>
                </v:textbox>
              </v:shape>
            </w:pict>
          </mc:Fallback>
        </mc:AlternateContent>
      </w:r>
    </w:p>
    <w:p w14:paraId="602E3FCF" w14:textId="41A1DCE8" w:rsidR="00DF7F79" w:rsidRPr="00F93308" w:rsidRDefault="00DF7F79" w:rsidP="00F93308">
      <w:pPr>
        <w:pStyle w:val="ListParagraph"/>
        <w:numPr>
          <w:ilvl w:val="1"/>
          <w:numId w:val="10"/>
        </w:numPr>
        <w:ind w:left="426"/>
        <w:rPr>
          <w:b/>
          <w:bCs/>
          <w:color w:val="000000"/>
        </w:rPr>
      </w:pPr>
      <w:r w:rsidRPr="00F93308">
        <w:rPr>
          <w:b/>
          <w:bCs/>
          <w:color w:val="000000"/>
        </w:rPr>
        <w:t>Antarmuka Guru BK</w:t>
      </w:r>
    </w:p>
    <w:p w14:paraId="107F5CAF" w14:textId="377BF639" w:rsidR="00AA7D36" w:rsidRDefault="00AA7D36" w:rsidP="00CE316E">
      <w:pPr>
        <w:pStyle w:val="ListParagraph"/>
        <w:numPr>
          <w:ilvl w:val="0"/>
          <w:numId w:val="50"/>
        </w:numPr>
        <w:ind w:left="426"/>
      </w:pPr>
      <w:r>
        <w:t>Halaman Menu Utama</w:t>
      </w:r>
    </w:p>
    <w:p w14:paraId="29A1A720" w14:textId="605C56B8" w:rsidR="00803561" w:rsidRDefault="00803561" w:rsidP="00803561">
      <w:pPr>
        <w:pStyle w:val="ListParagraph"/>
        <w:ind w:left="142" w:firstLine="284"/>
      </w:pPr>
      <w:r>
        <w:t xml:space="preserve">Halaman ini merupakan halaman yang berisikan beberapa fitur menu yang dapat digunakan oleh </w:t>
      </w:r>
      <w:r w:rsidR="0090312D">
        <w:t>admin</w:t>
      </w:r>
      <w:r w:rsidR="003643B4">
        <w:t xml:space="preserve"> sebagai guru BK</w:t>
      </w:r>
      <w:r>
        <w:t>. Tampilan halaman ini dapat dilihat pada Gambar</w:t>
      </w:r>
      <w:r w:rsidR="00F93308">
        <w:t xml:space="preserve"> 4.</w:t>
      </w:r>
      <w:r w:rsidR="0090312D">
        <w:t>3</w:t>
      </w:r>
      <w:r w:rsidR="00F93308">
        <w:t>.</w:t>
      </w:r>
    </w:p>
    <w:p w14:paraId="3CACB867" w14:textId="2111AB64" w:rsidR="006272EE" w:rsidRDefault="0090312D" w:rsidP="00803561">
      <w:pPr>
        <w:pStyle w:val="ListParagraph"/>
        <w:ind w:left="142" w:firstLine="284"/>
      </w:pPr>
      <w:r>
        <w:rPr>
          <w:noProof/>
        </w:rPr>
        <w:lastRenderedPageBreak/>
        <mc:AlternateContent>
          <mc:Choice Requires="wps">
            <w:drawing>
              <wp:anchor distT="0" distB="0" distL="114300" distR="114300" simplePos="0" relativeHeight="251960832" behindDoc="1" locked="0" layoutInCell="1" allowOverlap="1" wp14:anchorId="3DE8F1DF" wp14:editId="0563BF92">
                <wp:simplePos x="0" y="0"/>
                <wp:positionH relativeFrom="column">
                  <wp:posOffset>462280</wp:posOffset>
                </wp:positionH>
                <wp:positionV relativeFrom="paragraph">
                  <wp:posOffset>2442845</wp:posOffset>
                </wp:positionV>
                <wp:extent cx="4105275" cy="635"/>
                <wp:effectExtent l="0" t="0" r="0" b="0"/>
                <wp:wrapNone/>
                <wp:docPr id="357" name="Text Box 357"/>
                <wp:cNvGraphicFramePr/>
                <a:graphic xmlns:a="http://schemas.openxmlformats.org/drawingml/2006/main">
                  <a:graphicData uri="http://schemas.microsoft.com/office/word/2010/wordprocessingShape">
                    <wps:wsp>
                      <wps:cNvSpPr txBox="1"/>
                      <wps:spPr>
                        <a:xfrm>
                          <a:off x="0" y="0"/>
                          <a:ext cx="4105275" cy="635"/>
                        </a:xfrm>
                        <a:prstGeom prst="rect">
                          <a:avLst/>
                        </a:prstGeom>
                        <a:solidFill>
                          <a:prstClr val="white"/>
                        </a:solidFill>
                        <a:ln>
                          <a:noFill/>
                        </a:ln>
                      </wps:spPr>
                      <wps:txbx>
                        <w:txbxContent>
                          <w:p w14:paraId="309772A8" w14:textId="65426D05" w:rsidR="001F2641" w:rsidRPr="001B4248" w:rsidRDefault="001F2641" w:rsidP="0090312D">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3</w:t>
                            </w:r>
                            <w:r>
                              <w:fldChar w:fldCharType="end"/>
                            </w:r>
                            <w:r>
                              <w:t xml:space="preserve"> Halaman Menu Utama [Guru Bk]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E8F1DF" id="Text Box 357" o:spid="_x0000_s1089" type="#_x0000_t202" style="position:absolute;left:0;text-align:left;margin-left:36.4pt;margin-top:192.35pt;width:323.25pt;height:.05pt;z-index:-25135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" stroked="f">
                <v:textbox style="mso-fit-shape-to-text:t" inset="0,0,0,0">
                  <w:txbxContent>
                    <w:p w14:paraId="309772A8" w14:textId="65426D05" w:rsidR="001F2641" w:rsidRPr="001B4248" w:rsidRDefault="001F2641" w:rsidP="0090312D">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3</w:t>
                      </w:r>
                      <w:r>
                        <w:fldChar w:fldCharType="end"/>
                      </w:r>
                      <w:r>
                        <w:t xml:space="preserve"> Halaman Menu Utama [Guru Bk]</w:t>
                      </w:r>
                    </w:p>
                  </w:txbxContent>
                </v:textbox>
              </v:shape>
            </w:pict>
          </mc:Fallback>
        </mc:AlternateContent>
      </w:r>
      <w:r w:rsidR="00082DBB">
        <w:rPr>
          <w:noProof/>
        </w:rPr>
        <w:drawing>
          <wp:anchor distT="0" distB="0" distL="114300" distR="114300" simplePos="0" relativeHeight="251958784" behindDoc="1" locked="0" layoutInCell="1" allowOverlap="1" wp14:anchorId="69A9A780" wp14:editId="09617D00">
            <wp:simplePos x="0" y="0"/>
            <wp:positionH relativeFrom="margin">
              <wp:align>center</wp:align>
            </wp:positionH>
            <wp:positionV relativeFrom="paragraph">
              <wp:posOffset>-4445</wp:posOffset>
            </wp:positionV>
            <wp:extent cx="4105736" cy="2390400"/>
            <wp:effectExtent l="0" t="0" r="9525" b="0"/>
            <wp:wrapNone/>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4105736"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B23488B" w14:textId="73A2DA74" w:rsidR="006272EE" w:rsidRDefault="006272EE" w:rsidP="00803561">
      <w:pPr>
        <w:pStyle w:val="ListParagraph"/>
        <w:ind w:left="142" w:firstLine="284"/>
      </w:pPr>
    </w:p>
    <w:p w14:paraId="49A38BCD" w14:textId="46C77ACE" w:rsidR="006272EE" w:rsidRDefault="006272EE" w:rsidP="00803561">
      <w:pPr>
        <w:pStyle w:val="ListParagraph"/>
        <w:ind w:left="142" w:firstLine="284"/>
      </w:pPr>
    </w:p>
    <w:p w14:paraId="6DBF17DC" w14:textId="570349C2" w:rsidR="006272EE" w:rsidRDefault="006272EE" w:rsidP="00803561">
      <w:pPr>
        <w:pStyle w:val="ListParagraph"/>
        <w:ind w:left="142" w:firstLine="284"/>
      </w:pPr>
    </w:p>
    <w:p w14:paraId="3431749D" w14:textId="68537C68" w:rsidR="006272EE" w:rsidRDefault="006272EE" w:rsidP="00803561">
      <w:pPr>
        <w:pStyle w:val="ListParagraph"/>
        <w:ind w:left="142" w:firstLine="284"/>
      </w:pPr>
    </w:p>
    <w:p w14:paraId="65D885A9" w14:textId="3E8C831B" w:rsidR="006272EE" w:rsidRDefault="006272EE" w:rsidP="00803561">
      <w:pPr>
        <w:pStyle w:val="ListParagraph"/>
        <w:ind w:left="142" w:firstLine="284"/>
      </w:pPr>
    </w:p>
    <w:p w14:paraId="2F8E6D10" w14:textId="05FAD8E1" w:rsidR="006272EE" w:rsidRDefault="006272EE" w:rsidP="00803561">
      <w:pPr>
        <w:pStyle w:val="ListParagraph"/>
        <w:ind w:left="142" w:firstLine="284"/>
      </w:pPr>
    </w:p>
    <w:p w14:paraId="035EEFF5" w14:textId="6C2830AA" w:rsidR="006272EE" w:rsidRDefault="006272EE" w:rsidP="00803561">
      <w:pPr>
        <w:pStyle w:val="ListParagraph"/>
        <w:ind w:left="142" w:firstLine="284"/>
      </w:pPr>
    </w:p>
    <w:p w14:paraId="5CDFDF78" w14:textId="77777777" w:rsidR="006272EE" w:rsidRDefault="006272EE" w:rsidP="00803561">
      <w:pPr>
        <w:pStyle w:val="ListParagraph"/>
        <w:ind w:left="142" w:firstLine="284"/>
      </w:pPr>
    </w:p>
    <w:p w14:paraId="361F24AB" w14:textId="47EC83A7" w:rsidR="00F93308" w:rsidRDefault="00F93308" w:rsidP="00803561">
      <w:pPr>
        <w:pStyle w:val="ListParagraph"/>
        <w:ind w:left="142" w:firstLine="284"/>
      </w:pPr>
    </w:p>
    <w:p w14:paraId="62D8CF8A" w14:textId="77D520E5" w:rsidR="00DF7F79" w:rsidRDefault="00DF7F79" w:rsidP="00CE316E">
      <w:pPr>
        <w:pStyle w:val="ListParagraph"/>
        <w:numPr>
          <w:ilvl w:val="0"/>
          <w:numId w:val="50"/>
        </w:numPr>
        <w:ind w:left="426"/>
      </w:pPr>
      <w:r>
        <w:t xml:space="preserve">Halaman </w:t>
      </w:r>
      <w:r w:rsidR="00AA7D36">
        <w:t>Kelola Data Siswa</w:t>
      </w:r>
    </w:p>
    <w:p w14:paraId="39AEAB16" w14:textId="77777777" w:rsidR="00803561" w:rsidRDefault="00DF7F79" w:rsidP="00CE316E">
      <w:pPr>
        <w:pStyle w:val="ListParagraph"/>
        <w:numPr>
          <w:ilvl w:val="0"/>
          <w:numId w:val="51"/>
        </w:numPr>
        <w:ind w:left="709"/>
      </w:pPr>
      <w:r>
        <w:t>Halaman Tambah Data Siswa</w:t>
      </w:r>
    </w:p>
    <w:p w14:paraId="44A32523" w14:textId="1AF901B3" w:rsidR="00803561" w:rsidRDefault="0090312D" w:rsidP="00803561">
      <w:pPr>
        <w:pStyle w:val="ListParagraph"/>
        <w:ind w:left="426" w:firstLine="283"/>
      </w:pPr>
      <w:r>
        <w:rPr>
          <w:noProof/>
        </w:rPr>
        <mc:AlternateContent>
          <mc:Choice Requires="wps">
            <w:drawing>
              <wp:anchor distT="0" distB="0" distL="114300" distR="114300" simplePos="0" relativeHeight="251962880" behindDoc="1" locked="0" layoutInCell="1" allowOverlap="1" wp14:anchorId="5DC2E141" wp14:editId="17BFB4F2">
                <wp:simplePos x="0" y="0"/>
                <wp:positionH relativeFrom="column">
                  <wp:posOffset>469900</wp:posOffset>
                </wp:positionH>
                <wp:positionV relativeFrom="paragraph">
                  <wp:posOffset>3223260</wp:posOffset>
                </wp:positionV>
                <wp:extent cx="4100195" cy="635"/>
                <wp:effectExtent l="0" t="0" r="0" b="0"/>
                <wp:wrapNone/>
                <wp:docPr id="358" name="Text Box 358"/>
                <wp:cNvGraphicFramePr/>
                <a:graphic xmlns:a="http://schemas.openxmlformats.org/drawingml/2006/main">
                  <a:graphicData uri="http://schemas.microsoft.com/office/word/2010/wordprocessingShape">
                    <wps:wsp>
                      <wps:cNvSpPr txBox="1"/>
                      <wps:spPr>
                        <a:xfrm>
                          <a:off x="0" y="0"/>
                          <a:ext cx="4100195" cy="635"/>
                        </a:xfrm>
                        <a:prstGeom prst="rect">
                          <a:avLst/>
                        </a:prstGeom>
                        <a:solidFill>
                          <a:prstClr val="white"/>
                        </a:solidFill>
                        <a:ln>
                          <a:noFill/>
                        </a:ln>
                      </wps:spPr>
                      <wps:txbx>
                        <w:txbxContent>
                          <w:p w14:paraId="4DDCE1FD" w14:textId="1D14C9EB" w:rsidR="001F2641" w:rsidRPr="008908C2" w:rsidRDefault="001F2641" w:rsidP="0090312D">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4</w:t>
                            </w:r>
                            <w:r>
                              <w:fldChar w:fldCharType="end"/>
                            </w:r>
                            <w:r>
                              <w:t xml:space="preserve"> Halaman Tambah Data Siswa [Guru BK]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C2E141" id="Text Box 358" o:spid="_x0000_s1090" type="#_x0000_t202" style="position:absolute;left:0;text-align:left;margin-left:37pt;margin-top:253.8pt;width:322.85pt;height:.05pt;z-index:-25135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" stroked="f">
                <v:textbox style="mso-fit-shape-to-text:t" inset="0,0,0,0">
                  <w:txbxContent>
                    <w:p w14:paraId="4DDCE1FD" w14:textId="1D14C9EB" w:rsidR="001F2641" w:rsidRPr="008908C2" w:rsidRDefault="001F2641" w:rsidP="0090312D">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4</w:t>
                      </w:r>
                      <w:r>
                        <w:fldChar w:fldCharType="end"/>
                      </w:r>
                      <w:r>
                        <w:t xml:space="preserve"> Halaman Tambah Data Siswa [Guru BK]</w:t>
                      </w:r>
                    </w:p>
                  </w:txbxContent>
                </v:textbox>
              </v:shape>
            </w:pict>
          </mc:Fallback>
        </mc:AlternateContent>
      </w:r>
      <w:r w:rsidR="006272EE">
        <w:rPr>
          <w:noProof/>
        </w:rPr>
        <w:drawing>
          <wp:anchor distT="0" distB="0" distL="114300" distR="114300" simplePos="0" relativeHeight="251934208" behindDoc="1" locked="0" layoutInCell="1" allowOverlap="1" wp14:anchorId="2217C8B1" wp14:editId="3FDEB10B">
            <wp:simplePos x="0" y="0"/>
            <wp:positionH relativeFrom="margin">
              <wp:align>center</wp:align>
            </wp:positionH>
            <wp:positionV relativeFrom="paragraph">
              <wp:posOffset>776354</wp:posOffset>
            </wp:positionV>
            <wp:extent cx="4100412" cy="2390400"/>
            <wp:effectExtent l="0" t="0" r="0" b="0"/>
            <wp:wrapNone/>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4100412" cy="2390400"/>
                    </a:xfrm>
                    <a:prstGeom prst="rect">
                      <a:avLst/>
                    </a:prstGeom>
                    <a:noFill/>
                    <a:ln>
                      <a:noFill/>
                    </a:ln>
                  </pic:spPr>
                </pic:pic>
              </a:graphicData>
            </a:graphic>
            <wp14:sizeRelH relativeFrom="page">
              <wp14:pctWidth>0</wp14:pctWidth>
            </wp14:sizeRelH>
            <wp14:sizeRelV relativeFrom="page">
              <wp14:pctHeight>0</wp14:pctHeight>
            </wp14:sizeRelV>
          </wp:anchor>
        </w:drawing>
      </w:r>
      <w:r w:rsidR="00803561">
        <w:t xml:space="preserve">Halaman tambah data siswa ini </w:t>
      </w:r>
      <w:r w:rsidR="00803561" w:rsidRPr="009508EB">
        <w:t>merupakan tampilan yang berisikan fitur</w:t>
      </w:r>
      <w:r w:rsidR="00803561">
        <w:t xml:space="preserve"> tambah siswa yang </w:t>
      </w:r>
      <w:r w:rsidR="00803561" w:rsidRPr="009508EB">
        <w:t xml:space="preserve">digunakan oleh </w:t>
      </w:r>
      <w:r w:rsidR="00803561">
        <w:t>admin</w:t>
      </w:r>
      <w:r w:rsidR="00B758BD">
        <w:t xml:space="preserve"> dengan status sebagai guru BK</w:t>
      </w:r>
      <w:r w:rsidR="00803561">
        <w:t>. Tampilan</w:t>
      </w:r>
      <w:r w:rsidR="00803561" w:rsidRPr="009508EB">
        <w:t xml:space="preserve"> </w:t>
      </w:r>
      <w:r w:rsidR="00803561">
        <w:t xml:space="preserve">halaman tambah data siswa </w:t>
      </w:r>
      <w:r w:rsidR="00803561" w:rsidRPr="009508EB">
        <w:t>dapat dilihat pada Gamba</w:t>
      </w:r>
      <w:r w:rsidR="00803561">
        <w:t>r</w:t>
      </w:r>
      <w:r w:rsidR="00803561" w:rsidRPr="009508EB">
        <w:t>.</w:t>
      </w:r>
    </w:p>
    <w:p w14:paraId="771478B1" w14:textId="1FA51A9D" w:rsidR="00803561" w:rsidRDefault="00803561" w:rsidP="00803561">
      <w:pPr>
        <w:ind w:left="349"/>
      </w:pPr>
    </w:p>
    <w:p w14:paraId="28D34F09" w14:textId="4D8BDD6B" w:rsidR="00DC1FD1" w:rsidRDefault="00DC1FD1" w:rsidP="00DC1FD1">
      <w:pPr>
        <w:pStyle w:val="ListParagraph"/>
        <w:ind w:left="709"/>
      </w:pPr>
    </w:p>
    <w:p w14:paraId="09BA20D9" w14:textId="448AE98B" w:rsidR="00DC1FD1" w:rsidRDefault="00DC1FD1" w:rsidP="00DC1FD1">
      <w:pPr>
        <w:pStyle w:val="ListParagraph"/>
        <w:ind w:left="709"/>
      </w:pPr>
    </w:p>
    <w:p w14:paraId="202E42A1" w14:textId="29BED8C1" w:rsidR="00DC1FD1" w:rsidRDefault="00DC1FD1" w:rsidP="00DC1FD1">
      <w:pPr>
        <w:pStyle w:val="ListParagraph"/>
        <w:ind w:left="709"/>
      </w:pPr>
    </w:p>
    <w:p w14:paraId="198E3BC8" w14:textId="00982F11" w:rsidR="00DC1FD1" w:rsidRDefault="00DC1FD1" w:rsidP="00DC1FD1">
      <w:pPr>
        <w:pStyle w:val="ListParagraph"/>
        <w:ind w:left="709"/>
      </w:pPr>
    </w:p>
    <w:p w14:paraId="6952569F" w14:textId="16D1FB7D" w:rsidR="00DC1FD1" w:rsidRDefault="00DC1FD1" w:rsidP="00DC1FD1">
      <w:pPr>
        <w:pStyle w:val="ListParagraph"/>
        <w:ind w:left="709"/>
      </w:pPr>
    </w:p>
    <w:p w14:paraId="10A9B4AB" w14:textId="5984B7D2" w:rsidR="00DC1FD1" w:rsidRDefault="00DC1FD1" w:rsidP="00DC1FD1">
      <w:pPr>
        <w:pStyle w:val="ListParagraph"/>
        <w:ind w:left="709"/>
      </w:pPr>
    </w:p>
    <w:p w14:paraId="538CD9DD" w14:textId="5D8EE6AC" w:rsidR="00DC1FD1" w:rsidRDefault="00DC1FD1" w:rsidP="00DC1FD1">
      <w:pPr>
        <w:pStyle w:val="ListParagraph"/>
        <w:ind w:left="709"/>
      </w:pPr>
    </w:p>
    <w:p w14:paraId="4E344A32" w14:textId="470F47B7" w:rsidR="00DC1FD1" w:rsidRDefault="00DC1FD1" w:rsidP="00DC1FD1">
      <w:pPr>
        <w:pStyle w:val="ListParagraph"/>
        <w:ind w:left="709"/>
      </w:pPr>
    </w:p>
    <w:p w14:paraId="303F125F" w14:textId="7EB086A6" w:rsidR="00DC1FD1" w:rsidRDefault="00DC1FD1" w:rsidP="00DC1FD1">
      <w:pPr>
        <w:pStyle w:val="ListParagraph"/>
        <w:ind w:left="709"/>
      </w:pPr>
    </w:p>
    <w:p w14:paraId="12576784" w14:textId="42E6BC51" w:rsidR="00DF7F79" w:rsidRDefault="00DF7F79" w:rsidP="00CE316E">
      <w:pPr>
        <w:pStyle w:val="ListParagraph"/>
        <w:numPr>
          <w:ilvl w:val="0"/>
          <w:numId w:val="51"/>
        </w:numPr>
        <w:ind w:left="709"/>
      </w:pPr>
      <w:r>
        <w:t>Halaman Data Siswa</w:t>
      </w:r>
    </w:p>
    <w:p w14:paraId="54AD8D37" w14:textId="59B3051D" w:rsidR="00E56C0A" w:rsidRDefault="00E56C0A" w:rsidP="00E56C0A">
      <w:pPr>
        <w:ind w:left="349" w:firstLine="360"/>
      </w:pPr>
      <w:r>
        <w:t>Halaman ini merupakan tampilan yang berisikan seluruh data siswa yang dilengkapi dengan beberapa fitur tambahan seperti hapus data, lihat profile, dan lihat riwayat absen siswa</w:t>
      </w:r>
      <w:r w:rsidR="000A64FE">
        <w:t>. T</w:t>
      </w:r>
      <w:r>
        <w:t xml:space="preserve">ampilan halaman data siswa dapat dilihat pada Gambar </w:t>
      </w:r>
    </w:p>
    <w:p w14:paraId="43D817AE" w14:textId="54114880" w:rsidR="00DC1FD1" w:rsidRDefault="00DC1FD1" w:rsidP="00E56C0A">
      <w:pPr>
        <w:ind w:left="349" w:firstLine="360"/>
      </w:pPr>
    </w:p>
    <w:p w14:paraId="068AF731" w14:textId="52B11BB2" w:rsidR="00F93308" w:rsidRDefault="0090312D" w:rsidP="00E56C0A">
      <w:pPr>
        <w:ind w:left="349" w:firstLine="360"/>
      </w:pPr>
      <w:r>
        <w:rPr>
          <w:noProof/>
        </w:rPr>
        <w:lastRenderedPageBreak/>
        <mc:AlternateContent>
          <mc:Choice Requires="wps">
            <w:drawing>
              <wp:anchor distT="0" distB="0" distL="114300" distR="114300" simplePos="0" relativeHeight="251964928" behindDoc="1" locked="0" layoutInCell="1" allowOverlap="1" wp14:anchorId="6F805221" wp14:editId="1721924E">
                <wp:simplePos x="0" y="0"/>
                <wp:positionH relativeFrom="column">
                  <wp:posOffset>467995</wp:posOffset>
                </wp:positionH>
                <wp:positionV relativeFrom="paragraph">
                  <wp:posOffset>2457450</wp:posOffset>
                </wp:positionV>
                <wp:extent cx="4103370" cy="635"/>
                <wp:effectExtent l="0" t="0" r="0" b="0"/>
                <wp:wrapNone/>
                <wp:docPr id="359" name="Text Box 359"/>
                <wp:cNvGraphicFramePr/>
                <a:graphic xmlns:a="http://schemas.openxmlformats.org/drawingml/2006/main">
                  <a:graphicData uri="http://schemas.microsoft.com/office/word/2010/wordprocessingShape">
                    <wps:wsp>
                      <wps:cNvSpPr txBox="1"/>
                      <wps:spPr>
                        <a:xfrm>
                          <a:off x="0" y="0"/>
                          <a:ext cx="4103370" cy="635"/>
                        </a:xfrm>
                        <a:prstGeom prst="rect">
                          <a:avLst/>
                        </a:prstGeom>
                        <a:solidFill>
                          <a:prstClr val="white"/>
                        </a:solidFill>
                        <a:ln>
                          <a:noFill/>
                        </a:ln>
                      </wps:spPr>
                      <wps:txbx>
                        <w:txbxContent>
                          <w:p w14:paraId="6ED9F120" w14:textId="415BEABA" w:rsidR="001F2641" w:rsidRPr="00C20960" w:rsidRDefault="001F2641" w:rsidP="0090312D">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5</w:t>
                            </w:r>
                            <w:r>
                              <w:fldChar w:fldCharType="end"/>
                            </w:r>
                            <w:r>
                              <w:t xml:space="preserve"> Halaman Data Siswa [Guru BK]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805221" id="Text Box 359" o:spid="_x0000_s1091" type="#_x0000_t202" style="position:absolute;left:0;text-align:left;margin-left:36.85pt;margin-top:193.5pt;width:323.1pt;height:.05pt;z-index:-25135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" stroked="f">
                <v:textbox style="mso-fit-shape-to-text:t" inset="0,0,0,0">
                  <w:txbxContent>
                    <w:p w14:paraId="6ED9F120" w14:textId="415BEABA" w:rsidR="001F2641" w:rsidRPr="00C20960" w:rsidRDefault="001F2641" w:rsidP="0090312D">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5</w:t>
                      </w:r>
                      <w:r>
                        <w:fldChar w:fldCharType="end"/>
                      </w:r>
                      <w:r>
                        <w:t xml:space="preserve"> Halaman Data Siswa [Guru BK]</w:t>
                      </w:r>
                    </w:p>
                  </w:txbxContent>
                </v:textbox>
              </v:shape>
            </w:pict>
          </mc:Fallback>
        </mc:AlternateContent>
      </w:r>
      <w:r w:rsidR="00F93308">
        <w:rPr>
          <w:noProof/>
        </w:rPr>
        <w:drawing>
          <wp:anchor distT="0" distB="0" distL="114300" distR="114300" simplePos="0" relativeHeight="251907584" behindDoc="1" locked="0" layoutInCell="1" allowOverlap="1" wp14:anchorId="7F81CC7A" wp14:editId="0BD958B5">
            <wp:simplePos x="0" y="0"/>
            <wp:positionH relativeFrom="margin">
              <wp:align>center</wp:align>
            </wp:positionH>
            <wp:positionV relativeFrom="paragraph">
              <wp:posOffset>10160</wp:posOffset>
            </wp:positionV>
            <wp:extent cx="4103960" cy="2390400"/>
            <wp:effectExtent l="0" t="0" r="0" b="0"/>
            <wp:wrapNone/>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4103960"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8863E9F" w14:textId="6AF14EFE" w:rsidR="000A64FE" w:rsidRDefault="000A64FE" w:rsidP="00E56C0A">
      <w:pPr>
        <w:ind w:left="349" w:firstLine="360"/>
      </w:pPr>
    </w:p>
    <w:p w14:paraId="46704715" w14:textId="4F154706" w:rsidR="00080A25" w:rsidRDefault="00080A25" w:rsidP="00E56C0A">
      <w:pPr>
        <w:ind w:left="349" w:firstLine="360"/>
      </w:pPr>
    </w:p>
    <w:p w14:paraId="7E528EC3" w14:textId="403BCA06" w:rsidR="00080A25" w:rsidRDefault="00080A25" w:rsidP="00E56C0A">
      <w:pPr>
        <w:ind w:left="349" w:firstLine="360"/>
      </w:pPr>
    </w:p>
    <w:p w14:paraId="50C21355" w14:textId="406C84D6" w:rsidR="00080A25" w:rsidRDefault="00080A25" w:rsidP="00E56C0A">
      <w:pPr>
        <w:ind w:left="349" w:firstLine="360"/>
      </w:pPr>
    </w:p>
    <w:p w14:paraId="1E30E13B" w14:textId="543D65F4" w:rsidR="00080A25" w:rsidRDefault="00080A25" w:rsidP="00E56C0A">
      <w:pPr>
        <w:ind w:left="349" w:firstLine="360"/>
      </w:pPr>
    </w:p>
    <w:p w14:paraId="527D3375" w14:textId="282BE5F9" w:rsidR="00080A25" w:rsidRDefault="00080A25" w:rsidP="00E56C0A">
      <w:pPr>
        <w:ind w:left="349" w:firstLine="360"/>
      </w:pPr>
    </w:p>
    <w:p w14:paraId="37224C76" w14:textId="39DC1DE3" w:rsidR="00080A25" w:rsidRDefault="00080A25" w:rsidP="00E56C0A">
      <w:pPr>
        <w:ind w:left="349" w:firstLine="360"/>
      </w:pPr>
    </w:p>
    <w:p w14:paraId="4C737132" w14:textId="03CA5BF1" w:rsidR="00080A25" w:rsidRDefault="00080A25" w:rsidP="00E56C0A">
      <w:pPr>
        <w:ind w:left="349" w:firstLine="360"/>
      </w:pPr>
    </w:p>
    <w:p w14:paraId="0535D8B0" w14:textId="7DC68AE3" w:rsidR="00080A25" w:rsidRDefault="00080A25" w:rsidP="00E56C0A">
      <w:pPr>
        <w:ind w:left="349" w:firstLine="360"/>
      </w:pPr>
    </w:p>
    <w:p w14:paraId="3E2AE3A8" w14:textId="511D52EC" w:rsidR="00DF7F79" w:rsidRDefault="00DF7F79" w:rsidP="00CE316E">
      <w:pPr>
        <w:pStyle w:val="ListParagraph"/>
        <w:numPr>
          <w:ilvl w:val="0"/>
          <w:numId w:val="51"/>
        </w:numPr>
        <w:ind w:left="709"/>
      </w:pPr>
      <w:r>
        <w:t>Halaman Profile Siswa</w:t>
      </w:r>
    </w:p>
    <w:p w14:paraId="6D02F6A2" w14:textId="5B3F1BA5" w:rsidR="000A64FE" w:rsidRDefault="000A64FE" w:rsidP="000A64FE">
      <w:pPr>
        <w:ind w:left="349" w:firstLine="360"/>
      </w:pPr>
      <w:r>
        <w:t>Halaman ini merupakan halaman yang berisikan beberapa informasi yang terkait dengan data sisw</w:t>
      </w:r>
      <w:r w:rsidR="00310122">
        <w:t xml:space="preserve">a yang dilengkapi dengan fitur untuk mengedit data. </w:t>
      </w:r>
      <w:r>
        <w:t xml:space="preserve"> Tampilan halaman profile siswa dapat dilihat pada Gambar</w:t>
      </w:r>
    </w:p>
    <w:p w14:paraId="05489F82" w14:textId="24C976F5" w:rsidR="00080A25" w:rsidRDefault="0090312D" w:rsidP="000A64FE">
      <w:pPr>
        <w:ind w:left="349" w:firstLine="360"/>
      </w:pPr>
      <w:r>
        <w:rPr>
          <w:noProof/>
        </w:rPr>
        <mc:AlternateContent>
          <mc:Choice Requires="wps">
            <w:drawing>
              <wp:anchor distT="0" distB="0" distL="114300" distR="114300" simplePos="0" relativeHeight="251966976" behindDoc="1" locked="0" layoutInCell="1" allowOverlap="1" wp14:anchorId="5FE55CA2" wp14:editId="7696061D">
                <wp:simplePos x="0" y="0"/>
                <wp:positionH relativeFrom="column">
                  <wp:posOffset>459740</wp:posOffset>
                </wp:positionH>
                <wp:positionV relativeFrom="paragraph">
                  <wp:posOffset>2458720</wp:posOffset>
                </wp:positionV>
                <wp:extent cx="4120515" cy="635"/>
                <wp:effectExtent l="0" t="0" r="0" b="0"/>
                <wp:wrapNone/>
                <wp:docPr id="360" name="Text Box 360"/>
                <wp:cNvGraphicFramePr/>
                <a:graphic xmlns:a="http://schemas.openxmlformats.org/drawingml/2006/main">
                  <a:graphicData uri="http://schemas.microsoft.com/office/word/2010/wordprocessingShape">
                    <wps:wsp>
                      <wps:cNvSpPr txBox="1"/>
                      <wps:spPr>
                        <a:xfrm>
                          <a:off x="0" y="0"/>
                          <a:ext cx="4120515" cy="635"/>
                        </a:xfrm>
                        <a:prstGeom prst="rect">
                          <a:avLst/>
                        </a:prstGeom>
                        <a:solidFill>
                          <a:prstClr val="white"/>
                        </a:solidFill>
                        <a:ln>
                          <a:noFill/>
                        </a:ln>
                      </wps:spPr>
                      <wps:txbx>
                        <w:txbxContent>
                          <w:p w14:paraId="50775F48" w14:textId="06148C07" w:rsidR="001F2641" w:rsidRPr="00BB6654" w:rsidRDefault="001F2641" w:rsidP="0090312D">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6</w:t>
                            </w:r>
                            <w:r>
                              <w:fldChar w:fldCharType="end"/>
                            </w:r>
                            <w:r>
                              <w:t xml:space="preserve"> Halaman profil siswa [Guru BK]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E55CA2" id="Text Box 360" o:spid="_x0000_s1092" type="#_x0000_t202" style="position:absolute;left:0;text-align:left;margin-left:36.2pt;margin-top:193.6pt;width:324.45pt;height:.05pt;z-index:-25134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" stroked="f">
                <v:textbox style="mso-fit-shape-to-text:t" inset="0,0,0,0">
                  <w:txbxContent>
                    <w:p w14:paraId="50775F48" w14:textId="06148C07" w:rsidR="001F2641" w:rsidRPr="00BB6654" w:rsidRDefault="001F2641" w:rsidP="0090312D">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6</w:t>
                      </w:r>
                      <w:r>
                        <w:fldChar w:fldCharType="end"/>
                      </w:r>
                      <w:r>
                        <w:t xml:space="preserve"> Halaman profil siswa [Guru BK]</w:t>
                      </w:r>
                    </w:p>
                  </w:txbxContent>
                </v:textbox>
              </v:shape>
            </w:pict>
          </mc:Fallback>
        </mc:AlternateContent>
      </w:r>
      <w:r w:rsidR="00080A25">
        <w:rPr>
          <w:noProof/>
        </w:rPr>
        <w:drawing>
          <wp:anchor distT="0" distB="0" distL="114300" distR="114300" simplePos="0" relativeHeight="251908608" behindDoc="1" locked="0" layoutInCell="1" allowOverlap="1" wp14:anchorId="5A37DB8B" wp14:editId="3CE5F7B1">
            <wp:simplePos x="0" y="0"/>
            <wp:positionH relativeFrom="margin">
              <wp:align>center</wp:align>
            </wp:positionH>
            <wp:positionV relativeFrom="paragraph">
              <wp:posOffset>11430</wp:posOffset>
            </wp:positionV>
            <wp:extent cx="4120896" cy="2390400"/>
            <wp:effectExtent l="0" t="0" r="0" b="0"/>
            <wp:wrapNone/>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4120896"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F624B98" w14:textId="77777777" w:rsidR="00080A25" w:rsidRDefault="00080A25" w:rsidP="000A64FE">
      <w:pPr>
        <w:ind w:left="349" w:firstLine="360"/>
      </w:pPr>
    </w:p>
    <w:p w14:paraId="66E6457F" w14:textId="77777777" w:rsidR="00080A25" w:rsidRDefault="00080A25" w:rsidP="000A64FE">
      <w:pPr>
        <w:ind w:left="349" w:firstLine="360"/>
      </w:pPr>
    </w:p>
    <w:p w14:paraId="29F1A475" w14:textId="5D5C18F7" w:rsidR="000A64FE" w:rsidRDefault="000A64FE" w:rsidP="000A64FE">
      <w:pPr>
        <w:ind w:left="349" w:firstLine="360"/>
      </w:pPr>
    </w:p>
    <w:p w14:paraId="3136A980" w14:textId="5271F10C" w:rsidR="00080A25" w:rsidRDefault="00080A25" w:rsidP="000A64FE">
      <w:pPr>
        <w:ind w:left="349" w:firstLine="360"/>
      </w:pPr>
    </w:p>
    <w:p w14:paraId="78392A5B" w14:textId="441ACC76" w:rsidR="00080A25" w:rsidRDefault="00080A25" w:rsidP="000A64FE">
      <w:pPr>
        <w:ind w:left="349" w:firstLine="360"/>
      </w:pPr>
    </w:p>
    <w:p w14:paraId="532297D1" w14:textId="71271BAB" w:rsidR="00080A25" w:rsidRDefault="00080A25" w:rsidP="000A64FE">
      <w:pPr>
        <w:ind w:left="349" w:firstLine="360"/>
      </w:pPr>
    </w:p>
    <w:p w14:paraId="045D5ACC" w14:textId="0C70F856" w:rsidR="00080A25" w:rsidRDefault="00080A25" w:rsidP="000A64FE">
      <w:pPr>
        <w:ind w:left="349" w:firstLine="360"/>
      </w:pPr>
    </w:p>
    <w:p w14:paraId="64F3C5DE" w14:textId="76FAD28D" w:rsidR="00080A25" w:rsidRDefault="00080A25" w:rsidP="000A64FE">
      <w:pPr>
        <w:ind w:left="349" w:firstLine="360"/>
      </w:pPr>
    </w:p>
    <w:p w14:paraId="0F6C6390" w14:textId="77777777" w:rsidR="00080A25" w:rsidRDefault="00080A25" w:rsidP="000A64FE">
      <w:pPr>
        <w:ind w:left="349" w:firstLine="360"/>
      </w:pPr>
    </w:p>
    <w:p w14:paraId="73876149" w14:textId="2B530A58" w:rsidR="00DF7F79" w:rsidRDefault="00DF7F79" w:rsidP="00CE316E">
      <w:pPr>
        <w:pStyle w:val="ListParagraph"/>
        <w:numPr>
          <w:ilvl w:val="0"/>
          <w:numId w:val="51"/>
        </w:numPr>
        <w:ind w:left="709"/>
      </w:pPr>
      <w:r>
        <w:t>Halaman Riwayat Absen Siswa</w:t>
      </w:r>
    </w:p>
    <w:p w14:paraId="2BC0945B" w14:textId="4100434A" w:rsidR="00311A00" w:rsidRDefault="00311A00" w:rsidP="00311A00">
      <w:pPr>
        <w:ind w:left="349" w:firstLine="360"/>
        <w:rPr>
          <w:i/>
          <w:iCs/>
        </w:rPr>
      </w:pPr>
      <w:r>
        <w:t xml:space="preserve">Halaman ini merupakan halaman yang berisikan riwayat absen siswa selama siswa tersebut melakukan absen yang ditampilkan dalam bentuk </w:t>
      </w:r>
      <w:r>
        <w:rPr>
          <w:i/>
          <w:iCs/>
        </w:rPr>
        <w:t>pie chart.</w:t>
      </w:r>
    </w:p>
    <w:p w14:paraId="5A80C67A" w14:textId="77777777" w:rsidR="00DC1FD1" w:rsidRDefault="00DC1FD1" w:rsidP="00080A25">
      <w:pPr>
        <w:ind w:left="349" w:firstLine="360"/>
        <w:jc w:val="center"/>
      </w:pPr>
    </w:p>
    <w:p w14:paraId="72752702" w14:textId="77777777" w:rsidR="00DC1FD1" w:rsidRDefault="00DC1FD1" w:rsidP="00080A25">
      <w:pPr>
        <w:ind w:left="349" w:firstLine="360"/>
        <w:jc w:val="center"/>
      </w:pPr>
    </w:p>
    <w:p w14:paraId="5BCC05F3" w14:textId="77777777" w:rsidR="00DC1FD1" w:rsidRDefault="00DC1FD1" w:rsidP="00080A25">
      <w:pPr>
        <w:ind w:left="349" w:firstLine="360"/>
        <w:jc w:val="center"/>
      </w:pPr>
    </w:p>
    <w:p w14:paraId="3C543606" w14:textId="77777777" w:rsidR="00DC1FD1" w:rsidRDefault="00DC1FD1" w:rsidP="00080A25">
      <w:pPr>
        <w:ind w:left="349" w:firstLine="360"/>
        <w:jc w:val="center"/>
      </w:pPr>
    </w:p>
    <w:p w14:paraId="5C38F10E" w14:textId="648C2DC7" w:rsidR="00080A25" w:rsidRDefault="0090312D" w:rsidP="00080A25">
      <w:pPr>
        <w:ind w:left="349" w:firstLine="360"/>
        <w:jc w:val="center"/>
      </w:pPr>
      <w:r>
        <w:rPr>
          <w:noProof/>
        </w:rPr>
        <w:lastRenderedPageBreak/>
        <mc:AlternateContent>
          <mc:Choice Requires="wps">
            <w:drawing>
              <wp:anchor distT="0" distB="0" distL="114300" distR="114300" simplePos="0" relativeHeight="251969024" behindDoc="1" locked="0" layoutInCell="1" allowOverlap="1" wp14:anchorId="70C51FCE" wp14:editId="6FB68099">
                <wp:simplePos x="0" y="0"/>
                <wp:positionH relativeFrom="column">
                  <wp:posOffset>471805</wp:posOffset>
                </wp:positionH>
                <wp:positionV relativeFrom="paragraph">
                  <wp:posOffset>2445385</wp:posOffset>
                </wp:positionV>
                <wp:extent cx="4093845" cy="635"/>
                <wp:effectExtent l="0" t="0" r="0" b="0"/>
                <wp:wrapNone/>
                <wp:docPr id="361" name="Text Box 361"/>
                <wp:cNvGraphicFramePr/>
                <a:graphic xmlns:a="http://schemas.openxmlformats.org/drawingml/2006/main">
                  <a:graphicData uri="http://schemas.microsoft.com/office/word/2010/wordprocessingShape">
                    <wps:wsp>
                      <wps:cNvSpPr txBox="1"/>
                      <wps:spPr>
                        <a:xfrm>
                          <a:off x="0" y="0"/>
                          <a:ext cx="4093845" cy="635"/>
                        </a:xfrm>
                        <a:prstGeom prst="rect">
                          <a:avLst/>
                        </a:prstGeom>
                        <a:solidFill>
                          <a:prstClr val="white"/>
                        </a:solidFill>
                        <a:ln>
                          <a:noFill/>
                        </a:ln>
                      </wps:spPr>
                      <wps:txbx>
                        <w:txbxContent>
                          <w:p w14:paraId="23864546" w14:textId="7B96D9D5" w:rsidR="001F2641" w:rsidRPr="00A01BAC" w:rsidRDefault="001F2641" w:rsidP="0090312D">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7</w:t>
                            </w:r>
                            <w:r>
                              <w:fldChar w:fldCharType="end"/>
                            </w:r>
                            <w:r>
                              <w:t xml:space="preserve"> Halaman Riwayat Absen Siswa [Guru BK]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C51FCE" id="Text Box 361" o:spid="_x0000_s1093" type="#_x0000_t202" style="position:absolute;left:0;text-align:left;margin-left:37.15pt;margin-top:192.55pt;width:322.35pt;height:.05pt;z-index:-25134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" stroked="f">
                <v:textbox style="mso-fit-shape-to-text:t" inset="0,0,0,0">
                  <w:txbxContent>
                    <w:p w14:paraId="23864546" w14:textId="7B96D9D5" w:rsidR="001F2641" w:rsidRPr="00A01BAC" w:rsidRDefault="001F2641" w:rsidP="0090312D">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7</w:t>
                      </w:r>
                      <w:r>
                        <w:fldChar w:fldCharType="end"/>
                      </w:r>
                      <w:r>
                        <w:t xml:space="preserve"> Halaman Riwayat Absen Siswa [Guru BK]</w:t>
                      </w:r>
                    </w:p>
                  </w:txbxContent>
                </v:textbox>
              </v:shape>
            </w:pict>
          </mc:Fallback>
        </mc:AlternateContent>
      </w:r>
      <w:r w:rsidR="00DC2EBA">
        <w:rPr>
          <w:noProof/>
        </w:rPr>
        <w:drawing>
          <wp:anchor distT="0" distB="0" distL="114300" distR="114300" simplePos="0" relativeHeight="251935232" behindDoc="1" locked="0" layoutInCell="1" allowOverlap="1" wp14:anchorId="5F6682C1" wp14:editId="73F3DA0E">
            <wp:simplePos x="0" y="0"/>
            <wp:positionH relativeFrom="margin">
              <wp:align>center</wp:align>
            </wp:positionH>
            <wp:positionV relativeFrom="paragraph">
              <wp:posOffset>-1905</wp:posOffset>
            </wp:positionV>
            <wp:extent cx="4094218" cy="2390400"/>
            <wp:effectExtent l="0" t="0" r="1905" b="0"/>
            <wp:wrapNone/>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4094218"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954B6F5" w14:textId="77777777" w:rsidR="00080A25" w:rsidRDefault="00080A25" w:rsidP="00080A25">
      <w:pPr>
        <w:ind w:left="349" w:firstLine="360"/>
        <w:jc w:val="center"/>
      </w:pPr>
    </w:p>
    <w:p w14:paraId="62384611" w14:textId="77777777" w:rsidR="00080A25" w:rsidRDefault="00080A25" w:rsidP="00080A25">
      <w:pPr>
        <w:ind w:left="349" w:firstLine="360"/>
        <w:jc w:val="center"/>
      </w:pPr>
    </w:p>
    <w:p w14:paraId="1EABD7D9" w14:textId="03F3759A" w:rsidR="00080A25" w:rsidRDefault="00080A25" w:rsidP="00080A25">
      <w:pPr>
        <w:ind w:left="349" w:firstLine="360"/>
        <w:jc w:val="center"/>
      </w:pPr>
    </w:p>
    <w:p w14:paraId="2DF34966" w14:textId="3FC0D2AB" w:rsidR="00080A25" w:rsidRDefault="00080A25" w:rsidP="00080A25">
      <w:pPr>
        <w:ind w:left="349" w:firstLine="360"/>
        <w:jc w:val="center"/>
      </w:pPr>
    </w:p>
    <w:p w14:paraId="635EB6C5" w14:textId="43969CCD" w:rsidR="00080A25" w:rsidRDefault="00080A25" w:rsidP="00080A25">
      <w:pPr>
        <w:ind w:left="349" w:firstLine="360"/>
        <w:jc w:val="center"/>
      </w:pPr>
    </w:p>
    <w:p w14:paraId="040A3A45" w14:textId="176A1BB9" w:rsidR="00080A25" w:rsidRDefault="00080A25" w:rsidP="00080A25">
      <w:pPr>
        <w:ind w:left="349" w:firstLine="360"/>
        <w:jc w:val="center"/>
      </w:pPr>
    </w:p>
    <w:p w14:paraId="5CB63397" w14:textId="54E60836" w:rsidR="00080A25" w:rsidRDefault="00080A25" w:rsidP="00080A25">
      <w:pPr>
        <w:ind w:left="349" w:firstLine="360"/>
        <w:jc w:val="center"/>
      </w:pPr>
    </w:p>
    <w:p w14:paraId="17D5F016" w14:textId="5644E13E" w:rsidR="00080A25" w:rsidRDefault="00080A25" w:rsidP="00080A25">
      <w:pPr>
        <w:ind w:left="349" w:firstLine="360"/>
        <w:jc w:val="center"/>
      </w:pPr>
    </w:p>
    <w:p w14:paraId="09BBAFAE" w14:textId="3E6C1AF7" w:rsidR="00080A25" w:rsidRPr="00080A25" w:rsidRDefault="00080A25" w:rsidP="00080A25">
      <w:pPr>
        <w:ind w:left="349" w:firstLine="360"/>
        <w:jc w:val="center"/>
      </w:pPr>
    </w:p>
    <w:p w14:paraId="7765329B" w14:textId="7094E91F" w:rsidR="00AA7D36" w:rsidRDefault="00AA7D36" w:rsidP="00CE316E">
      <w:pPr>
        <w:pStyle w:val="ListParagraph"/>
        <w:numPr>
          <w:ilvl w:val="0"/>
          <w:numId w:val="50"/>
        </w:numPr>
        <w:ind w:left="426"/>
      </w:pPr>
      <w:r>
        <w:t>Halaman Kelola Data Guru</w:t>
      </w:r>
    </w:p>
    <w:p w14:paraId="6CDD47AD" w14:textId="77777777" w:rsidR="00803561" w:rsidRDefault="00DF7F79" w:rsidP="00CE316E">
      <w:pPr>
        <w:pStyle w:val="ListParagraph"/>
        <w:numPr>
          <w:ilvl w:val="0"/>
          <w:numId w:val="52"/>
        </w:numPr>
        <w:ind w:left="709"/>
      </w:pPr>
      <w:r>
        <w:t>Halaman Tambah Guru</w:t>
      </w:r>
    </w:p>
    <w:p w14:paraId="5FD193C0" w14:textId="25B05326" w:rsidR="00803561" w:rsidRDefault="00803561" w:rsidP="00803561">
      <w:pPr>
        <w:ind w:left="349" w:firstLine="360"/>
      </w:pPr>
      <w:r>
        <w:t xml:space="preserve">Halaman tambah data guru ini </w:t>
      </w:r>
      <w:r w:rsidRPr="009508EB">
        <w:t>merupakan tampilan yang berisikan fitur</w:t>
      </w:r>
      <w:r>
        <w:t xml:space="preserve"> tambah guru yang </w:t>
      </w:r>
      <w:r w:rsidRPr="009508EB">
        <w:t xml:space="preserve">digunakan oleh </w:t>
      </w:r>
      <w:r>
        <w:t>admin</w:t>
      </w:r>
      <w:r w:rsidR="00B758BD">
        <w:t xml:space="preserve"> dengan status sebagai gur</w:t>
      </w:r>
      <w:r w:rsidR="0090312D">
        <w:t>u</w:t>
      </w:r>
      <w:r w:rsidR="00B758BD">
        <w:t xml:space="preserve"> BK</w:t>
      </w:r>
      <w:r>
        <w:t>. Tampilan</w:t>
      </w:r>
      <w:r w:rsidRPr="009508EB">
        <w:t xml:space="preserve"> </w:t>
      </w:r>
      <w:r>
        <w:t xml:space="preserve">halaman tambah data guru </w:t>
      </w:r>
      <w:r w:rsidRPr="009508EB">
        <w:t>dapat dilihat pada Gamba</w:t>
      </w:r>
      <w:r>
        <w:t>r</w:t>
      </w:r>
      <w:r w:rsidRPr="009508EB">
        <w:t>.</w:t>
      </w:r>
    </w:p>
    <w:p w14:paraId="4FEB83E9" w14:textId="2CE481A3" w:rsidR="00DC1FD1" w:rsidRDefault="0090312D" w:rsidP="00803561">
      <w:pPr>
        <w:ind w:left="349"/>
      </w:pPr>
      <w:r>
        <w:rPr>
          <w:noProof/>
        </w:rPr>
        <mc:AlternateContent>
          <mc:Choice Requires="wps">
            <w:drawing>
              <wp:anchor distT="0" distB="0" distL="114300" distR="114300" simplePos="0" relativeHeight="251971072" behindDoc="1" locked="0" layoutInCell="1" allowOverlap="1" wp14:anchorId="554E1943" wp14:editId="53E83AFE">
                <wp:simplePos x="0" y="0"/>
                <wp:positionH relativeFrom="column">
                  <wp:posOffset>467995</wp:posOffset>
                </wp:positionH>
                <wp:positionV relativeFrom="paragraph">
                  <wp:posOffset>2454910</wp:posOffset>
                </wp:positionV>
                <wp:extent cx="4103370" cy="635"/>
                <wp:effectExtent l="0" t="0" r="0" b="0"/>
                <wp:wrapNone/>
                <wp:docPr id="362" name="Text Box 362"/>
                <wp:cNvGraphicFramePr/>
                <a:graphic xmlns:a="http://schemas.openxmlformats.org/drawingml/2006/main">
                  <a:graphicData uri="http://schemas.microsoft.com/office/word/2010/wordprocessingShape">
                    <wps:wsp>
                      <wps:cNvSpPr txBox="1"/>
                      <wps:spPr>
                        <a:xfrm>
                          <a:off x="0" y="0"/>
                          <a:ext cx="4103370" cy="635"/>
                        </a:xfrm>
                        <a:prstGeom prst="rect">
                          <a:avLst/>
                        </a:prstGeom>
                        <a:solidFill>
                          <a:prstClr val="white"/>
                        </a:solidFill>
                        <a:ln>
                          <a:noFill/>
                        </a:ln>
                      </wps:spPr>
                      <wps:txbx>
                        <w:txbxContent>
                          <w:p w14:paraId="7A8C18EA" w14:textId="0C34B4DE" w:rsidR="001F2641" w:rsidRPr="00161603" w:rsidRDefault="001F2641" w:rsidP="0090312D">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8</w:t>
                            </w:r>
                            <w:r>
                              <w:fldChar w:fldCharType="end"/>
                            </w:r>
                            <w:r>
                              <w:t xml:space="preserve"> Halaman Tambah Guru [Guru BK]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4E1943" id="Text Box 362" o:spid="_x0000_s1094" type="#_x0000_t202" style="position:absolute;left:0;text-align:left;margin-left:36.85pt;margin-top:193.3pt;width:323.1pt;height:.05pt;z-index:-25134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" stroked="f">
                <v:textbox style="mso-fit-shape-to-text:t" inset="0,0,0,0">
                  <w:txbxContent>
                    <w:p w14:paraId="7A8C18EA" w14:textId="0C34B4DE" w:rsidR="001F2641" w:rsidRPr="00161603" w:rsidRDefault="001F2641" w:rsidP="0090312D">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8</w:t>
                      </w:r>
                      <w:r>
                        <w:fldChar w:fldCharType="end"/>
                      </w:r>
                      <w:r>
                        <w:t xml:space="preserve"> Halaman Tambah Guru [Guru BK]</w:t>
                      </w:r>
                    </w:p>
                  </w:txbxContent>
                </v:textbox>
              </v:shape>
            </w:pict>
          </mc:Fallback>
        </mc:AlternateContent>
      </w:r>
      <w:r w:rsidR="00DC1FD1">
        <w:rPr>
          <w:noProof/>
        </w:rPr>
        <w:drawing>
          <wp:anchor distT="0" distB="0" distL="114300" distR="114300" simplePos="0" relativeHeight="251910656" behindDoc="1" locked="0" layoutInCell="1" allowOverlap="1" wp14:anchorId="10B3048C" wp14:editId="3E4FDC67">
            <wp:simplePos x="0" y="0"/>
            <wp:positionH relativeFrom="margin">
              <wp:align>center</wp:align>
            </wp:positionH>
            <wp:positionV relativeFrom="paragraph">
              <wp:posOffset>7620</wp:posOffset>
            </wp:positionV>
            <wp:extent cx="4103960" cy="2390400"/>
            <wp:effectExtent l="0" t="0" r="0" b="0"/>
            <wp:wrapNone/>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4103960"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04F08EA" w14:textId="77777777" w:rsidR="00DC1FD1" w:rsidRDefault="00DC1FD1" w:rsidP="00803561">
      <w:pPr>
        <w:ind w:left="349"/>
      </w:pPr>
    </w:p>
    <w:p w14:paraId="194EE919" w14:textId="18C72FF1" w:rsidR="00DC1FD1" w:rsidRDefault="00DC1FD1" w:rsidP="00803561">
      <w:pPr>
        <w:ind w:left="349"/>
      </w:pPr>
    </w:p>
    <w:p w14:paraId="2C86DFD5" w14:textId="79642CBF" w:rsidR="00DC1FD1" w:rsidRDefault="00DC1FD1" w:rsidP="00803561">
      <w:pPr>
        <w:ind w:left="349"/>
      </w:pPr>
    </w:p>
    <w:p w14:paraId="131590BA" w14:textId="3D5DF46E" w:rsidR="00DC1FD1" w:rsidRDefault="00DC1FD1" w:rsidP="00803561">
      <w:pPr>
        <w:ind w:left="349"/>
      </w:pPr>
    </w:p>
    <w:p w14:paraId="5876F707" w14:textId="66EFA3ED" w:rsidR="00DC1FD1" w:rsidRDefault="00DC1FD1" w:rsidP="00803561">
      <w:pPr>
        <w:ind w:left="349"/>
      </w:pPr>
    </w:p>
    <w:p w14:paraId="1270B9E1" w14:textId="0997AD1B" w:rsidR="00DC1FD1" w:rsidRDefault="00DC1FD1" w:rsidP="00803561">
      <w:pPr>
        <w:ind w:left="349"/>
      </w:pPr>
    </w:p>
    <w:p w14:paraId="1AD89969" w14:textId="02821841" w:rsidR="00DC1FD1" w:rsidRDefault="00DC1FD1" w:rsidP="00803561">
      <w:pPr>
        <w:ind w:left="349"/>
      </w:pPr>
    </w:p>
    <w:p w14:paraId="53E9378D" w14:textId="77777777" w:rsidR="00DC1FD1" w:rsidRDefault="00DC1FD1" w:rsidP="00803561">
      <w:pPr>
        <w:ind w:left="349"/>
      </w:pPr>
    </w:p>
    <w:p w14:paraId="23698166" w14:textId="0179E9F2" w:rsidR="00803561" w:rsidRDefault="00803561" w:rsidP="00803561">
      <w:pPr>
        <w:ind w:left="349"/>
      </w:pPr>
    </w:p>
    <w:p w14:paraId="35A62283" w14:textId="77777777" w:rsidR="000A64FE" w:rsidRDefault="00DF7F79" w:rsidP="00CE316E">
      <w:pPr>
        <w:pStyle w:val="ListParagraph"/>
        <w:numPr>
          <w:ilvl w:val="0"/>
          <w:numId w:val="52"/>
        </w:numPr>
        <w:ind w:left="709"/>
      </w:pPr>
      <w:r>
        <w:t>Halaman Data Guru</w:t>
      </w:r>
    </w:p>
    <w:p w14:paraId="75988EA2" w14:textId="6A604A23" w:rsidR="000A64FE" w:rsidRDefault="000A64FE" w:rsidP="000A64FE">
      <w:pPr>
        <w:ind w:left="349" w:firstLine="360"/>
      </w:pPr>
      <w:r>
        <w:t xml:space="preserve">Halaman ini merupakan tampilan yang berisikan seluruh data guru yang dilengkapi dengan beberapa fitur tambahan seperti hapus data dan lihat profile guru. Tampilan halaman data guru dapat dilihat pada Gambar </w:t>
      </w:r>
    </w:p>
    <w:p w14:paraId="07EEF779" w14:textId="05A96225" w:rsidR="000A64FE" w:rsidRDefault="000A64FE" w:rsidP="000A64FE">
      <w:pPr>
        <w:pStyle w:val="ListParagraph"/>
        <w:ind w:left="709"/>
      </w:pPr>
    </w:p>
    <w:p w14:paraId="4E26D060" w14:textId="4214CFC9" w:rsidR="00DC1FD1" w:rsidRDefault="00DC1FD1" w:rsidP="000A64FE">
      <w:pPr>
        <w:pStyle w:val="ListParagraph"/>
        <w:ind w:left="709"/>
      </w:pPr>
    </w:p>
    <w:p w14:paraId="64032293" w14:textId="3603DE42" w:rsidR="00DC1FD1" w:rsidRDefault="0090312D" w:rsidP="000A64FE">
      <w:pPr>
        <w:pStyle w:val="ListParagraph"/>
        <w:ind w:left="709"/>
      </w:pPr>
      <w:r>
        <w:rPr>
          <w:noProof/>
        </w:rPr>
        <w:lastRenderedPageBreak/>
        <mc:AlternateContent>
          <mc:Choice Requires="wps">
            <w:drawing>
              <wp:anchor distT="0" distB="0" distL="114300" distR="114300" simplePos="0" relativeHeight="251973120" behindDoc="1" locked="0" layoutInCell="1" allowOverlap="1" wp14:anchorId="4D724FA9" wp14:editId="647E9511">
                <wp:simplePos x="0" y="0"/>
                <wp:positionH relativeFrom="column">
                  <wp:posOffset>469900</wp:posOffset>
                </wp:positionH>
                <wp:positionV relativeFrom="paragraph">
                  <wp:posOffset>2449195</wp:posOffset>
                </wp:positionV>
                <wp:extent cx="4100195" cy="635"/>
                <wp:effectExtent l="0" t="0" r="0" b="0"/>
                <wp:wrapNone/>
                <wp:docPr id="363" name="Text Box 363"/>
                <wp:cNvGraphicFramePr/>
                <a:graphic xmlns:a="http://schemas.openxmlformats.org/drawingml/2006/main">
                  <a:graphicData uri="http://schemas.microsoft.com/office/word/2010/wordprocessingShape">
                    <wps:wsp>
                      <wps:cNvSpPr txBox="1"/>
                      <wps:spPr>
                        <a:xfrm>
                          <a:off x="0" y="0"/>
                          <a:ext cx="4100195" cy="635"/>
                        </a:xfrm>
                        <a:prstGeom prst="rect">
                          <a:avLst/>
                        </a:prstGeom>
                        <a:solidFill>
                          <a:prstClr val="white"/>
                        </a:solidFill>
                        <a:ln>
                          <a:noFill/>
                        </a:ln>
                      </wps:spPr>
                      <wps:txbx>
                        <w:txbxContent>
                          <w:p w14:paraId="2B02D0AB" w14:textId="79369117" w:rsidR="001F2641" w:rsidRPr="005F76D7" w:rsidRDefault="001F2641" w:rsidP="0090312D">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9</w:t>
                            </w:r>
                            <w:r>
                              <w:fldChar w:fldCharType="end"/>
                            </w:r>
                            <w:r>
                              <w:t xml:space="preserve"> Halaman Data Guru [Guru BK]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724FA9" id="Text Box 363" o:spid="_x0000_s1095" type="#_x0000_t202" style="position:absolute;left:0;text-align:left;margin-left:37pt;margin-top:192.85pt;width:322.85pt;height:.05pt;z-index:-25134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" stroked="f">
                <v:textbox style="mso-fit-shape-to-text:t" inset="0,0,0,0">
                  <w:txbxContent>
                    <w:p w14:paraId="2B02D0AB" w14:textId="79369117" w:rsidR="001F2641" w:rsidRPr="005F76D7" w:rsidRDefault="001F2641" w:rsidP="0090312D">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9</w:t>
                      </w:r>
                      <w:r>
                        <w:fldChar w:fldCharType="end"/>
                      </w:r>
                      <w:r>
                        <w:t xml:space="preserve"> Halaman Data Guru [Guru BK]</w:t>
                      </w:r>
                    </w:p>
                  </w:txbxContent>
                </v:textbox>
              </v:shape>
            </w:pict>
          </mc:Fallback>
        </mc:AlternateContent>
      </w:r>
      <w:r w:rsidR="00DC1FD1">
        <w:rPr>
          <w:noProof/>
        </w:rPr>
        <w:drawing>
          <wp:anchor distT="0" distB="0" distL="114300" distR="114300" simplePos="0" relativeHeight="251912704" behindDoc="1" locked="0" layoutInCell="1" allowOverlap="1" wp14:anchorId="04B69597" wp14:editId="17359D3D">
            <wp:simplePos x="0" y="0"/>
            <wp:positionH relativeFrom="margin">
              <wp:align>center</wp:align>
            </wp:positionH>
            <wp:positionV relativeFrom="paragraph">
              <wp:posOffset>1905</wp:posOffset>
            </wp:positionV>
            <wp:extent cx="4100412" cy="2390400"/>
            <wp:effectExtent l="0" t="0" r="0" b="0"/>
            <wp:wrapNone/>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4100412"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910A72F" w14:textId="33DCAE25" w:rsidR="00DC1FD1" w:rsidRDefault="00DC1FD1" w:rsidP="000A64FE">
      <w:pPr>
        <w:pStyle w:val="ListParagraph"/>
        <w:ind w:left="709"/>
      </w:pPr>
    </w:p>
    <w:p w14:paraId="3B688A19" w14:textId="32C6333F" w:rsidR="00DC1FD1" w:rsidRDefault="00DC1FD1" w:rsidP="000A64FE">
      <w:pPr>
        <w:pStyle w:val="ListParagraph"/>
        <w:ind w:left="709"/>
      </w:pPr>
    </w:p>
    <w:p w14:paraId="2E874F60" w14:textId="7EDDF11E" w:rsidR="00DC1FD1" w:rsidRDefault="00DC1FD1" w:rsidP="000A64FE">
      <w:pPr>
        <w:pStyle w:val="ListParagraph"/>
        <w:ind w:left="709"/>
      </w:pPr>
    </w:p>
    <w:p w14:paraId="23780270" w14:textId="1200BFBC" w:rsidR="00DC1FD1" w:rsidRDefault="00DC1FD1" w:rsidP="000A64FE">
      <w:pPr>
        <w:pStyle w:val="ListParagraph"/>
        <w:ind w:left="709"/>
      </w:pPr>
    </w:p>
    <w:p w14:paraId="41C838E2" w14:textId="393B08AC" w:rsidR="00DC1FD1" w:rsidRDefault="00DC1FD1" w:rsidP="000A64FE">
      <w:pPr>
        <w:pStyle w:val="ListParagraph"/>
        <w:ind w:left="709"/>
      </w:pPr>
    </w:p>
    <w:p w14:paraId="28C88EC5" w14:textId="3119DEB4" w:rsidR="00DC1FD1" w:rsidRDefault="00DC1FD1" w:rsidP="000A64FE">
      <w:pPr>
        <w:pStyle w:val="ListParagraph"/>
        <w:ind w:left="709"/>
      </w:pPr>
    </w:p>
    <w:p w14:paraId="48816FA3" w14:textId="28A4AEA9" w:rsidR="00DC1FD1" w:rsidRDefault="00DC1FD1" w:rsidP="000A64FE">
      <w:pPr>
        <w:pStyle w:val="ListParagraph"/>
        <w:ind w:left="709"/>
      </w:pPr>
    </w:p>
    <w:p w14:paraId="50CD5931" w14:textId="26E8F42D" w:rsidR="00DC1FD1" w:rsidRDefault="00DC1FD1" w:rsidP="000A64FE">
      <w:pPr>
        <w:pStyle w:val="ListParagraph"/>
        <w:ind w:left="709"/>
      </w:pPr>
    </w:p>
    <w:p w14:paraId="337434DA" w14:textId="4921C3AE" w:rsidR="00DC1FD1" w:rsidRDefault="00DC1FD1" w:rsidP="000A64FE">
      <w:pPr>
        <w:pStyle w:val="ListParagraph"/>
        <w:ind w:left="709"/>
      </w:pPr>
    </w:p>
    <w:p w14:paraId="540F8745" w14:textId="77777777" w:rsidR="000A64FE" w:rsidRDefault="00DF7F79" w:rsidP="00CE316E">
      <w:pPr>
        <w:pStyle w:val="ListParagraph"/>
        <w:numPr>
          <w:ilvl w:val="0"/>
          <w:numId w:val="52"/>
        </w:numPr>
        <w:ind w:left="709"/>
      </w:pPr>
      <w:r>
        <w:t>Halaman Profile Guru</w:t>
      </w:r>
    </w:p>
    <w:p w14:paraId="76E8F5D2" w14:textId="31569415" w:rsidR="000A64FE" w:rsidRDefault="000A64FE" w:rsidP="000A64FE">
      <w:pPr>
        <w:ind w:left="349" w:firstLine="360"/>
      </w:pPr>
      <w:r>
        <w:t>Halaman ini merupakan halaman yang berisikan beberapa informasi yang terkait dengan data guru</w:t>
      </w:r>
      <w:r w:rsidR="00310122">
        <w:t xml:space="preserve"> yang dilengkapi dengan fitur untuk mengedit data.</w:t>
      </w:r>
      <w:r>
        <w:t xml:space="preserve"> Tampilan halaman profile guru dapat dilihat pada Gambar</w:t>
      </w:r>
    </w:p>
    <w:p w14:paraId="03F25B9F" w14:textId="46AA9191" w:rsidR="00DC1FD1" w:rsidRDefault="002C40D7" w:rsidP="000A64FE">
      <w:pPr>
        <w:pStyle w:val="ListParagraph"/>
        <w:ind w:left="709"/>
      </w:pPr>
      <w:r>
        <w:rPr>
          <w:noProof/>
        </w:rPr>
        <mc:AlternateContent>
          <mc:Choice Requires="wps">
            <w:drawing>
              <wp:anchor distT="0" distB="0" distL="114300" distR="114300" simplePos="0" relativeHeight="251976192" behindDoc="1" locked="0" layoutInCell="1" allowOverlap="1" wp14:anchorId="189F3FB8" wp14:editId="0120B69D">
                <wp:simplePos x="0" y="0"/>
                <wp:positionH relativeFrom="column">
                  <wp:posOffset>462280</wp:posOffset>
                </wp:positionH>
                <wp:positionV relativeFrom="paragraph">
                  <wp:posOffset>2451100</wp:posOffset>
                </wp:positionV>
                <wp:extent cx="4111625" cy="635"/>
                <wp:effectExtent l="0" t="0" r="0" b="0"/>
                <wp:wrapNone/>
                <wp:docPr id="365" name="Text Box 365"/>
                <wp:cNvGraphicFramePr/>
                <a:graphic xmlns:a="http://schemas.openxmlformats.org/drawingml/2006/main">
                  <a:graphicData uri="http://schemas.microsoft.com/office/word/2010/wordprocessingShape">
                    <wps:wsp>
                      <wps:cNvSpPr txBox="1"/>
                      <wps:spPr>
                        <a:xfrm>
                          <a:off x="0" y="0"/>
                          <a:ext cx="4111625" cy="635"/>
                        </a:xfrm>
                        <a:prstGeom prst="rect">
                          <a:avLst/>
                        </a:prstGeom>
                        <a:solidFill>
                          <a:prstClr val="white"/>
                        </a:solidFill>
                        <a:ln>
                          <a:noFill/>
                        </a:ln>
                      </wps:spPr>
                      <wps:txbx>
                        <w:txbxContent>
                          <w:p w14:paraId="2D66C72A" w14:textId="080DF7F8" w:rsidR="001F2641" w:rsidRPr="006466CA" w:rsidRDefault="001F2641"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10</w:t>
                            </w:r>
                            <w:r>
                              <w:fldChar w:fldCharType="end"/>
                            </w:r>
                            <w:r>
                              <w:t xml:space="preserve"> Halaman Profil Guru [Guru BK]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9F3FB8" id="Text Box 365" o:spid="_x0000_s1096" type="#_x0000_t202" style="position:absolute;left:0;text-align:left;margin-left:36.4pt;margin-top:193pt;width:323.75pt;height:.05pt;z-index:-25134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" stroked="f">
                <v:textbox style="mso-fit-shape-to-text:t" inset="0,0,0,0">
                  <w:txbxContent>
                    <w:p w14:paraId="2D66C72A" w14:textId="080DF7F8" w:rsidR="001F2641" w:rsidRPr="006466CA" w:rsidRDefault="001F2641"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10</w:t>
                      </w:r>
                      <w:r>
                        <w:fldChar w:fldCharType="end"/>
                      </w:r>
                      <w:r>
                        <w:t xml:space="preserve"> Halaman Profil Guru [Guru BK]</w:t>
                      </w:r>
                    </w:p>
                  </w:txbxContent>
                </v:textbox>
              </v:shape>
            </w:pict>
          </mc:Fallback>
        </mc:AlternateContent>
      </w:r>
      <w:r>
        <w:rPr>
          <w:noProof/>
        </w:rPr>
        <w:drawing>
          <wp:anchor distT="0" distB="0" distL="114300" distR="114300" simplePos="0" relativeHeight="251974144" behindDoc="1" locked="0" layoutInCell="1" allowOverlap="1" wp14:anchorId="2AC080A0" wp14:editId="2215C6C4">
            <wp:simplePos x="0" y="0"/>
            <wp:positionH relativeFrom="margin">
              <wp:align>center</wp:align>
            </wp:positionH>
            <wp:positionV relativeFrom="paragraph">
              <wp:posOffset>3810</wp:posOffset>
            </wp:positionV>
            <wp:extent cx="4111965" cy="2390400"/>
            <wp:effectExtent l="0" t="0" r="3175" b="0"/>
            <wp:wrapNone/>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4111965"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E423AD1" w14:textId="77777777" w:rsidR="00DC1FD1" w:rsidRDefault="00DC1FD1" w:rsidP="000A64FE">
      <w:pPr>
        <w:pStyle w:val="ListParagraph"/>
        <w:ind w:left="709"/>
      </w:pPr>
    </w:p>
    <w:p w14:paraId="2432E7D8" w14:textId="77777777" w:rsidR="00DC1FD1" w:rsidRDefault="00DC1FD1" w:rsidP="000A64FE">
      <w:pPr>
        <w:pStyle w:val="ListParagraph"/>
        <w:ind w:left="709"/>
      </w:pPr>
    </w:p>
    <w:p w14:paraId="07FCBA89" w14:textId="5E4FCB56" w:rsidR="00DC1FD1" w:rsidRDefault="00DC1FD1" w:rsidP="000A64FE">
      <w:pPr>
        <w:pStyle w:val="ListParagraph"/>
        <w:ind w:left="709"/>
      </w:pPr>
    </w:p>
    <w:p w14:paraId="36388945" w14:textId="7E483CCB" w:rsidR="00DC1FD1" w:rsidRDefault="00DC1FD1" w:rsidP="000A64FE">
      <w:pPr>
        <w:pStyle w:val="ListParagraph"/>
        <w:ind w:left="709"/>
      </w:pPr>
    </w:p>
    <w:p w14:paraId="7C5A3FFA" w14:textId="62CB1C6D" w:rsidR="00DC1FD1" w:rsidRDefault="00DC1FD1" w:rsidP="000A64FE">
      <w:pPr>
        <w:pStyle w:val="ListParagraph"/>
        <w:ind w:left="709"/>
      </w:pPr>
    </w:p>
    <w:p w14:paraId="3D23B8AC" w14:textId="1E7061EC" w:rsidR="00DC1FD1" w:rsidRDefault="00DC1FD1" w:rsidP="000A64FE">
      <w:pPr>
        <w:pStyle w:val="ListParagraph"/>
        <w:ind w:left="709"/>
      </w:pPr>
    </w:p>
    <w:p w14:paraId="5869607E" w14:textId="5DA79FBB" w:rsidR="00DC1FD1" w:rsidRDefault="00DC1FD1" w:rsidP="000A64FE">
      <w:pPr>
        <w:pStyle w:val="ListParagraph"/>
        <w:ind w:left="709"/>
      </w:pPr>
    </w:p>
    <w:p w14:paraId="02A7C099" w14:textId="3C681834" w:rsidR="00DC1FD1" w:rsidRDefault="00DC1FD1" w:rsidP="000A64FE">
      <w:pPr>
        <w:pStyle w:val="ListParagraph"/>
        <w:ind w:left="709"/>
      </w:pPr>
    </w:p>
    <w:p w14:paraId="26DC9265" w14:textId="170BCB76" w:rsidR="000A64FE" w:rsidRDefault="000A64FE" w:rsidP="000A64FE">
      <w:pPr>
        <w:pStyle w:val="ListParagraph"/>
        <w:ind w:left="709"/>
      </w:pPr>
    </w:p>
    <w:p w14:paraId="33FB2A50" w14:textId="298E6EE9" w:rsidR="00AA7D36" w:rsidRDefault="00DF7F79" w:rsidP="00CE316E">
      <w:pPr>
        <w:pStyle w:val="ListParagraph"/>
        <w:numPr>
          <w:ilvl w:val="0"/>
          <w:numId w:val="50"/>
        </w:numPr>
        <w:ind w:left="426"/>
      </w:pPr>
      <w:r>
        <w:t xml:space="preserve">Halaman </w:t>
      </w:r>
      <w:r w:rsidR="00AA7D36">
        <w:t>Kelola Data Walikelas</w:t>
      </w:r>
    </w:p>
    <w:p w14:paraId="0478BE2D" w14:textId="77777777" w:rsidR="00803561" w:rsidRDefault="00AA7D36" w:rsidP="00CE316E">
      <w:pPr>
        <w:pStyle w:val="ListParagraph"/>
        <w:numPr>
          <w:ilvl w:val="0"/>
          <w:numId w:val="53"/>
        </w:numPr>
        <w:ind w:left="709"/>
      </w:pPr>
      <w:r>
        <w:t xml:space="preserve">Halaman </w:t>
      </w:r>
      <w:r w:rsidR="00DF7F79">
        <w:t>Tambah Data Walikelas</w:t>
      </w:r>
    </w:p>
    <w:p w14:paraId="325D6E42" w14:textId="545C3742" w:rsidR="00803561" w:rsidRDefault="00803561" w:rsidP="00803561">
      <w:pPr>
        <w:ind w:left="349" w:firstLine="360"/>
      </w:pPr>
      <w:r>
        <w:t xml:space="preserve">Halaman tambah data walikelas ini </w:t>
      </w:r>
      <w:r w:rsidRPr="009508EB">
        <w:t>merupakan tampilan yang berisikan fitur</w:t>
      </w:r>
      <w:r>
        <w:t xml:space="preserve"> tambah walikelas yang </w:t>
      </w:r>
      <w:r w:rsidRPr="009508EB">
        <w:t xml:space="preserve">digunakan oleh </w:t>
      </w:r>
      <w:r>
        <w:t>admin</w:t>
      </w:r>
      <w:r w:rsidR="00B758BD">
        <w:t xml:space="preserve"> dengan status admin sebagai guru BK</w:t>
      </w:r>
      <w:r>
        <w:t>. Tampilan</w:t>
      </w:r>
      <w:r w:rsidRPr="009508EB">
        <w:t xml:space="preserve"> </w:t>
      </w:r>
      <w:r>
        <w:t xml:space="preserve">halaman tambah data </w:t>
      </w:r>
      <w:r w:rsidR="00E56C0A">
        <w:t>walikelas</w:t>
      </w:r>
      <w:r>
        <w:t xml:space="preserve"> </w:t>
      </w:r>
      <w:r w:rsidRPr="009508EB">
        <w:t>dapat dilihat pada Gamba</w:t>
      </w:r>
      <w:r>
        <w:t>r</w:t>
      </w:r>
      <w:r w:rsidRPr="009508EB">
        <w:t>.</w:t>
      </w:r>
    </w:p>
    <w:p w14:paraId="714D0248" w14:textId="26E173CC" w:rsidR="00803561" w:rsidRDefault="00803561" w:rsidP="00803561">
      <w:pPr>
        <w:pStyle w:val="ListParagraph"/>
        <w:ind w:left="709"/>
      </w:pPr>
    </w:p>
    <w:p w14:paraId="3224217E" w14:textId="37DDA71C" w:rsidR="00DC1FD1" w:rsidRDefault="00DC1FD1" w:rsidP="00803561">
      <w:pPr>
        <w:pStyle w:val="ListParagraph"/>
        <w:ind w:left="709"/>
      </w:pPr>
    </w:p>
    <w:p w14:paraId="4D60AEEB" w14:textId="534B8B29" w:rsidR="00DC1FD1" w:rsidRDefault="002C40D7" w:rsidP="00803561">
      <w:pPr>
        <w:pStyle w:val="ListParagraph"/>
        <w:ind w:left="709"/>
      </w:pPr>
      <w:r>
        <w:rPr>
          <w:noProof/>
        </w:rPr>
        <w:lastRenderedPageBreak/>
        <mc:AlternateContent>
          <mc:Choice Requires="wps">
            <w:drawing>
              <wp:anchor distT="0" distB="0" distL="114300" distR="114300" simplePos="0" relativeHeight="251978240" behindDoc="1" locked="0" layoutInCell="1" allowOverlap="1" wp14:anchorId="14269929" wp14:editId="3FCB823C">
                <wp:simplePos x="0" y="0"/>
                <wp:positionH relativeFrom="column">
                  <wp:posOffset>462280</wp:posOffset>
                </wp:positionH>
                <wp:positionV relativeFrom="paragraph">
                  <wp:posOffset>2445385</wp:posOffset>
                </wp:positionV>
                <wp:extent cx="4109720" cy="635"/>
                <wp:effectExtent l="0" t="0" r="0" b="0"/>
                <wp:wrapNone/>
                <wp:docPr id="366" name="Text Box 366"/>
                <wp:cNvGraphicFramePr/>
                <a:graphic xmlns:a="http://schemas.openxmlformats.org/drawingml/2006/main">
                  <a:graphicData uri="http://schemas.microsoft.com/office/word/2010/wordprocessingShape">
                    <wps:wsp>
                      <wps:cNvSpPr txBox="1"/>
                      <wps:spPr>
                        <a:xfrm>
                          <a:off x="0" y="0"/>
                          <a:ext cx="4109720" cy="635"/>
                        </a:xfrm>
                        <a:prstGeom prst="rect">
                          <a:avLst/>
                        </a:prstGeom>
                        <a:solidFill>
                          <a:prstClr val="white"/>
                        </a:solidFill>
                        <a:ln>
                          <a:noFill/>
                        </a:ln>
                      </wps:spPr>
                      <wps:txbx>
                        <w:txbxContent>
                          <w:p w14:paraId="1C4AD4AC" w14:textId="24C1F240" w:rsidR="001F2641" w:rsidRPr="00B70D99" w:rsidRDefault="001F2641"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11</w:t>
                            </w:r>
                            <w:r>
                              <w:fldChar w:fldCharType="end"/>
                            </w:r>
                            <w:r>
                              <w:t xml:space="preserve"> Halaman Tambah Walikelas [Guru BK]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269929" id="Text Box 366" o:spid="_x0000_s1097" type="#_x0000_t202" style="position:absolute;left:0;text-align:left;margin-left:36.4pt;margin-top:192.55pt;width:323.6pt;height:.05pt;z-index:-25133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" stroked="f">
                <v:textbox style="mso-fit-shape-to-text:t" inset="0,0,0,0">
                  <w:txbxContent>
                    <w:p w14:paraId="1C4AD4AC" w14:textId="24C1F240" w:rsidR="001F2641" w:rsidRPr="00B70D99" w:rsidRDefault="001F2641"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11</w:t>
                      </w:r>
                      <w:r>
                        <w:fldChar w:fldCharType="end"/>
                      </w:r>
                      <w:r>
                        <w:t xml:space="preserve"> Halaman Tambah Walikelas [Guru BK]</w:t>
                      </w:r>
                    </w:p>
                  </w:txbxContent>
                </v:textbox>
              </v:shape>
            </w:pict>
          </mc:Fallback>
        </mc:AlternateContent>
      </w:r>
      <w:r w:rsidR="00DC2EBA">
        <w:rPr>
          <w:noProof/>
        </w:rPr>
        <w:drawing>
          <wp:anchor distT="0" distB="0" distL="114300" distR="114300" simplePos="0" relativeHeight="251937280" behindDoc="1" locked="0" layoutInCell="1" allowOverlap="1" wp14:anchorId="56F46E06" wp14:editId="228E3EEC">
            <wp:simplePos x="0" y="0"/>
            <wp:positionH relativeFrom="margin">
              <wp:align>center</wp:align>
            </wp:positionH>
            <wp:positionV relativeFrom="paragraph">
              <wp:posOffset>-1905</wp:posOffset>
            </wp:positionV>
            <wp:extent cx="4110183" cy="2390400"/>
            <wp:effectExtent l="0" t="0" r="5080" b="0"/>
            <wp:wrapNone/>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4110183"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6619589" w14:textId="77777777" w:rsidR="00DC1FD1" w:rsidRDefault="00DC1FD1" w:rsidP="00803561">
      <w:pPr>
        <w:pStyle w:val="ListParagraph"/>
        <w:ind w:left="709"/>
      </w:pPr>
    </w:p>
    <w:p w14:paraId="74B7C16E" w14:textId="48849C29" w:rsidR="00DC1FD1" w:rsidRDefault="00DC1FD1" w:rsidP="00DC1FD1">
      <w:pPr>
        <w:pStyle w:val="ListParagraph"/>
        <w:ind w:left="709"/>
      </w:pPr>
    </w:p>
    <w:p w14:paraId="2267ACD5" w14:textId="7E5E3C58" w:rsidR="00DC1FD1" w:rsidRDefault="00DC1FD1" w:rsidP="00DC1FD1">
      <w:pPr>
        <w:pStyle w:val="ListParagraph"/>
        <w:ind w:left="709"/>
      </w:pPr>
    </w:p>
    <w:p w14:paraId="003DFB6D" w14:textId="64E33706" w:rsidR="00DC1FD1" w:rsidRDefault="00DC1FD1" w:rsidP="00DC1FD1">
      <w:pPr>
        <w:pStyle w:val="ListParagraph"/>
        <w:ind w:left="709"/>
      </w:pPr>
    </w:p>
    <w:p w14:paraId="7BC2C462" w14:textId="79F4DEB5" w:rsidR="00DC1FD1" w:rsidRDefault="00DC1FD1" w:rsidP="00DC1FD1">
      <w:pPr>
        <w:pStyle w:val="ListParagraph"/>
        <w:ind w:left="709"/>
      </w:pPr>
    </w:p>
    <w:p w14:paraId="4210B061" w14:textId="154B3F00" w:rsidR="00DC1FD1" w:rsidRDefault="00DC1FD1" w:rsidP="00DC1FD1">
      <w:pPr>
        <w:pStyle w:val="ListParagraph"/>
        <w:ind w:left="709"/>
      </w:pPr>
    </w:p>
    <w:p w14:paraId="02BC9A9A" w14:textId="1883B0E2" w:rsidR="00DC1FD1" w:rsidRDefault="00DC1FD1" w:rsidP="00DC1FD1">
      <w:pPr>
        <w:pStyle w:val="ListParagraph"/>
        <w:ind w:left="709"/>
      </w:pPr>
    </w:p>
    <w:p w14:paraId="0F2584A8" w14:textId="2D5ECE24" w:rsidR="00DC1FD1" w:rsidRDefault="00DC1FD1" w:rsidP="00DC1FD1">
      <w:pPr>
        <w:pStyle w:val="ListParagraph"/>
        <w:ind w:left="709"/>
      </w:pPr>
    </w:p>
    <w:p w14:paraId="2916FBE5" w14:textId="71CA383C" w:rsidR="00DC1FD1" w:rsidRDefault="00DC1FD1" w:rsidP="00DC1FD1">
      <w:pPr>
        <w:pStyle w:val="ListParagraph"/>
        <w:ind w:left="709"/>
      </w:pPr>
    </w:p>
    <w:p w14:paraId="3E998500" w14:textId="267F1790" w:rsidR="000A64FE" w:rsidRDefault="00DF7F79" w:rsidP="00CE316E">
      <w:pPr>
        <w:pStyle w:val="ListParagraph"/>
        <w:numPr>
          <w:ilvl w:val="0"/>
          <w:numId w:val="53"/>
        </w:numPr>
        <w:ind w:left="709"/>
      </w:pPr>
      <w:r>
        <w:t>Halaman Data Walikelas</w:t>
      </w:r>
    </w:p>
    <w:p w14:paraId="4CD85555" w14:textId="19BDF42B" w:rsidR="000A64FE" w:rsidRDefault="000A64FE" w:rsidP="000A64FE">
      <w:pPr>
        <w:ind w:left="349" w:firstLine="360"/>
      </w:pPr>
      <w:r>
        <w:t>Halaman ini merupakan tampilan yang berisikan seluruh data walikelas yang dilengkapi dengan beberapa fitur tambahan seperti hapus data</w:t>
      </w:r>
      <w:r w:rsidR="00B758BD">
        <w:t>, tambah data</w:t>
      </w:r>
      <w:r>
        <w:t xml:space="preserve"> dan lihat profile walikelas. Tampilan halaman data walikelas dapat dilihat pada Gambar </w:t>
      </w:r>
    </w:p>
    <w:p w14:paraId="6940819B" w14:textId="2F05B0F3" w:rsidR="003C4EAE" w:rsidRDefault="002C40D7" w:rsidP="000A64FE">
      <w:pPr>
        <w:ind w:left="349"/>
      </w:pPr>
      <w:r>
        <w:rPr>
          <w:noProof/>
        </w:rPr>
        <mc:AlternateContent>
          <mc:Choice Requires="wps">
            <w:drawing>
              <wp:anchor distT="0" distB="0" distL="114300" distR="114300" simplePos="0" relativeHeight="251980288" behindDoc="1" locked="0" layoutInCell="1" allowOverlap="1" wp14:anchorId="08621D0B" wp14:editId="64B5CF8A">
                <wp:simplePos x="0" y="0"/>
                <wp:positionH relativeFrom="column">
                  <wp:posOffset>462280</wp:posOffset>
                </wp:positionH>
                <wp:positionV relativeFrom="paragraph">
                  <wp:posOffset>2456815</wp:posOffset>
                </wp:positionV>
                <wp:extent cx="4114165" cy="635"/>
                <wp:effectExtent l="0" t="0" r="0" b="0"/>
                <wp:wrapNone/>
                <wp:docPr id="367" name="Text Box 367"/>
                <wp:cNvGraphicFramePr/>
                <a:graphic xmlns:a="http://schemas.openxmlformats.org/drawingml/2006/main">
                  <a:graphicData uri="http://schemas.microsoft.com/office/word/2010/wordprocessingShape">
                    <wps:wsp>
                      <wps:cNvSpPr txBox="1"/>
                      <wps:spPr>
                        <a:xfrm>
                          <a:off x="0" y="0"/>
                          <a:ext cx="4114165" cy="635"/>
                        </a:xfrm>
                        <a:prstGeom prst="rect">
                          <a:avLst/>
                        </a:prstGeom>
                        <a:solidFill>
                          <a:prstClr val="white"/>
                        </a:solidFill>
                        <a:ln>
                          <a:noFill/>
                        </a:ln>
                      </wps:spPr>
                      <wps:txbx>
                        <w:txbxContent>
                          <w:p w14:paraId="50EA0550" w14:textId="30D1A6C6" w:rsidR="001F2641" w:rsidRPr="00D94113" w:rsidRDefault="001F2641"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12</w:t>
                            </w:r>
                            <w:r>
                              <w:fldChar w:fldCharType="end"/>
                            </w:r>
                            <w:r>
                              <w:t xml:space="preserve"> Halaman Data Walikelas </w:t>
                            </w:r>
                            <w:r w:rsidRPr="006A339C">
                              <w:t>[Guru BK]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621D0B" id="Text Box 367" o:spid="_x0000_s1098" type="#_x0000_t202" style="position:absolute;left:0;text-align:left;margin-left:36.4pt;margin-top:193.45pt;width:323.95pt;height:.05pt;z-index:-25133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" stroked="f">
                <v:textbox style="mso-fit-shape-to-text:t" inset="0,0,0,0">
                  <w:txbxContent>
                    <w:p w14:paraId="50EA0550" w14:textId="30D1A6C6" w:rsidR="001F2641" w:rsidRPr="00D94113" w:rsidRDefault="001F2641"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12</w:t>
                      </w:r>
                      <w:r>
                        <w:fldChar w:fldCharType="end"/>
                      </w:r>
                      <w:r>
                        <w:t xml:space="preserve"> Halaman Data Walikelas </w:t>
                      </w:r>
                      <w:r w:rsidRPr="006A339C">
                        <w:t>[Guru BK]</w:t>
                      </w:r>
                    </w:p>
                  </w:txbxContent>
                </v:textbox>
              </v:shape>
            </w:pict>
          </mc:Fallback>
        </mc:AlternateContent>
      </w:r>
      <w:r w:rsidR="003C4EAE">
        <w:rPr>
          <w:noProof/>
        </w:rPr>
        <w:drawing>
          <wp:anchor distT="0" distB="0" distL="114300" distR="114300" simplePos="0" relativeHeight="251915776" behindDoc="1" locked="0" layoutInCell="1" allowOverlap="1" wp14:anchorId="1E2577DB" wp14:editId="3ADBA25D">
            <wp:simplePos x="0" y="0"/>
            <wp:positionH relativeFrom="margin">
              <wp:align>center</wp:align>
            </wp:positionH>
            <wp:positionV relativeFrom="paragraph">
              <wp:posOffset>9525</wp:posOffset>
            </wp:positionV>
            <wp:extent cx="4114640" cy="2390400"/>
            <wp:effectExtent l="0" t="0" r="635" b="0"/>
            <wp:wrapNone/>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4114640"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A1E0A61" w14:textId="3D584157" w:rsidR="003C4EAE" w:rsidRDefault="003C4EAE" w:rsidP="000A64FE">
      <w:pPr>
        <w:ind w:left="349"/>
      </w:pPr>
    </w:p>
    <w:p w14:paraId="40CA49B4" w14:textId="4D6067CD" w:rsidR="000A64FE" w:rsidRDefault="000A64FE" w:rsidP="000A64FE">
      <w:pPr>
        <w:ind w:left="349"/>
      </w:pPr>
    </w:p>
    <w:p w14:paraId="067AF36D" w14:textId="35D948CE" w:rsidR="003C4EAE" w:rsidRDefault="003C4EAE" w:rsidP="000A64FE">
      <w:pPr>
        <w:ind w:left="349"/>
      </w:pPr>
    </w:p>
    <w:p w14:paraId="6BCAE71E" w14:textId="62115365" w:rsidR="003C4EAE" w:rsidRDefault="003C4EAE" w:rsidP="000A64FE">
      <w:pPr>
        <w:ind w:left="349"/>
      </w:pPr>
    </w:p>
    <w:p w14:paraId="4DB9404D" w14:textId="56E4B86A" w:rsidR="003C4EAE" w:rsidRDefault="003C4EAE" w:rsidP="000A64FE">
      <w:pPr>
        <w:ind w:left="349"/>
      </w:pPr>
    </w:p>
    <w:p w14:paraId="1F83B0AC" w14:textId="1A1D7B1F" w:rsidR="003C4EAE" w:rsidRDefault="003C4EAE" w:rsidP="000A64FE">
      <w:pPr>
        <w:ind w:left="349"/>
      </w:pPr>
    </w:p>
    <w:p w14:paraId="7809166C" w14:textId="0FAE15FD" w:rsidR="003C4EAE" w:rsidRDefault="003C4EAE" w:rsidP="000A64FE">
      <w:pPr>
        <w:ind w:left="349"/>
      </w:pPr>
    </w:p>
    <w:p w14:paraId="248E3BFD" w14:textId="7FA031C6" w:rsidR="003C4EAE" w:rsidRDefault="003C4EAE" w:rsidP="000A64FE">
      <w:pPr>
        <w:ind w:left="349"/>
      </w:pPr>
    </w:p>
    <w:p w14:paraId="3FA2631A" w14:textId="77777777" w:rsidR="003C4EAE" w:rsidRDefault="003C4EAE" w:rsidP="000A64FE">
      <w:pPr>
        <w:ind w:left="349"/>
      </w:pPr>
    </w:p>
    <w:p w14:paraId="66600C06" w14:textId="77777777" w:rsidR="000A64FE" w:rsidRDefault="00DF7F79" w:rsidP="00CE316E">
      <w:pPr>
        <w:pStyle w:val="ListParagraph"/>
        <w:numPr>
          <w:ilvl w:val="0"/>
          <w:numId w:val="53"/>
        </w:numPr>
        <w:ind w:left="709"/>
      </w:pPr>
      <w:r>
        <w:t>Halaman Profile Walikelas</w:t>
      </w:r>
    </w:p>
    <w:p w14:paraId="7A219176" w14:textId="7DB9BD26" w:rsidR="000A64FE" w:rsidRDefault="000A64FE" w:rsidP="000A64FE">
      <w:pPr>
        <w:pStyle w:val="ListParagraph"/>
        <w:ind w:left="349" w:firstLine="360"/>
      </w:pPr>
      <w:r>
        <w:t xml:space="preserve">Halaman ini merupakan halaman yang berisikan beberapa informasi yang terkait dengan data </w:t>
      </w:r>
      <w:r w:rsidR="00310122">
        <w:t>walikelas yang dilengkapi dengan fitur untuk mengedit data</w:t>
      </w:r>
      <w:r>
        <w:t xml:space="preserve">. Tampilan halaman profile </w:t>
      </w:r>
      <w:r w:rsidR="00310122">
        <w:t>walikelas</w:t>
      </w:r>
      <w:r>
        <w:t xml:space="preserve"> dapat dilihat pada Gambar</w:t>
      </w:r>
    </w:p>
    <w:p w14:paraId="3997397B" w14:textId="6EAA5673" w:rsidR="000A64FE" w:rsidRDefault="000A64FE" w:rsidP="000A64FE">
      <w:pPr>
        <w:ind w:left="349"/>
      </w:pPr>
    </w:p>
    <w:p w14:paraId="17C36467" w14:textId="77777777" w:rsidR="00DC2EBA" w:rsidRDefault="00DC2EBA" w:rsidP="000A64FE">
      <w:pPr>
        <w:ind w:left="349"/>
      </w:pPr>
    </w:p>
    <w:p w14:paraId="3E8ADB2D" w14:textId="39368257" w:rsidR="003C4EAE" w:rsidRDefault="002C40D7" w:rsidP="000A64FE">
      <w:pPr>
        <w:ind w:left="349"/>
      </w:pPr>
      <w:r>
        <w:rPr>
          <w:noProof/>
        </w:rPr>
        <w:lastRenderedPageBreak/>
        <mc:AlternateContent>
          <mc:Choice Requires="wps">
            <w:drawing>
              <wp:anchor distT="0" distB="0" distL="114300" distR="114300" simplePos="0" relativeHeight="251982336" behindDoc="1" locked="0" layoutInCell="1" allowOverlap="1" wp14:anchorId="7B332310" wp14:editId="3C909934">
                <wp:simplePos x="0" y="0"/>
                <wp:positionH relativeFrom="column">
                  <wp:posOffset>467995</wp:posOffset>
                </wp:positionH>
                <wp:positionV relativeFrom="paragraph">
                  <wp:posOffset>2446020</wp:posOffset>
                </wp:positionV>
                <wp:extent cx="4103370" cy="635"/>
                <wp:effectExtent l="0" t="0" r="0" b="0"/>
                <wp:wrapNone/>
                <wp:docPr id="368" name="Text Box 368"/>
                <wp:cNvGraphicFramePr/>
                <a:graphic xmlns:a="http://schemas.openxmlformats.org/drawingml/2006/main">
                  <a:graphicData uri="http://schemas.microsoft.com/office/word/2010/wordprocessingShape">
                    <wps:wsp>
                      <wps:cNvSpPr txBox="1"/>
                      <wps:spPr>
                        <a:xfrm>
                          <a:off x="0" y="0"/>
                          <a:ext cx="4103370" cy="635"/>
                        </a:xfrm>
                        <a:prstGeom prst="rect">
                          <a:avLst/>
                        </a:prstGeom>
                        <a:solidFill>
                          <a:prstClr val="white"/>
                        </a:solidFill>
                        <a:ln>
                          <a:noFill/>
                        </a:ln>
                      </wps:spPr>
                      <wps:txbx>
                        <w:txbxContent>
                          <w:p w14:paraId="7CF3E089" w14:textId="4C3CF2B9" w:rsidR="001F2641" w:rsidRPr="006C32BE" w:rsidRDefault="001F2641"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13</w:t>
                            </w:r>
                            <w:r>
                              <w:fldChar w:fldCharType="end"/>
                            </w:r>
                            <w:r>
                              <w:t xml:space="preserve"> Halaman Profile Walikelas </w:t>
                            </w:r>
                            <w:r w:rsidRPr="00E3250E">
                              <w:t>[Guru BK]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332310" id="Text Box 368" o:spid="_x0000_s1099" type="#_x0000_t202" style="position:absolute;left:0;text-align:left;margin-left:36.85pt;margin-top:192.6pt;width:323.1pt;height:.05pt;z-index:-251334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" stroked="f">
                <v:textbox style="mso-fit-shape-to-text:t" inset="0,0,0,0">
                  <w:txbxContent>
                    <w:p w14:paraId="7CF3E089" w14:textId="4C3CF2B9" w:rsidR="001F2641" w:rsidRPr="006C32BE" w:rsidRDefault="001F2641"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13</w:t>
                      </w:r>
                      <w:r>
                        <w:fldChar w:fldCharType="end"/>
                      </w:r>
                      <w:r>
                        <w:t xml:space="preserve"> Halaman Profile Walikelas </w:t>
                      </w:r>
                      <w:r w:rsidRPr="00E3250E">
                        <w:t>[Guru BK]</w:t>
                      </w:r>
                    </w:p>
                  </w:txbxContent>
                </v:textbox>
              </v:shape>
            </w:pict>
          </mc:Fallback>
        </mc:AlternateContent>
      </w:r>
      <w:r w:rsidR="00DC2EBA">
        <w:rPr>
          <w:noProof/>
        </w:rPr>
        <w:drawing>
          <wp:anchor distT="0" distB="0" distL="114300" distR="114300" simplePos="0" relativeHeight="251933184" behindDoc="1" locked="0" layoutInCell="1" allowOverlap="1" wp14:anchorId="29700F35" wp14:editId="677A621B">
            <wp:simplePos x="0" y="0"/>
            <wp:positionH relativeFrom="margin">
              <wp:align>center</wp:align>
            </wp:positionH>
            <wp:positionV relativeFrom="paragraph">
              <wp:posOffset>-1821</wp:posOffset>
            </wp:positionV>
            <wp:extent cx="4103960" cy="2390400"/>
            <wp:effectExtent l="0" t="0" r="0" b="0"/>
            <wp:wrapNone/>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4103960"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FC78CFA" w14:textId="25784444" w:rsidR="003C4EAE" w:rsidRDefault="003C4EAE" w:rsidP="003C4EAE">
      <w:pPr>
        <w:pStyle w:val="ListParagraph"/>
        <w:ind w:left="709"/>
      </w:pPr>
    </w:p>
    <w:p w14:paraId="11DF987B" w14:textId="406E650A" w:rsidR="003C4EAE" w:rsidRDefault="003C4EAE" w:rsidP="003C4EAE">
      <w:pPr>
        <w:pStyle w:val="ListParagraph"/>
        <w:ind w:left="709"/>
      </w:pPr>
    </w:p>
    <w:p w14:paraId="1B28A68E" w14:textId="345284B7" w:rsidR="003C4EAE" w:rsidRDefault="003C4EAE" w:rsidP="003C4EAE">
      <w:pPr>
        <w:pStyle w:val="ListParagraph"/>
        <w:ind w:left="709"/>
      </w:pPr>
    </w:p>
    <w:p w14:paraId="355D6BBB" w14:textId="26ACDE8A" w:rsidR="003C4EAE" w:rsidRDefault="003C4EAE" w:rsidP="003C4EAE">
      <w:pPr>
        <w:pStyle w:val="ListParagraph"/>
        <w:ind w:left="709"/>
      </w:pPr>
    </w:p>
    <w:p w14:paraId="3A8750DC" w14:textId="0477BEA3" w:rsidR="003C4EAE" w:rsidRDefault="003C4EAE" w:rsidP="003C4EAE">
      <w:pPr>
        <w:pStyle w:val="ListParagraph"/>
        <w:ind w:left="709"/>
      </w:pPr>
    </w:p>
    <w:p w14:paraId="4EBBCEB2" w14:textId="7B507EF6" w:rsidR="003C4EAE" w:rsidRDefault="003C4EAE" w:rsidP="003C4EAE">
      <w:pPr>
        <w:pStyle w:val="ListParagraph"/>
        <w:ind w:left="709"/>
      </w:pPr>
    </w:p>
    <w:p w14:paraId="0403EED8" w14:textId="654D215D" w:rsidR="003C4EAE" w:rsidRDefault="003C4EAE" w:rsidP="003C4EAE">
      <w:pPr>
        <w:pStyle w:val="ListParagraph"/>
        <w:ind w:left="709"/>
      </w:pPr>
    </w:p>
    <w:p w14:paraId="4CD64A15" w14:textId="5A5DDBEF" w:rsidR="003C4EAE" w:rsidRDefault="003C4EAE" w:rsidP="003C4EAE">
      <w:pPr>
        <w:pStyle w:val="ListParagraph"/>
        <w:ind w:left="709"/>
      </w:pPr>
    </w:p>
    <w:p w14:paraId="105F769C" w14:textId="77777777" w:rsidR="003C4EAE" w:rsidRDefault="003C4EAE" w:rsidP="003C4EAE">
      <w:pPr>
        <w:pStyle w:val="ListParagraph"/>
        <w:ind w:left="709"/>
      </w:pPr>
    </w:p>
    <w:p w14:paraId="5C6B45AE" w14:textId="1DFDA9B8" w:rsidR="00DF7F79" w:rsidRDefault="00DF7F79" w:rsidP="00CE316E">
      <w:pPr>
        <w:pStyle w:val="ListParagraph"/>
        <w:numPr>
          <w:ilvl w:val="0"/>
          <w:numId w:val="53"/>
        </w:numPr>
        <w:ind w:left="709"/>
      </w:pPr>
      <w:r>
        <w:t xml:space="preserve">Halaman </w:t>
      </w:r>
      <w:r w:rsidR="000168D6">
        <w:t>Daftar Anggota Siswa</w:t>
      </w:r>
    </w:p>
    <w:p w14:paraId="12C3822D" w14:textId="07A1DFF2" w:rsidR="00311A00" w:rsidRDefault="00311A00" w:rsidP="00EA62A7">
      <w:pPr>
        <w:ind w:left="349" w:firstLine="360"/>
      </w:pPr>
      <w:r>
        <w:t xml:space="preserve">Halaman ini merupakan halaman yang berisikan </w:t>
      </w:r>
      <w:r w:rsidR="00EA62A7">
        <w:t>nama</w:t>
      </w:r>
      <w:r>
        <w:t xml:space="preserve"> atau data siswa yang memiliki nama walikelas yang sama. </w:t>
      </w:r>
      <w:r w:rsidR="00EA62A7">
        <w:t xml:space="preserve">Pada halaman ini dilengkapi dengan informasi dalam bentuk </w:t>
      </w:r>
      <w:r w:rsidR="00EA62A7" w:rsidRPr="00EA62A7">
        <w:rPr>
          <w:i/>
          <w:iCs/>
        </w:rPr>
        <w:t xml:space="preserve">pie chart </w:t>
      </w:r>
      <w:r w:rsidR="00EA62A7">
        <w:t>guna untuk melihat riwayat absen siswa. Tampilan halaman ini dapat dilihat pada Gambar</w:t>
      </w:r>
    </w:p>
    <w:p w14:paraId="55E8349F" w14:textId="30F43FCA" w:rsidR="00B26A76" w:rsidRDefault="002C40D7" w:rsidP="00EA62A7">
      <w:pPr>
        <w:ind w:left="349" w:firstLine="360"/>
      </w:pPr>
      <w:r>
        <w:rPr>
          <w:noProof/>
        </w:rPr>
        <mc:AlternateContent>
          <mc:Choice Requires="wps">
            <w:drawing>
              <wp:anchor distT="0" distB="0" distL="114300" distR="114300" simplePos="0" relativeHeight="251984384" behindDoc="1" locked="0" layoutInCell="1" allowOverlap="1" wp14:anchorId="253FE41A" wp14:editId="1D88DC0D">
                <wp:simplePos x="0" y="0"/>
                <wp:positionH relativeFrom="column">
                  <wp:posOffset>467995</wp:posOffset>
                </wp:positionH>
                <wp:positionV relativeFrom="paragraph">
                  <wp:posOffset>2446655</wp:posOffset>
                </wp:positionV>
                <wp:extent cx="4103370" cy="635"/>
                <wp:effectExtent l="0" t="0" r="0" b="0"/>
                <wp:wrapNone/>
                <wp:docPr id="369" name="Text Box 369"/>
                <wp:cNvGraphicFramePr/>
                <a:graphic xmlns:a="http://schemas.openxmlformats.org/drawingml/2006/main">
                  <a:graphicData uri="http://schemas.microsoft.com/office/word/2010/wordprocessingShape">
                    <wps:wsp>
                      <wps:cNvSpPr txBox="1"/>
                      <wps:spPr>
                        <a:xfrm>
                          <a:off x="0" y="0"/>
                          <a:ext cx="4103370" cy="635"/>
                        </a:xfrm>
                        <a:prstGeom prst="rect">
                          <a:avLst/>
                        </a:prstGeom>
                        <a:solidFill>
                          <a:prstClr val="white"/>
                        </a:solidFill>
                        <a:ln>
                          <a:noFill/>
                        </a:ln>
                      </wps:spPr>
                      <wps:txbx>
                        <w:txbxContent>
                          <w:p w14:paraId="54A1CB85" w14:textId="62A2A52A" w:rsidR="001F2641" w:rsidRPr="00FA4E97" w:rsidRDefault="001F2641"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14</w:t>
                            </w:r>
                            <w:r>
                              <w:fldChar w:fldCharType="end"/>
                            </w:r>
                            <w:r>
                              <w:t xml:space="preserve"> Halaman Daftar Anggota Siswa </w:t>
                            </w:r>
                            <w:r w:rsidRPr="008047C2">
                              <w:t>[Guru BK]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3FE41A" id="Text Box 369" o:spid="_x0000_s1100" type="#_x0000_t202" style="position:absolute;left:0;text-align:left;margin-left:36.85pt;margin-top:192.65pt;width:323.1pt;height:.05pt;z-index:-251332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" stroked="f">
                <v:textbox style="mso-fit-shape-to-text:t" inset="0,0,0,0">
                  <w:txbxContent>
                    <w:p w14:paraId="54A1CB85" w14:textId="62A2A52A" w:rsidR="001F2641" w:rsidRPr="00FA4E97" w:rsidRDefault="001F2641"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14</w:t>
                      </w:r>
                      <w:r>
                        <w:fldChar w:fldCharType="end"/>
                      </w:r>
                      <w:r>
                        <w:t xml:space="preserve"> Halaman Daftar Anggota Siswa </w:t>
                      </w:r>
                      <w:r w:rsidRPr="008047C2">
                        <w:t>[Guru BK]</w:t>
                      </w:r>
                    </w:p>
                  </w:txbxContent>
                </v:textbox>
              </v:shape>
            </w:pict>
          </mc:Fallback>
        </mc:AlternateContent>
      </w:r>
      <w:r w:rsidR="00DC2EBA">
        <w:rPr>
          <w:noProof/>
        </w:rPr>
        <w:drawing>
          <wp:anchor distT="0" distB="0" distL="114300" distR="114300" simplePos="0" relativeHeight="251932160" behindDoc="1" locked="0" layoutInCell="1" allowOverlap="1" wp14:anchorId="665153F4" wp14:editId="14B487D0">
            <wp:simplePos x="0" y="0"/>
            <wp:positionH relativeFrom="margin">
              <wp:align>center</wp:align>
            </wp:positionH>
            <wp:positionV relativeFrom="paragraph">
              <wp:posOffset>-1186</wp:posOffset>
            </wp:positionV>
            <wp:extent cx="4103960" cy="2390400"/>
            <wp:effectExtent l="0" t="0" r="0" b="0"/>
            <wp:wrapNone/>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4103960"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8C4BA19" w14:textId="77777777" w:rsidR="00B26A76" w:rsidRDefault="00B26A76" w:rsidP="00EA62A7">
      <w:pPr>
        <w:ind w:left="349" w:firstLine="360"/>
      </w:pPr>
    </w:p>
    <w:p w14:paraId="1804852C" w14:textId="77777777" w:rsidR="00B26A76" w:rsidRDefault="00B26A76" w:rsidP="00EA62A7">
      <w:pPr>
        <w:ind w:left="349" w:firstLine="360"/>
      </w:pPr>
    </w:p>
    <w:p w14:paraId="39F1F8B2" w14:textId="77777777" w:rsidR="00B26A76" w:rsidRDefault="00B26A76" w:rsidP="00EA62A7">
      <w:pPr>
        <w:ind w:left="349" w:firstLine="360"/>
      </w:pPr>
    </w:p>
    <w:p w14:paraId="01F21250" w14:textId="77777777" w:rsidR="00B26A76" w:rsidRDefault="00B26A76" w:rsidP="00EA62A7">
      <w:pPr>
        <w:ind w:left="349" w:firstLine="360"/>
      </w:pPr>
    </w:p>
    <w:p w14:paraId="49E12E51" w14:textId="77777777" w:rsidR="00B26A76" w:rsidRDefault="00B26A76" w:rsidP="00EA62A7">
      <w:pPr>
        <w:ind w:left="349" w:firstLine="360"/>
      </w:pPr>
    </w:p>
    <w:p w14:paraId="39B01E11" w14:textId="348C1E90" w:rsidR="00B26A76" w:rsidRDefault="00B26A76" w:rsidP="00EA62A7">
      <w:pPr>
        <w:ind w:left="349" w:firstLine="360"/>
      </w:pPr>
    </w:p>
    <w:p w14:paraId="630D6E93" w14:textId="18ED161D" w:rsidR="00B26A76" w:rsidRDefault="00B26A76" w:rsidP="00EA62A7">
      <w:pPr>
        <w:ind w:left="349" w:firstLine="360"/>
      </w:pPr>
    </w:p>
    <w:p w14:paraId="5A7615B3" w14:textId="7F2B5295" w:rsidR="00B26A76" w:rsidRDefault="00B26A76" w:rsidP="00EA62A7">
      <w:pPr>
        <w:ind w:left="349" w:firstLine="360"/>
      </w:pPr>
    </w:p>
    <w:p w14:paraId="3C0C272C" w14:textId="77777777" w:rsidR="00B26A76" w:rsidRPr="00EA62A7" w:rsidRDefault="00B26A76" w:rsidP="00EA62A7">
      <w:pPr>
        <w:ind w:left="349" w:firstLine="360"/>
      </w:pPr>
    </w:p>
    <w:p w14:paraId="04AB4AD1" w14:textId="416070FD" w:rsidR="00AA7D36" w:rsidRDefault="00AA7D36" w:rsidP="00CE316E">
      <w:pPr>
        <w:pStyle w:val="ListParagraph"/>
        <w:numPr>
          <w:ilvl w:val="0"/>
          <w:numId w:val="50"/>
        </w:numPr>
        <w:ind w:left="426"/>
      </w:pPr>
      <w:r>
        <w:t>Halaman Kelola Data Kelas</w:t>
      </w:r>
    </w:p>
    <w:p w14:paraId="19CAA6D1" w14:textId="15C8DF7C" w:rsidR="00E56C0A" w:rsidRDefault="00DF7F79" w:rsidP="00CE316E">
      <w:pPr>
        <w:pStyle w:val="ListParagraph"/>
        <w:numPr>
          <w:ilvl w:val="0"/>
          <w:numId w:val="54"/>
        </w:numPr>
        <w:ind w:left="709"/>
      </w:pPr>
      <w:r>
        <w:t>Halaman Tambah Data Kelas</w:t>
      </w:r>
    </w:p>
    <w:p w14:paraId="5BB085AD" w14:textId="126468EB" w:rsidR="00E56C0A" w:rsidRDefault="00E56C0A" w:rsidP="00E56C0A">
      <w:pPr>
        <w:ind w:left="349" w:firstLine="360"/>
      </w:pPr>
      <w:r>
        <w:t xml:space="preserve">Halaman tambah data kelas ini </w:t>
      </w:r>
      <w:r w:rsidRPr="009508EB">
        <w:t>merupakan tampilan yang berisikan fitur</w:t>
      </w:r>
      <w:r>
        <w:t xml:space="preserve"> tambah kelas yang </w:t>
      </w:r>
      <w:r w:rsidRPr="009508EB">
        <w:t xml:space="preserve">digunakan oleh </w:t>
      </w:r>
      <w:r>
        <w:t>admin</w:t>
      </w:r>
      <w:r w:rsidR="00B758BD">
        <w:t xml:space="preserve"> dengan status sebagai guru BK</w:t>
      </w:r>
      <w:r>
        <w:t>. Tampilan</w:t>
      </w:r>
      <w:r w:rsidRPr="009508EB">
        <w:t xml:space="preserve"> </w:t>
      </w:r>
      <w:r>
        <w:t xml:space="preserve">halaman tambah data kelas </w:t>
      </w:r>
      <w:r w:rsidRPr="009508EB">
        <w:t>dapat dilihat pada Gamba</w:t>
      </w:r>
      <w:r>
        <w:t>r</w:t>
      </w:r>
      <w:r w:rsidRPr="009508EB">
        <w:t>.</w:t>
      </w:r>
    </w:p>
    <w:p w14:paraId="0C9FCD96" w14:textId="77777777" w:rsidR="00B26A76" w:rsidRDefault="00B26A76" w:rsidP="00E56C0A">
      <w:pPr>
        <w:ind w:left="349" w:firstLine="360"/>
      </w:pPr>
    </w:p>
    <w:p w14:paraId="6521C5DC" w14:textId="51971B57" w:rsidR="00E56C0A" w:rsidRDefault="002C40D7" w:rsidP="00E56C0A">
      <w:pPr>
        <w:pStyle w:val="ListParagraph"/>
        <w:ind w:left="709"/>
      </w:pPr>
      <w:r>
        <w:rPr>
          <w:noProof/>
        </w:rPr>
        <w:lastRenderedPageBreak/>
        <mc:AlternateContent>
          <mc:Choice Requires="wps">
            <w:drawing>
              <wp:anchor distT="0" distB="0" distL="114300" distR="114300" simplePos="0" relativeHeight="251986432" behindDoc="1" locked="0" layoutInCell="1" allowOverlap="1" wp14:anchorId="2D00C0AF" wp14:editId="4851B3E1">
                <wp:simplePos x="0" y="0"/>
                <wp:positionH relativeFrom="column">
                  <wp:posOffset>462280</wp:posOffset>
                </wp:positionH>
                <wp:positionV relativeFrom="paragraph">
                  <wp:posOffset>2455545</wp:posOffset>
                </wp:positionV>
                <wp:extent cx="4109720" cy="635"/>
                <wp:effectExtent l="0" t="0" r="0" b="0"/>
                <wp:wrapNone/>
                <wp:docPr id="370" name="Text Box 370"/>
                <wp:cNvGraphicFramePr/>
                <a:graphic xmlns:a="http://schemas.openxmlformats.org/drawingml/2006/main">
                  <a:graphicData uri="http://schemas.microsoft.com/office/word/2010/wordprocessingShape">
                    <wps:wsp>
                      <wps:cNvSpPr txBox="1"/>
                      <wps:spPr>
                        <a:xfrm>
                          <a:off x="0" y="0"/>
                          <a:ext cx="4109720" cy="635"/>
                        </a:xfrm>
                        <a:prstGeom prst="rect">
                          <a:avLst/>
                        </a:prstGeom>
                        <a:solidFill>
                          <a:prstClr val="white"/>
                        </a:solidFill>
                        <a:ln>
                          <a:noFill/>
                        </a:ln>
                      </wps:spPr>
                      <wps:txbx>
                        <w:txbxContent>
                          <w:p w14:paraId="318AAE97" w14:textId="3B82323D" w:rsidR="001F2641" w:rsidRPr="007E04A8" w:rsidRDefault="001F2641"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15</w:t>
                            </w:r>
                            <w:r>
                              <w:fldChar w:fldCharType="end"/>
                            </w:r>
                            <w:r>
                              <w:t xml:space="preserve"> Halaman Tambah Kelas </w:t>
                            </w:r>
                            <w:r w:rsidRPr="003E1B2D">
                              <w:t>[Guru BK]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00C0AF" id="Text Box 370" o:spid="_x0000_s1101" type="#_x0000_t202" style="position:absolute;left:0;text-align:left;margin-left:36.4pt;margin-top:193.35pt;width:323.6pt;height:.05pt;z-index:-251330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" stroked="f">
                <v:textbox style="mso-fit-shape-to-text:t" inset="0,0,0,0">
                  <w:txbxContent>
                    <w:p w14:paraId="318AAE97" w14:textId="3B82323D" w:rsidR="001F2641" w:rsidRPr="007E04A8" w:rsidRDefault="001F2641"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15</w:t>
                      </w:r>
                      <w:r>
                        <w:fldChar w:fldCharType="end"/>
                      </w:r>
                      <w:r>
                        <w:t xml:space="preserve"> Halaman Tambah Kelas </w:t>
                      </w:r>
                      <w:r w:rsidRPr="003E1B2D">
                        <w:t>[Guru BK]</w:t>
                      </w:r>
                    </w:p>
                  </w:txbxContent>
                </v:textbox>
              </v:shape>
            </w:pict>
          </mc:Fallback>
        </mc:AlternateContent>
      </w:r>
      <w:r w:rsidR="003C4EAE">
        <w:rPr>
          <w:noProof/>
        </w:rPr>
        <w:drawing>
          <wp:anchor distT="0" distB="0" distL="114300" distR="114300" simplePos="0" relativeHeight="251918848" behindDoc="1" locked="0" layoutInCell="1" allowOverlap="1" wp14:anchorId="40813DDC" wp14:editId="027E7847">
            <wp:simplePos x="0" y="0"/>
            <wp:positionH relativeFrom="margin">
              <wp:align>center</wp:align>
            </wp:positionH>
            <wp:positionV relativeFrom="paragraph">
              <wp:posOffset>8255</wp:posOffset>
            </wp:positionV>
            <wp:extent cx="4110183" cy="2390400"/>
            <wp:effectExtent l="0" t="0" r="5080" b="0"/>
            <wp:wrapNone/>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4110183"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A03A65B" w14:textId="2911F0BD" w:rsidR="003C4EAE" w:rsidRDefault="003C4EAE" w:rsidP="003C4EAE">
      <w:pPr>
        <w:pStyle w:val="ListParagraph"/>
        <w:ind w:left="709"/>
      </w:pPr>
    </w:p>
    <w:p w14:paraId="304D49EB" w14:textId="789F60E9" w:rsidR="003C4EAE" w:rsidRDefault="003C4EAE" w:rsidP="003C4EAE">
      <w:pPr>
        <w:pStyle w:val="ListParagraph"/>
        <w:ind w:left="709"/>
      </w:pPr>
    </w:p>
    <w:p w14:paraId="0F26187E" w14:textId="63711037" w:rsidR="003C4EAE" w:rsidRDefault="003C4EAE" w:rsidP="003C4EAE">
      <w:pPr>
        <w:pStyle w:val="ListParagraph"/>
        <w:ind w:left="709"/>
      </w:pPr>
    </w:p>
    <w:p w14:paraId="13E3AFB1" w14:textId="59712A6C" w:rsidR="003C4EAE" w:rsidRDefault="003C4EAE" w:rsidP="003C4EAE">
      <w:pPr>
        <w:pStyle w:val="ListParagraph"/>
        <w:ind w:left="709"/>
      </w:pPr>
    </w:p>
    <w:p w14:paraId="10EEEA72" w14:textId="38A4BEFA" w:rsidR="003C4EAE" w:rsidRDefault="003C4EAE" w:rsidP="003C4EAE">
      <w:pPr>
        <w:pStyle w:val="ListParagraph"/>
        <w:ind w:left="709"/>
      </w:pPr>
    </w:p>
    <w:p w14:paraId="233F5311" w14:textId="4F626946" w:rsidR="003C4EAE" w:rsidRDefault="003C4EAE" w:rsidP="003C4EAE">
      <w:pPr>
        <w:pStyle w:val="ListParagraph"/>
        <w:ind w:left="709"/>
      </w:pPr>
    </w:p>
    <w:p w14:paraId="0D6D81D1" w14:textId="3D19EB2B" w:rsidR="003C4EAE" w:rsidRDefault="003C4EAE" w:rsidP="003C4EAE">
      <w:pPr>
        <w:pStyle w:val="ListParagraph"/>
        <w:ind w:left="709"/>
      </w:pPr>
    </w:p>
    <w:p w14:paraId="265FABF6" w14:textId="3F54BFF4" w:rsidR="003C4EAE" w:rsidRDefault="003C4EAE" w:rsidP="003C4EAE">
      <w:pPr>
        <w:pStyle w:val="ListParagraph"/>
        <w:ind w:left="709"/>
      </w:pPr>
    </w:p>
    <w:p w14:paraId="3154C756" w14:textId="1C7003F6" w:rsidR="003C4EAE" w:rsidRDefault="003C4EAE" w:rsidP="003C4EAE">
      <w:pPr>
        <w:pStyle w:val="ListParagraph"/>
        <w:ind w:left="709"/>
      </w:pPr>
    </w:p>
    <w:p w14:paraId="19827D50" w14:textId="21224954" w:rsidR="000A64FE" w:rsidRDefault="00DF7F79" w:rsidP="00CE316E">
      <w:pPr>
        <w:pStyle w:val="ListParagraph"/>
        <w:numPr>
          <w:ilvl w:val="0"/>
          <w:numId w:val="54"/>
        </w:numPr>
        <w:ind w:left="709"/>
      </w:pPr>
      <w:r>
        <w:t>Halaman Data Kelas</w:t>
      </w:r>
    </w:p>
    <w:p w14:paraId="34308F0C" w14:textId="5925B4ED" w:rsidR="000A64FE" w:rsidRDefault="000A64FE" w:rsidP="000A64FE">
      <w:pPr>
        <w:pStyle w:val="ListParagraph"/>
        <w:ind w:left="349" w:firstLine="360"/>
      </w:pPr>
      <w:r>
        <w:t>Halaman ini merupakan tampilan yang berisikan seluruh data kelas yang dilengkapi dengan beberapa fitur tambahan seperti hapus data</w:t>
      </w:r>
      <w:r w:rsidR="00B758BD">
        <w:t>, tambah data</w:t>
      </w:r>
      <w:r>
        <w:t xml:space="preserve"> dan lihat profile kelas. Tampilan halaman data kelas dapat dilihat pada Gambar </w:t>
      </w:r>
    </w:p>
    <w:p w14:paraId="1C0DD644" w14:textId="26F63BCF" w:rsidR="000A64FE" w:rsidRDefault="002C40D7" w:rsidP="000A64FE">
      <w:pPr>
        <w:ind w:left="349"/>
      </w:pPr>
      <w:r>
        <w:rPr>
          <w:noProof/>
        </w:rPr>
        <mc:AlternateContent>
          <mc:Choice Requires="wps">
            <w:drawing>
              <wp:anchor distT="0" distB="0" distL="114300" distR="114300" simplePos="0" relativeHeight="251988480" behindDoc="1" locked="0" layoutInCell="1" allowOverlap="1" wp14:anchorId="4F6147E5" wp14:editId="2BE60E9B">
                <wp:simplePos x="0" y="0"/>
                <wp:positionH relativeFrom="column">
                  <wp:posOffset>462280</wp:posOffset>
                </wp:positionH>
                <wp:positionV relativeFrom="paragraph">
                  <wp:posOffset>2470150</wp:posOffset>
                </wp:positionV>
                <wp:extent cx="4114165" cy="635"/>
                <wp:effectExtent l="0" t="0" r="0" b="0"/>
                <wp:wrapNone/>
                <wp:docPr id="371" name="Text Box 371"/>
                <wp:cNvGraphicFramePr/>
                <a:graphic xmlns:a="http://schemas.openxmlformats.org/drawingml/2006/main">
                  <a:graphicData uri="http://schemas.microsoft.com/office/word/2010/wordprocessingShape">
                    <wps:wsp>
                      <wps:cNvSpPr txBox="1"/>
                      <wps:spPr>
                        <a:xfrm>
                          <a:off x="0" y="0"/>
                          <a:ext cx="4114165" cy="635"/>
                        </a:xfrm>
                        <a:prstGeom prst="rect">
                          <a:avLst/>
                        </a:prstGeom>
                        <a:solidFill>
                          <a:prstClr val="white"/>
                        </a:solidFill>
                        <a:ln>
                          <a:noFill/>
                        </a:ln>
                      </wps:spPr>
                      <wps:txbx>
                        <w:txbxContent>
                          <w:p w14:paraId="67D959AE" w14:textId="3F0648CC" w:rsidR="001F2641" w:rsidRPr="00F3467F" w:rsidRDefault="001F2641"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16</w:t>
                            </w:r>
                            <w:r>
                              <w:fldChar w:fldCharType="end"/>
                            </w:r>
                            <w:r>
                              <w:t xml:space="preserve"> Halaman Data Kelas </w:t>
                            </w:r>
                            <w:r w:rsidRPr="00644D8E">
                              <w:t>[Guru BK]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6147E5" id="Text Box 371" o:spid="_x0000_s1102" type="#_x0000_t202" style="position:absolute;left:0;text-align:left;margin-left:36.4pt;margin-top:194.5pt;width:323.95pt;height:.05pt;z-index:-251328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" stroked="f">
                <v:textbox style="mso-fit-shape-to-text:t" inset="0,0,0,0">
                  <w:txbxContent>
                    <w:p w14:paraId="67D959AE" w14:textId="3F0648CC" w:rsidR="001F2641" w:rsidRPr="00F3467F" w:rsidRDefault="001F2641"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16</w:t>
                      </w:r>
                      <w:r>
                        <w:fldChar w:fldCharType="end"/>
                      </w:r>
                      <w:r>
                        <w:t xml:space="preserve"> Halaman Data Kelas </w:t>
                      </w:r>
                      <w:r w:rsidRPr="00644D8E">
                        <w:t>[Guru BK]</w:t>
                      </w:r>
                    </w:p>
                  </w:txbxContent>
                </v:textbox>
              </v:shape>
            </w:pict>
          </mc:Fallback>
        </mc:AlternateContent>
      </w:r>
      <w:r w:rsidR="0064329D">
        <w:rPr>
          <w:noProof/>
        </w:rPr>
        <w:drawing>
          <wp:anchor distT="0" distB="0" distL="114300" distR="114300" simplePos="0" relativeHeight="251930112" behindDoc="1" locked="0" layoutInCell="1" allowOverlap="1" wp14:anchorId="0D6A5703" wp14:editId="73906EC2">
            <wp:simplePos x="0" y="0"/>
            <wp:positionH relativeFrom="margin">
              <wp:posOffset>462280</wp:posOffset>
            </wp:positionH>
            <wp:positionV relativeFrom="paragraph">
              <wp:posOffset>22860</wp:posOffset>
            </wp:positionV>
            <wp:extent cx="4114640" cy="2390400"/>
            <wp:effectExtent l="0" t="0" r="635" b="0"/>
            <wp:wrapNone/>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4114640"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01E381B" w14:textId="225B1C62" w:rsidR="003C4EAE" w:rsidRDefault="003C4EAE" w:rsidP="000A64FE">
      <w:pPr>
        <w:ind w:left="349"/>
      </w:pPr>
    </w:p>
    <w:p w14:paraId="1C5C9467" w14:textId="26B5E925" w:rsidR="003C4EAE" w:rsidRDefault="003C4EAE" w:rsidP="000A64FE">
      <w:pPr>
        <w:ind w:left="349"/>
      </w:pPr>
    </w:p>
    <w:p w14:paraId="2BBDECFC" w14:textId="30395065" w:rsidR="003C4EAE" w:rsidRDefault="003C4EAE" w:rsidP="000A64FE">
      <w:pPr>
        <w:ind w:left="349"/>
      </w:pPr>
    </w:p>
    <w:p w14:paraId="21CE0C28" w14:textId="78B52FB9" w:rsidR="003C4EAE" w:rsidRDefault="003C4EAE" w:rsidP="000A64FE">
      <w:pPr>
        <w:ind w:left="349"/>
      </w:pPr>
    </w:p>
    <w:p w14:paraId="59F4BA33" w14:textId="1C98293F" w:rsidR="003C4EAE" w:rsidRDefault="003C4EAE" w:rsidP="000A64FE">
      <w:pPr>
        <w:ind w:left="349"/>
      </w:pPr>
    </w:p>
    <w:p w14:paraId="14730CE3" w14:textId="243214D2" w:rsidR="003C4EAE" w:rsidRDefault="003C4EAE" w:rsidP="000A64FE">
      <w:pPr>
        <w:ind w:left="349"/>
      </w:pPr>
    </w:p>
    <w:p w14:paraId="3055820C" w14:textId="5B6AE451" w:rsidR="003C4EAE" w:rsidRDefault="003C4EAE" w:rsidP="000A64FE">
      <w:pPr>
        <w:ind w:left="349"/>
      </w:pPr>
    </w:p>
    <w:p w14:paraId="2EC5EF16" w14:textId="7A71FBE6" w:rsidR="003C4EAE" w:rsidRDefault="003C4EAE" w:rsidP="000A64FE">
      <w:pPr>
        <w:ind w:left="349"/>
      </w:pPr>
    </w:p>
    <w:p w14:paraId="01D9AFC1" w14:textId="77777777" w:rsidR="003C4EAE" w:rsidRDefault="003C4EAE" w:rsidP="000A64FE">
      <w:pPr>
        <w:ind w:left="349"/>
      </w:pPr>
    </w:p>
    <w:p w14:paraId="59A6C333" w14:textId="77777777" w:rsidR="00310122" w:rsidRDefault="00DF7F79" w:rsidP="00CE316E">
      <w:pPr>
        <w:pStyle w:val="ListParagraph"/>
        <w:numPr>
          <w:ilvl w:val="0"/>
          <w:numId w:val="54"/>
        </w:numPr>
        <w:ind w:left="709"/>
      </w:pPr>
      <w:r>
        <w:t>Halaman Profile Kelas</w:t>
      </w:r>
    </w:p>
    <w:p w14:paraId="6411B474" w14:textId="699E9D13" w:rsidR="00310122" w:rsidRDefault="00310122" w:rsidP="00310122">
      <w:pPr>
        <w:ind w:left="349" w:firstLine="360"/>
      </w:pPr>
      <w:r>
        <w:t>Halaman ini merupakan halaman yang berisikan beberapa informasi yang terkait dengan data kelas yang dilengkapi dengan fitur untuk mengedit data.. Tampilan halaman profile kelas dapat dilihat pada Gambar</w:t>
      </w:r>
    </w:p>
    <w:p w14:paraId="04FCDAD7" w14:textId="73642406" w:rsidR="00B26A76" w:rsidRDefault="00B26A76" w:rsidP="00310122">
      <w:pPr>
        <w:ind w:left="349" w:firstLine="360"/>
      </w:pPr>
    </w:p>
    <w:p w14:paraId="63C6E3AD" w14:textId="60195A75" w:rsidR="00B26A76" w:rsidRDefault="00B26A76" w:rsidP="00310122">
      <w:pPr>
        <w:ind w:left="349" w:firstLine="360"/>
      </w:pPr>
    </w:p>
    <w:p w14:paraId="47B028F3" w14:textId="77777777" w:rsidR="00B26A76" w:rsidRDefault="00B26A76" w:rsidP="00310122">
      <w:pPr>
        <w:ind w:left="349" w:firstLine="360"/>
      </w:pPr>
    </w:p>
    <w:p w14:paraId="7C4C08AC" w14:textId="1E943B60" w:rsidR="00310122" w:rsidRDefault="002C40D7" w:rsidP="00310122">
      <w:pPr>
        <w:ind w:left="349"/>
      </w:pPr>
      <w:r>
        <w:rPr>
          <w:noProof/>
        </w:rPr>
        <w:lastRenderedPageBreak/>
        <mc:AlternateContent>
          <mc:Choice Requires="wps">
            <w:drawing>
              <wp:anchor distT="0" distB="0" distL="114300" distR="114300" simplePos="0" relativeHeight="251990528" behindDoc="1" locked="0" layoutInCell="1" allowOverlap="1" wp14:anchorId="37B69430" wp14:editId="74A7D61A">
                <wp:simplePos x="0" y="0"/>
                <wp:positionH relativeFrom="column">
                  <wp:posOffset>471805</wp:posOffset>
                </wp:positionH>
                <wp:positionV relativeFrom="paragraph">
                  <wp:posOffset>2454910</wp:posOffset>
                </wp:positionV>
                <wp:extent cx="4093845" cy="635"/>
                <wp:effectExtent l="0" t="0" r="0" b="0"/>
                <wp:wrapNone/>
                <wp:docPr id="372" name="Text Box 372"/>
                <wp:cNvGraphicFramePr/>
                <a:graphic xmlns:a="http://schemas.openxmlformats.org/drawingml/2006/main">
                  <a:graphicData uri="http://schemas.microsoft.com/office/word/2010/wordprocessingShape">
                    <wps:wsp>
                      <wps:cNvSpPr txBox="1"/>
                      <wps:spPr>
                        <a:xfrm>
                          <a:off x="0" y="0"/>
                          <a:ext cx="4093845" cy="635"/>
                        </a:xfrm>
                        <a:prstGeom prst="rect">
                          <a:avLst/>
                        </a:prstGeom>
                        <a:solidFill>
                          <a:prstClr val="white"/>
                        </a:solidFill>
                        <a:ln>
                          <a:noFill/>
                        </a:ln>
                      </wps:spPr>
                      <wps:txbx>
                        <w:txbxContent>
                          <w:p w14:paraId="2AA29E11" w14:textId="0D886DA7" w:rsidR="001F2641" w:rsidRPr="00D17B59" w:rsidRDefault="001F2641"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17</w:t>
                            </w:r>
                            <w:r>
                              <w:fldChar w:fldCharType="end"/>
                            </w:r>
                            <w:r>
                              <w:t xml:space="preserve"> Halaman Profile Kelas </w:t>
                            </w:r>
                            <w:r w:rsidRPr="00E94A96">
                              <w:t>[Guru BK]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B69430" id="Text Box 372" o:spid="_x0000_s1103" type="#_x0000_t202" style="position:absolute;left:0;text-align:left;margin-left:37.15pt;margin-top:193.3pt;width:322.35pt;height:.05pt;z-index:-251325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" stroked="f">
                <v:textbox style="mso-fit-shape-to-text:t" inset="0,0,0,0">
                  <w:txbxContent>
                    <w:p w14:paraId="2AA29E11" w14:textId="0D886DA7" w:rsidR="001F2641" w:rsidRPr="00D17B59" w:rsidRDefault="001F2641"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17</w:t>
                      </w:r>
                      <w:r>
                        <w:fldChar w:fldCharType="end"/>
                      </w:r>
                      <w:r>
                        <w:t xml:space="preserve"> Halaman Profile Kelas </w:t>
                      </w:r>
                      <w:r w:rsidRPr="00E94A96">
                        <w:t>[Guru BK]</w:t>
                      </w:r>
                    </w:p>
                  </w:txbxContent>
                </v:textbox>
              </v:shape>
            </w:pict>
          </mc:Fallback>
        </mc:AlternateContent>
      </w:r>
      <w:r w:rsidR="00DC2EBA">
        <w:rPr>
          <w:noProof/>
        </w:rPr>
        <w:drawing>
          <wp:anchor distT="0" distB="0" distL="114300" distR="114300" simplePos="0" relativeHeight="251931136" behindDoc="1" locked="0" layoutInCell="1" allowOverlap="1" wp14:anchorId="50CDEDD3" wp14:editId="4454688E">
            <wp:simplePos x="0" y="0"/>
            <wp:positionH relativeFrom="margin">
              <wp:align>center</wp:align>
            </wp:positionH>
            <wp:positionV relativeFrom="paragraph">
              <wp:posOffset>7620</wp:posOffset>
            </wp:positionV>
            <wp:extent cx="4094218" cy="2390400"/>
            <wp:effectExtent l="0" t="0" r="1905" b="0"/>
            <wp:wrapNone/>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4094218"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98B4D5F" w14:textId="77777777" w:rsidR="00DC2EBA" w:rsidRDefault="00DC2EBA" w:rsidP="00310122">
      <w:pPr>
        <w:ind w:left="349"/>
      </w:pPr>
    </w:p>
    <w:p w14:paraId="3B6F58CF" w14:textId="39AEBE50" w:rsidR="00B26A76" w:rsidRDefault="00B26A76" w:rsidP="00B26A76">
      <w:pPr>
        <w:pStyle w:val="ListParagraph"/>
        <w:ind w:left="709"/>
      </w:pPr>
    </w:p>
    <w:p w14:paraId="7FC7D6FB" w14:textId="308F45CF" w:rsidR="00B26A76" w:rsidRDefault="00B26A76" w:rsidP="00B26A76">
      <w:pPr>
        <w:pStyle w:val="ListParagraph"/>
        <w:ind w:left="709"/>
      </w:pPr>
    </w:p>
    <w:p w14:paraId="0375DBF6" w14:textId="5B8423F6" w:rsidR="00B26A76" w:rsidRDefault="00B26A76" w:rsidP="00B26A76">
      <w:pPr>
        <w:pStyle w:val="ListParagraph"/>
        <w:ind w:left="709"/>
      </w:pPr>
    </w:p>
    <w:p w14:paraId="77648C06" w14:textId="675CC574" w:rsidR="00B26A76" w:rsidRDefault="00B26A76" w:rsidP="00B26A76">
      <w:pPr>
        <w:pStyle w:val="ListParagraph"/>
        <w:ind w:left="709"/>
      </w:pPr>
    </w:p>
    <w:p w14:paraId="6D0FD5F8" w14:textId="13907B57" w:rsidR="00B26A76" w:rsidRDefault="00B26A76" w:rsidP="00B26A76">
      <w:pPr>
        <w:pStyle w:val="ListParagraph"/>
        <w:ind w:left="709"/>
      </w:pPr>
    </w:p>
    <w:p w14:paraId="28D86FFB" w14:textId="124CAC94" w:rsidR="00B26A76" w:rsidRDefault="00B26A76" w:rsidP="00B26A76">
      <w:pPr>
        <w:pStyle w:val="ListParagraph"/>
        <w:ind w:left="709"/>
      </w:pPr>
    </w:p>
    <w:p w14:paraId="22856CAE" w14:textId="47CCEDE8" w:rsidR="00B26A76" w:rsidRDefault="00B26A76" w:rsidP="00B26A76">
      <w:pPr>
        <w:pStyle w:val="ListParagraph"/>
        <w:ind w:left="709"/>
      </w:pPr>
    </w:p>
    <w:p w14:paraId="6A4CBE07" w14:textId="1D2307A9" w:rsidR="00B26A76" w:rsidRDefault="00B26A76" w:rsidP="00B26A76">
      <w:pPr>
        <w:pStyle w:val="ListParagraph"/>
        <w:ind w:left="709"/>
      </w:pPr>
    </w:p>
    <w:p w14:paraId="2B520146" w14:textId="2AA29D0A" w:rsidR="00EA62A7" w:rsidRDefault="00DF7F79" w:rsidP="00CE316E">
      <w:pPr>
        <w:pStyle w:val="ListParagraph"/>
        <w:numPr>
          <w:ilvl w:val="0"/>
          <w:numId w:val="54"/>
        </w:numPr>
        <w:ind w:left="709"/>
      </w:pPr>
      <w:r>
        <w:t>Halaman Anggota Kelas</w:t>
      </w:r>
    </w:p>
    <w:p w14:paraId="1642ABBE" w14:textId="54D420BF" w:rsidR="00EA62A7" w:rsidRPr="00EA62A7" w:rsidRDefault="00EA62A7" w:rsidP="00EA62A7">
      <w:pPr>
        <w:ind w:left="349" w:firstLine="360"/>
      </w:pPr>
      <w:r>
        <w:t xml:space="preserve">Halaman ini merupakan halaman yang berisikan nama atau data siswa yang memiliki nomor kelas yang sama. Pada halaman ini dilengkapi dengan informasi dalam bentuk </w:t>
      </w:r>
      <w:r w:rsidRPr="00EA62A7">
        <w:rPr>
          <w:i/>
          <w:iCs/>
        </w:rPr>
        <w:t xml:space="preserve">pie chart </w:t>
      </w:r>
      <w:r>
        <w:t>guna untuk melihat riwayat absen siswa. Tampilan halaman ini dapat dilihat pada Gambar</w:t>
      </w:r>
    </w:p>
    <w:p w14:paraId="3742BC68" w14:textId="5D30AC4F" w:rsidR="00EA62A7" w:rsidRDefault="002C40D7" w:rsidP="00EA62A7">
      <w:pPr>
        <w:pStyle w:val="ListParagraph"/>
        <w:ind w:left="709"/>
      </w:pPr>
      <w:r>
        <w:rPr>
          <w:noProof/>
        </w:rPr>
        <mc:AlternateContent>
          <mc:Choice Requires="wps">
            <w:drawing>
              <wp:anchor distT="0" distB="0" distL="114300" distR="114300" simplePos="0" relativeHeight="251992576" behindDoc="1" locked="0" layoutInCell="1" allowOverlap="1" wp14:anchorId="2F4F3262" wp14:editId="6624D04B">
                <wp:simplePos x="0" y="0"/>
                <wp:positionH relativeFrom="column">
                  <wp:posOffset>481330</wp:posOffset>
                </wp:positionH>
                <wp:positionV relativeFrom="paragraph">
                  <wp:posOffset>2455545</wp:posOffset>
                </wp:positionV>
                <wp:extent cx="4072890" cy="635"/>
                <wp:effectExtent l="0" t="0" r="0" b="0"/>
                <wp:wrapNone/>
                <wp:docPr id="373" name="Text Box 373"/>
                <wp:cNvGraphicFramePr/>
                <a:graphic xmlns:a="http://schemas.openxmlformats.org/drawingml/2006/main">
                  <a:graphicData uri="http://schemas.microsoft.com/office/word/2010/wordprocessingShape">
                    <wps:wsp>
                      <wps:cNvSpPr txBox="1"/>
                      <wps:spPr>
                        <a:xfrm>
                          <a:off x="0" y="0"/>
                          <a:ext cx="4072890" cy="635"/>
                        </a:xfrm>
                        <a:prstGeom prst="rect">
                          <a:avLst/>
                        </a:prstGeom>
                        <a:solidFill>
                          <a:prstClr val="white"/>
                        </a:solidFill>
                        <a:ln>
                          <a:noFill/>
                        </a:ln>
                      </wps:spPr>
                      <wps:txbx>
                        <w:txbxContent>
                          <w:p w14:paraId="1466F015" w14:textId="17BF9AE2" w:rsidR="001F2641" w:rsidRPr="005E6D7D" w:rsidRDefault="001F2641"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18</w:t>
                            </w:r>
                            <w:r>
                              <w:fldChar w:fldCharType="end"/>
                            </w:r>
                            <w:r>
                              <w:t xml:space="preserve"> Halaman Anggota Kelas [Guru BK]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4F3262" id="Text Box 373" o:spid="_x0000_s1104" type="#_x0000_t202" style="position:absolute;left:0;text-align:left;margin-left:37.9pt;margin-top:193.35pt;width:320.7pt;height:.05pt;z-index:-251323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" stroked="f">
                <v:textbox style="mso-fit-shape-to-text:t" inset="0,0,0,0">
                  <w:txbxContent>
                    <w:p w14:paraId="1466F015" w14:textId="17BF9AE2" w:rsidR="001F2641" w:rsidRPr="005E6D7D" w:rsidRDefault="001F2641"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18</w:t>
                      </w:r>
                      <w:r>
                        <w:fldChar w:fldCharType="end"/>
                      </w:r>
                      <w:r>
                        <w:t xml:space="preserve"> Halaman Anggota Kelas [Guru BK]</w:t>
                      </w:r>
                    </w:p>
                  </w:txbxContent>
                </v:textbox>
              </v:shape>
            </w:pict>
          </mc:Fallback>
        </mc:AlternateContent>
      </w:r>
      <w:r w:rsidR="0064329D">
        <w:rPr>
          <w:noProof/>
        </w:rPr>
        <w:drawing>
          <wp:anchor distT="0" distB="0" distL="114300" distR="114300" simplePos="0" relativeHeight="251929088" behindDoc="1" locked="0" layoutInCell="1" allowOverlap="1" wp14:anchorId="118A0A3F" wp14:editId="6AB7D45E">
            <wp:simplePos x="0" y="0"/>
            <wp:positionH relativeFrom="margin">
              <wp:align>center</wp:align>
            </wp:positionH>
            <wp:positionV relativeFrom="paragraph">
              <wp:posOffset>8255</wp:posOffset>
            </wp:positionV>
            <wp:extent cx="4073123" cy="2390400"/>
            <wp:effectExtent l="0" t="0" r="3810" b="0"/>
            <wp:wrapNone/>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4073123" cy="2390400"/>
                    </a:xfrm>
                    <a:prstGeom prst="rect">
                      <a:avLst/>
                    </a:prstGeom>
                    <a:noFill/>
                    <a:ln>
                      <a:noFill/>
                    </a:ln>
                  </pic:spPr>
                </pic:pic>
              </a:graphicData>
            </a:graphic>
            <wp14:sizeRelH relativeFrom="page">
              <wp14:pctWidth>0</wp14:pctWidth>
            </wp14:sizeRelH>
            <wp14:sizeRelV relativeFrom="page">
              <wp14:pctHeight>0</wp14:pctHeight>
            </wp14:sizeRelV>
          </wp:anchor>
        </w:drawing>
      </w:r>
      <w:r w:rsidR="0064329D">
        <w:t xml:space="preserve"> </w:t>
      </w:r>
      <w:r w:rsidR="00B26A76">
        <w:t>‘</w:t>
      </w:r>
    </w:p>
    <w:p w14:paraId="088F3E2D" w14:textId="7A510B87" w:rsidR="00B26A76" w:rsidRDefault="00B26A76" w:rsidP="00EA62A7">
      <w:pPr>
        <w:pStyle w:val="ListParagraph"/>
        <w:ind w:left="709"/>
      </w:pPr>
    </w:p>
    <w:p w14:paraId="12342951" w14:textId="05D258E7" w:rsidR="00B26A76" w:rsidRDefault="00B26A76" w:rsidP="00EA62A7">
      <w:pPr>
        <w:pStyle w:val="ListParagraph"/>
        <w:ind w:left="709"/>
      </w:pPr>
    </w:p>
    <w:p w14:paraId="05B12FEC" w14:textId="34079CBD" w:rsidR="00B26A76" w:rsidRDefault="00B26A76" w:rsidP="00EA62A7">
      <w:pPr>
        <w:pStyle w:val="ListParagraph"/>
        <w:ind w:left="709"/>
      </w:pPr>
    </w:p>
    <w:p w14:paraId="791563F0" w14:textId="44A7EBFE" w:rsidR="00B26A76" w:rsidRDefault="00B26A76" w:rsidP="00EA62A7">
      <w:pPr>
        <w:pStyle w:val="ListParagraph"/>
        <w:ind w:left="709"/>
      </w:pPr>
    </w:p>
    <w:p w14:paraId="79154836" w14:textId="408030C2" w:rsidR="00B26A76" w:rsidRDefault="00B26A76" w:rsidP="00EA62A7">
      <w:pPr>
        <w:pStyle w:val="ListParagraph"/>
        <w:ind w:left="709"/>
      </w:pPr>
    </w:p>
    <w:p w14:paraId="10DB671C" w14:textId="4C0F4E79" w:rsidR="00B26A76" w:rsidRDefault="00B26A76" w:rsidP="00EA62A7">
      <w:pPr>
        <w:pStyle w:val="ListParagraph"/>
        <w:ind w:left="709"/>
      </w:pPr>
    </w:p>
    <w:p w14:paraId="024265BB" w14:textId="6775404B" w:rsidR="00B26A76" w:rsidRDefault="00B26A76" w:rsidP="00EA62A7">
      <w:pPr>
        <w:pStyle w:val="ListParagraph"/>
        <w:ind w:left="709"/>
      </w:pPr>
    </w:p>
    <w:p w14:paraId="2AA868F7" w14:textId="19CFA187" w:rsidR="00B26A76" w:rsidRDefault="00B26A76" w:rsidP="00EA62A7">
      <w:pPr>
        <w:pStyle w:val="ListParagraph"/>
        <w:ind w:left="709"/>
      </w:pPr>
    </w:p>
    <w:p w14:paraId="4D746AB2" w14:textId="47C2CA10" w:rsidR="00B26A76" w:rsidRDefault="00B26A76" w:rsidP="00EA62A7">
      <w:pPr>
        <w:pStyle w:val="ListParagraph"/>
        <w:ind w:left="709"/>
      </w:pPr>
    </w:p>
    <w:p w14:paraId="3AF78CCB" w14:textId="57E20B14" w:rsidR="00DF7F79" w:rsidRDefault="00DF7F79" w:rsidP="00CE316E">
      <w:pPr>
        <w:pStyle w:val="ListParagraph"/>
        <w:numPr>
          <w:ilvl w:val="0"/>
          <w:numId w:val="50"/>
        </w:numPr>
        <w:ind w:left="426"/>
      </w:pPr>
      <w:r>
        <w:t xml:space="preserve">Halaman Kelola </w:t>
      </w:r>
      <w:r w:rsidR="00AA7D36">
        <w:t xml:space="preserve">Data </w:t>
      </w:r>
      <w:r>
        <w:t>Admin</w:t>
      </w:r>
    </w:p>
    <w:p w14:paraId="126572CE" w14:textId="60CA47B4" w:rsidR="00224D03" w:rsidRDefault="00224D03" w:rsidP="00CE316E">
      <w:pPr>
        <w:pStyle w:val="ListParagraph"/>
        <w:numPr>
          <w:ilvl w:val="0"/>
          <w:numId w:val="55"/>
        </w:numPr>
        <w:ind w:left="709"/>
      </w:pPr>
      <w:r>
        <w:t>Halaman Tambah Admin</w:t>
      </w:r>
    </w:p>
    <w:p w14:paraId="4B2DB3CF" w14:textId="6379E675" w:rsidR="00224D03" w:rsidRDefault="00224D03" w:rsidP="00224D03">
      <w:pPr>
        <w:ind w:left="349" w:firstLine="360"/>
      </w:pPr>
      <w:r>
        <w:t xml:space="preserve">Halaman tambah data admin ini </w:t>
      </w:r>
      <w:r w:rsidRPr="009508EB">
        <w:t>merupakan tampilan yang berisikan fitur</w:t>
      </w:r>
      <w:r>
        <w:t xml:space="preserve"> tambah admin yang </w:t>
      </w:r>
      <w:r w:rsidRPr="009508EB">
        <w:t xml:space="preserve">digunakan oleh </w:t>
      </w:r>
      <w:r>
        <w:t>admin. Tampilan</w:t>
      </w:r>
      <w:r w:rsidRPr="009508EB">
        <w:t xml:space="preserve"> </w:t>
      </w:r>
      <w:r>
        <w:t xml:space="preserve">halaman tambah data admin </w:t>
      </w:r>
      <w:r w:rsidRPr="009508EB">
        <w:t>dapat dilihat pada Gamba</w:t>
      </w:r>
      <w:r>
        <w:t>r</w:t>
      </w:r>
    </w:p>
    <w:p w14:paraId="568AF19E" w14:textId="77777777" w:rsidR="00C113C3" w:rsidRDefault="00C113C3" w:rsidP="00224D03">
      <w:pPr>
        <w:ind w:left="349" w:firstLine="360"/>
      </w:pPr>
    </w:p>
    <w:p w14:paraId="4CFA443C" w14:textId="52CF2B60" w:rsidR="00B758BD" w:rsidRDefault="002C40D7" w:rsidP="00224D03">
      <w:pPr>
        <w:ind w:left="349" w:firstLine="360"/>
      </w:pPr>
      <w:r>
        <w:rPr>
          <w:noProof/>
        </w:rPr>
        <w:lastRenderedPageBreak/>
        <mc:AlternateContent>
          <mc:Choice Requires="wps">
            <w:drawing>
              <wp:anchor distT="0" distB="0" distL="114300" distR="114300" simplePos="0" relativeHeight="251994624" behindDoc="1" locked="0" layoutInCell="1" allowOverlap="1" wp14:anchorId="70BFEB4C" wp14:editId="17F920A3">
                <wp:simplePos x="0" y="0"/>
                <wp:positionH relativeFrom="column">
                  <wp:posOffset>469900</wp:posOffset>
                </wp:positionH>
                <wp:positionV relativeFrom="paragraph">
                  <wp:posOffset>2438400</wp:posOffset>
                </wp:positionV>
                <wp:extent cx="4100830" cy="635"/>
                <wp:effectExtent l="0" t="0" r="0" b="0"/>
                <wp:wrapNone/>
                <wp:docPr id="374" name="Text Box 374"/>
                <wp:cNvGraphicFramePr/>
                <a:graphic xmlns:a="http://schemas.openxmlformats.org/drawingml/2006/main">
                  <a:graphicData uri="http://schemas.microsoft.com/office/word/2010/wordprocessingShape">
                    <wps:wsp>
                      <wps:cNvSpPr txBox="1"/>
                      <wps:spPr>
                        <a:xfrm>
                          <a:off x="0" y="0"/>
                          <a:ext cx="4100830" cy="635"/>
                        </a:xfrm>
                        <a:prstGeom prst="rect">
                          <a:avLst/>
                        </a:prstGeom>
                        <a:solidFill>
                          <a:prstClr val="white"/>
                        </a:solidFill>
                        <a:ln>
                          <a:noFill/>
                        </a:ln>
                      </wps:spPr>
                      <wps:txbx>
                        <w:txbxContent>
                          <w:p w14:paraId="4ABC8127" w14:textId="12857F60" w:rsidR="001F2641" w:rsidRPr="00130EE7" w:rsidRDefault="001F2641"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19</w:t>
                            </w:r>
                            <w:r>
                              <w:fldChar w:fldCharType="end"/>
                            </w:r>
                            <w:r>
                              <w:t xml:space="preserve"> Halaman Registrasi Admin [Guru BK]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BFEB4C" id="Text Box 374" o:spid="_x0000_s1105" type="#_x0000_t202" style="position:absolute;left:0;text-align:left;margin-left:37pt;margin-top:192pt;width:322.9pt;height:.05pt;z-index:-251321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" stroked="f">
                <v:textbox style="mso-fit-shape-to-text:t" inset="0,0,0,0">
                  <w:txbxContent>
                    <w:p w14:paraId="4ABC8127" w14:textId="12857F60" w:rsidR="001F2641" w:rsidRPr="00130EE7" w:rsidRDefault="001F2641"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19</w:t>
                      </w:r>
                      <w:r>
                        <w:fldChar w:fldCharType="end"/>
                      </w:r>
                      <w:r>
                        <w:t xml:space="preserve"> Halaman Registrasi Admin [Guru BK]</w:t>
                      </w:r>
                    </w:p>
                  </w:txbxContent>
                </v:textbox>
              </v:shape>
            </w:pict>
          </mc:Fallback>
        </mc:AlternateContent>
      </w:r>
      <w:r w:rsidR="00B758BD">
        <w:rPr>
          <w:noProof/>
        </w:rPr>
        <w:drawing>
          <wp:anchor distT="0" distB="0" distL="114300" distR="114300" simplePos="0" relativeHeight="251939328" behindDoc="1" locked="0" layoutInCell="1" allowOverlap="1" wp14:anchorId="3A09B3DE" wp14:editId="79241D9F">
            <wp:simplePos x="0" y="0"/>
            <wp:positionH relativeFrom="margin">
              <wp:align>center</wp:align>
            </wp:positionH>
            <wp:positionV relativeFrom="paragraph">
              <wp:posOffset>-9261</wp:posOffset>
            </wp:positionV>
            <wp:extent cx="4101298" cy="2390400"/>
            <wp:effectExtent l="0" t="0" r="0" b="0"/>
            <wp:wrapNone/>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4101298"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A5F66E3" w14:textId="109A1C98" w:rsidR="00224D03" w:rsidRDefault="00224D03" w:rsidP="00224D03">
      <w:pPr>
        <w:ind w:left="349" w:firstLine="360"/>
      </w:pPr>
    </w:p>
    <w:p w14:paraId="0347A6D9" w14:textId="3AB87588" w:rsidR="00B758BD" w:rsidRDefault="00B758BD" w:rsidP="00224D03">
      <w:pPr>
        <w:ind w:left="349" w:firstLine="360"/>
      </w:pPr>
    </w:p>
    <w:p w14:paraId="5181B38E" w14:textId="77D21D8F" w:rsidR="006D380E" w:rsidRDefault="006D380E" w:rsidP="00224D03">
      <w:pPr>
        <w:ind w:left="349" w:firstLine="360"/>
      </w:pPr>
    </w:p>
    <w:p w14:paraId="52C4E205" w14:textId="661FC962" w:rsidR="006D380E" w:rsidRDefault="006D380E" w:rsidP="00224D03">
      <w:pPr>
        <w:ind w:left="349" w:firstLine="360"/>
      </w:pPr>
    </w:p>
    <w:p w14:paraId="6C7DA032" w14:textId="2A779813" w:rsidR="006D380E" w:rsidRDefault="006D380E" w:rsidP="00224D03">
      <w:pPr>
        <w:ind w:left="349" w:firstLine="360"/>
      </w:pPr>
    </w:p>
    <w:p w14:paraId="4911D8C2" w14:textId="4CB56BBC" w:rsidR="006D380E" w:rsidRDefault="006D380E" w:rsidP="00224D03">
      <w:pPr>
        <w:ind w:left="349" w:firstLine="360"/>
      </w:pPr>
    </w:p>
    <w:p w14:paraId="66F2DC4B" w14:textId="77777777" w:rsidR="006D380E" w:rsidRDefault="006D380E" w:rsidP="00224D03">
      <w:pPr>
        <w:ind w:left="349" w:firstLine="360"/>
      </w:pPr>
    </w:p>
    <w:p w14:paraId="0482AC6B" w14:textId="241D447D" w:rsidR="00B758BD" w:rsidRDefault="00B758BD" w:rsidP="00224D03">
      <w:pPr>
        <w:ind w:left="349" w:firstLine="360"/>
      </w:pPr>
    </w:p>
    <w:p w14:paraId="11D92B0E" w14:textId="77777777" w:rsidR="00B758BD" w:rsidRDefault="00B758BD" w:rsidP="00224D03">
      <w:pPr>
        <w:ind w:left="349" w:firstLine="360"/>
      </w:pPr>
    </w:p>
    <w:p w14:paraId="0D29D3E7" w14:textId="27C3822B" w:rsidR="00E56C0A" w:rsidRDefault="00DF7F79" w:rsidP="00CE316E">
      <w:pPr>
        <w:pStyle w:val="ListParagraph"/>
        <w:numPr>
          <w:ilvl w:val="0"/>
          <w:numId w:val="55"/>
        </w:numPr>
        <w:ind w:left="709"/>
      </w:pPr>
      <w:r>
        <w:t>Halaman Data Admi</w:t>
      </w:r>
      <w:r w:rsidR="00F8758C">
        <w:t>n</w:t>
      </w:r>
    </w:p>
    <w:p w14:paraId="06515D91" w14:textId="35F40C9A" w:rsidR="00B26A76" w:rsidRDefault="00E56C0A" w:rsidP="00224D03">
      <w:pPr>
        <w:ind w:left="349" w:firstLine="360"/>
      </w:pPr>
      <w:r>
        <w:t xml:space="preserve">Halaman data admin ini </w:t>
      </w:r>
      <w:r w:rsidRPr="009508EB">
        <w:t xml:space="preserve">merupakan tampilan yang berisikan </w:t>
      </w:r>
      <w:r w:rsidR="00224D03">
        <w:t>data data admin</w:t>
      </w:r>
      <w:r w:rsidR="006D380E">
        <w:t xml:space="preserve"> dengan beberapa fitur yng disediakan</w:t>
      </w:r>
      <w:r>
        <w:t>. Tampilan</w:t>
      </w:r>
      <w:r w:rsidRPr="009508EB">
        <w:t xml:space="preserve"> </w:t>
      </w:r>
      <w:r>
        <w:t xml:space="preserve">halaman data admin </w:t>
      </w:r>
      <w:r w:rsidRPr="009508EB">
        <w:t>dapat dilihat pada Gamba</w:t>
      </w:r>
      <w:r>
        <w:t>r</w:t>
      </w:r>
      <w:r w:rsidRPr="009508EB">
        <w:t>.</w:t>
      </w:r>
    </w:p>
    <w:p w14:paraId="4FD175E3" w14:textId="5A11C427" w:rsidR="00B26A76" w:rsidRDefault="002C40D7" w:rsidP="00E56C0A">
      <w:pPr>
        <w:ind w:left="349" w:firstLine="360"/>
      </w:pPr>
      <w:r>
        <w:rPr>
          <w:noProof/>
        </w:rPr>
        <mc:AlternateContent>
          <mc:Choice Requires="wps">
            <w:drawing>
              <wp:anchor distT="0" distB="0" distL="114300" distR="114300" simplePos="0" relativeHeight="251996672" behindDoc="1" locked="0" layoutInCell="1" allowOverlap="1" wp14:anchorId="769EF451" wp14:editId="381FFDB3">
                <wp:simplePos x="0" y="0"/>
                <wp:positionH relativeFrom="column">
                  <wp:posOffset>445770</wp:posOffset>
                </wp:positionH>
                <wp:positionV relativeFrom="paragraph">
                  <wp:posOffset>2445385</wp:posOffset>
                </wp:positionV>
                <wp:extent cx="4093845" cy="635"/>
                <wp:effectExtent l="0" t="0" r="0" b="0"/>
                <wp:wrapNone/>
                <wp:docPr id="375" name="Text Box 375"/>
                <wp:cNvGraphicFramePr/>
                <a:graphic xmlns:a="http://schemas.openxmlformats.org/drawingml/2006/main">
                  <a:graphicData uri="http://schemas.microsoft.com/office/word/2010/wordprocessingShape">
                    <wps:wsp>
                      <wps:cNvSpPr txBox="1"/>
                      <wps:spPr>
                        <a:xfrm>
                          <a:off x="0" y="0"/>
                          <a:ext cx="4093845" cy="635"/>
                        </a:xfrm>
                        <a:prstGeom prst="rect">
                          <a:avLst/>
                        </a:prstGeom>
                        <a:solidFill>
                          <a:prstClr val="white"/>
                        </a:solidFill>
                        <a:ln>
                          <a:noFill/>
                        </a:ln>
                      </wps:spPr>
                      <wps:txbx>
                        <w:txbxContent>
                          <w:p w14:paraId="6E53E47E" w14:textId="362ECFA1" w:rsidR="001F2641" w:rsidRPr="00A041A2" w:rsidRDefault="001F2641"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20</w:t>
                            </w:r>
                            <w:r>
                              <w:fldChar w:fldCharType="end"/>
                            </w:r>
                            <w:r>
                              <w:t xml:space="preserve"> Halaman Data Admin </w:t>
                            </w:r>
                            <w:r w:rsidRPr="00EE607E">
                              <w:t>[Guru BK]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9EF451" id="Text Box 375" o:spid="_x0000_s1106" type="#_x0000_t202" style="position:absolute;left:0;text-align:left;margin-left:35.1pt;margin-top:192.55pt;width:322.35pt;height:.05pt;z-index:-251319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" stroked="f">
                <v:textbox style="mso-fit-shape-to-text:t" inset="0,0,0,0">
                  <w:txbxContent>
                    <w:p w14:paraId="6E53E47E" w14:textId="362ECFA1" w:rsidR="001F2641" w:rsidRPr="00A041A2" w:rsidRDefault="001F2641"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20</w:t>
                      </w:r>
                      <w:r>
                        <w:fldChar w:fldCharType="end"/>
                      </w:r>
                      <w:r>
                        <w:t xml:space="preserve"> Halaman Data Admin </w:t>
                      </w:r>
                      <w:r w:rsidRPr="00EE607E">
                        <w:t>[Guru BK]</w:t>
                      </w:r>
                    </w:p>
                  </w:txbxContent>
                </v:textbox>
              </v:shape>
            </w:pict>
          </mc:Fallback>
        </mc:AlternateContent>
      </w:r>
      <w:r w:rsidR="0064329D">
        <w:rPr>
          <w:noProof/>
        </w:rPr>
        <w:drawing>
          <wp:anchor distT="0" distB="0" distL="114300" distR="114300" simplePos="0" relativeHeight="251928064" behindDoc="1" locked="0" layoutInCell="1" allowOverlap="1" wp14:anchorId="6FC79969" wp14:editId="5F5529D4">
            <wp:simplePos x="0" y="0"/>
            <wp:positionH relativeFrom="column">
              <wp:posOffset>445770</wp:posOffset>
            </wp:positionH>
            <wp:positionV relativeFrom="paragraph">
              <wp:posOffset>-1905</wp:posOffset>
            </wp:positionV>
            <wp:extent cx="4094218" cy="2390400"/>
            <wp:effectExtent l="0" t="0" r="1905" b="0"/>
            <wp:wrapNone/>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4094218"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BEB8DDD" w14:textId="43A252BF" w:rsidR="00B26A76" w:rsidRDefault="00B26A76" w:rsidP="00E56C0A">
      <w:pPr>
        <w:ind w:left="349" w:firstLine="360"/>
      </w:pPr>
    </w:p>
    <w:p w14:paraId="3C7E1C6B" w14:textId="77777777" w:rsidR="00B26A76" w:rsidRDefault="00B26A76" w:rsidP="00E56C0A">
      <w:pPr>
        <w:ind w:left="349" w:firstLine="360"/>
      </w:pPr>
    </w:p>
    <w:p w14:paraId="05AE8A5D" w14:textId="7164AF7F" w:rsidR="00B26A76" w:rsidRDefault="00B26A76" w:rsidP="00E56C0A">
      <w:pPr>
        <w:ind w:left="349" w:firstLine="360"/>
      </w:pPr>
    </w:p>
    <w:p w14:paraId="0473F5B6" w14:textId="26D1D607" w:rsidR="00E56C0A" w:rsidRDefault="00E56C0A" w:rsidP="00E56C0A">
      <w:pPr>
        <w:pStyle w:val="ListParagraph"/>
        <w:ind w:left="709"/>
      </w:pPr>
    </w:p>
    <w:p w14:paraId="41A7A1EE" w14:textId="76F9102A" w:rsidR="00B26A76" w:rsidRDefault="00B26A76" w:rsidP="00E56C0A">
      <w:pPr>
        <w:pStyle w:val="ListParagraph"/>
        <w:ind w:left="709"/>
      </w:pPr>
    </w:p>
    <w:p w14:paraId="4BEE207B" w14:textId="61329CCE" w:rsidR="00B26A76" w:rsidRDefault="00B26A76" w:rsidP="00E56C0A">
      <w:pPr>
        <w:pStyle w:val="ListParagraph"/>
        <w:ind w:left="709"/>
      </w:pPr>
    </w:p>
    <w:p w14:paraId="6DB66F2A" w14:textId="77777777" w:rsidR="0064329D" w:rsidRDefault="0064329D" w:rsidP="00E56C0A">
      <w:pPr>
        <w:pStyle w:val="ListParagraph"/>
        <w:ind w:left="709"/>
      </w:pPr>
    </w:p>
    <w:p w14:paraId="658BB0F0" w14:textId="13357BDC" w:rsidR="00B26A76" w:rsidRDefault="00B26A76" w:rsidP="00E56C0A">
      <w:pPr>
        <w:pStyle w:val="ListParagraph"/>
        <w:ind w:left="709"/>
      </w:pPr>
    </w:p>
    <w:p w14:paraId="67363229" w14:textId="55CE3414" w:rsidR="00B26A76" w:rsidRDefault="00B26A76" w:rsidP="00E56C0A">
      <w:pPr>
        <w:pStyle w:val="ListParagraph"/>
        <w:ind w:left="709"/>
      </w:pPr>
    </w:p>
    <w:p w14:paraId="1AB41D01" w14:textId="77777777" w:rsidR="00310122" w:rsidRDefault="00DF7F79" w:rsidP="00CE316E">
      <w:pPr>
        <w:pStyle w:val="ListParagraph"/>
        <w:numPr>
          <w:ilvl w:val="0"/>
          <w:numId w:val="55"/>
        </w:numPr>
        <w:ind w:left="709"/>
      </w:pPr>
      <w:r>
        <w:t>Halaman Profile Admin</w:t>
      </w:r>
    </w:p>
    <w:p w14:paraId="48EECD91" w14:textId="6E9439F9" w:rsidR="00310122" w:rsidRDefault="00310122" w:rsidP="00310122">
      <w:pPr>
        <w:ind w:left="349" w:firstLine="360"/>
      </w:pPr>
      <w:r>
        <w:t>Halaman ini merupakan halaman yang berisikan beberapa informasi yang terkait dengan data admin yang dilengkapi dengan fitur untuk mengedit data. Tampilan halaman profile admin dapat dilihat pada Gambar</w:t>
      </w:r>
    </w:p>
    <w:p w14:paraId="4780F0FB" w14:textId="38A999D6" w:rsidR="006D380E" w:rsidRDefault="006D380E" w:rsidP="00310122">
      <w:pPr>
        <w:ind w:left="349" w:firstLine="360"/>
      </w:pPr>
    </w:p>
    <w:p w14:paraId="5D7F799D" w14:textId="7E6951D3" w:rsidR="006D380E" w:rsidRDefault="006D380E" w:rsidP="00310122">
      <w:pPr>
        <w:ind w:left="349" w:firstLine="360"/>
      </w:pPr>
    </w:p>
    <w:p w14:paraId="29750B08" w14:textId="77777777" w:rsidR="006D380E" w:rsidRDefault="006D380E" w:rsidP="00310122">
      <w:pPr>
        <w:ind w:left="349" w:firstLine="360"/>
      </w:pPr>
    </w:p>
    <w:p w14:paraId="0DC13A86" w14:textId="7E293D1E" w:rsidR="00310122" w:rsidRDefault="002C40D7" w:rsidP="00310122">
      <w:pPr>
        <w:pStyle w:val="ListParagraph"/>
        <w:ind w:left="709"/>
      </w:pPr>
      <w:r>
        <w:rPr>
          <w:noProof/>
        </w:rPr>
        <w:lastRenderedPageBreak/>
        <mc:AlternateContent>
          <mc:Choice Requires="wps">
            <w:drawing>
              <wp:anchor distT="0" distB="0" distL="114300" distR="114300" simplePos="0" relativeHeight="251998720" behindDoc="1" locked="0" layoutInCell="1" allowOverlap="1" wp14:anchorId="0F1A91DA" wp14:editId="04F8C5BE">
                <wp:simplePos x="0" y="0"/>
                <wp:positionH relativeFrom="column">
                  <wp:posOffset>467995</wp:posOffset>
                </wp:positionH>
                <wp:positionV relativeFrom="paragraph">
                  <wp:posOffset>2444750</wp:posOffset>
                </wp:positionV>
                <wp:extent cx="4103370" cy="635"/>
                <wp:effectExtent l="0" t="0" r="0" b="0"/>
                <wp:wrapNone/>
                <wp:docPr id="376" name="Text Box 376"/>
                <wp:cNvGraphicFramePr/>
                <a:graphic xmlns:a="http://schemas.openxmlformats.org/drawingml/2006/main">
                  <a:graphicData uri="http://schemas.microsoft.com/office/word/2010/wordprocessingShape">
                    <wps:wsp>
                      <wps:cNvSpPr txBox="1"/>
                      <wps:spPr>
                        <a:xfrm>
                          <a:off x="0" y="0"/>
                          <a:ext cx="4103370" cy="635"/>
                        </a:xfrm>
                        <a:prstGeom prst="rect">
                          <a:avLst/>
                        </a:prstGeom>
                        <a:solidFill>
                          <a:prstClr val="white"/>
                        </a:solidFill>
                        <a:ln>
                          <a:noFill/>
                        </a:ln>
                      </wps:spPr>
                      <wps:txbx>
                        <w:txbxContent>
                          <w:p w14:paraId="7AAEEA30" w14:textId="15C337CB" w:rsidR="001F2641" w:rsidRPr="00A11307" w:rsidRDefault="001F2641"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21</w:t>
                            </w:r>
                            <w:r>
                              <w:fldChar w:fldCharType="end"/>
                            </w:r>
                            <w:r>
                              <w:t xml:space="preserve"> Halaman Profile Admin </w:t>
                            </w:r>
                            <w:r w:rsidRPr="00243427">
                              <w:t>[Guru BK]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1A91DA" id="Text Box 376" o:spid="_x0000_s1107" type="#_x0000_t202" style="position:absolute;left:0;text-align:left;margin-left:36.85pt;margin-top:192.5pt;width:323.1pt;height:.05pt;z-index:-251317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" stroked="f">
                <v:textbox style="mso-fit-shape-to-text:t" inset="0,0,0,0">
                  <w:txbxContent>
                    <w:p w14:paraId="7AAEEA30" w14:textId="15C337CB" w:rsidR="001F2641" w:rsidRPr="00A11307" w:rsidRDefault="001F2641"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21</w:t>
                      </w:r>
                      <w:r>
                        <w:fldChar w:fldCharType="end"/>
                      </w:r>
                      <w:r>
                        <w:t xml:space="preserve"> Halaman Profile Admin </w:t>
                      </w:r>
                      <w:r w:rsidRPr="00243427">
                        <w:t>[Guru BK]</w:t>
                      </w:r>
                    </w:p>
                  </w:txbxContent>
                </v:textbox>
              </v:shape>
            </w:pict>
          </mc:Fallback>
        </mc:AlternateContent>
      </w:r>
      <w:r w:rsidR="00224D03">
        <w:rPr>
          <w:noProof/>
        </w:rPr>
        <w:drawing>
          <wp:anchor distT="0" distB="0" distL="114300" distR="114300" simplePos="0" relativeHeight="251938304" behindDoc="1" locked="0" layoutInCell="1" allowOverlap="1" wp14:anchorId="42A8EF82" wp14:editId="575E0B89">
            <wp:simplePos x="0" y="0"/>
            <wp:positionH relativeFrom="margin">
              <wp:align>center</wp:align>
            </wp:positionH>
            <wp:positionV relativeFrom="paragraph">
              <wp:posOffset>-3091</wp:posOffset>
            </wp:positionV>
            <wp:extent cx="4103960" cy="2390400"/>
            <wp:effectExtent l="0" t="0" r="0" b="0"/>
            <wp:wrapNone/>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4103960"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E86320B" w14:textId="3DC8A58A" w:rsidR="00B26A76" w:rsidRDefault="00B26A76" w:rsidP="00B26A76">
      <w:pPr>
        <w:pStyle w:val="ListParagraph"/>
        <w:ind w:left="426"/>
      </w:pPr>
    </w:p>
    <w:p w14:paraId="5C5C01E4" w14:textId="6B98E211" w:rsidR="00B26A76" w:rsidRDefault="002C40D7" w:rsidP="002C40D7">
      <w:pPr>
        <w:pStyle w:val="ListParagraph"/>
        <w:tabs>
          <w:tab w:val="left" w:pos="4973"/>
        </w:tabs>
        <w:ind w:left="426"/>
      </w:pPr>
      <w:r>
        <w:tab/>
      </w:r>
    </w:p>
    <w:p w14:paraId="26AA04D6" w14:textId="638854B7" w:rsidR="00B26A76" w:rsidRDefault="00B26A76" w:rsidP="00B26A76">
      <w:pPr>
        <w:pStyle w:val="ListParagraph"/>
        <w:ind w:left="426"/>
      </w:pPr>
    </w:p>
    <w:p w14:paraId="0026DB8F" w14:textId="6DC19FB7" w:rsidR="00B26A76" w:rsidRDefault="00B26A76" w:rsidP="00B26A76">
      <w:pPr>
        <w:pStyle w:val="ListParagraph"/>
        <w:ind w:left="426"/>
      </w:pPr>
    </w:p>
    <w:p w14:paraId="3819141D" w14:textId="35255C4D" w:rsidR="00B26A76" w:rsidRDefault="00B26A76" w:rsidP="00B26A76">
      <w:pPr>
        <w:pStyle w:val="ListParagraph"/>
        <w:ind w:left="426"/>
      </w:pPr>
    </w:p>
    <w:p w14:paraId="7552BF8D" w14:textId="028B6C4D" w:rsidR="00B26A76" w:rsidRDefault="00B26A76" w:rsidP="00B26A76">
      <w:pPr>
        <w:pStyle w:val="ListParagraph"/>
        <w:ind w:left="426"/>
      </w:pPr>
    </w:p>
    <w:p w14:paraId="39C684FD" w14:textId="0FE8AE8A" w:rsidR="00B26A76" w:rsidRDefault="00B26A76" w:rsidP="00B26A76">
      <w:pPr>
        <w:pStyle w:val="ListParagraph"/>
        <w:ind w:left="426"/>
      </w:pPr>
    </w:p>
    <w:p w14:paraId="6C7C9954" w14:textId="03132A60" w:rsidR="00B26A76" w:rsidRDefault="00B26A76" w:rsidP="00B26A76">
      <w:pPr>
        <w:pStyle w:val="ListParagraph"/>
        <w:ind w:left="426"/>
      </w:pPr>
    </w:p>
    <w:p w14:paraId="114D45EC" w14:textId="77777777" w:rsidR="00B26A76" w:rsidRDefault="00B26A76" w:rsidP="00B26A76">
      <w:pPr>
        <w:pStyle w:val="ListParagraph"/>
        <w:ind w:left="426"/>
      </w:pPr>
    </w:p>
    <w:p w14:paraId="523E7FE1" w14:textId="0F8F7B9F" w:rsidR="00AA7D36" w:rsidRDefault="00AA7D36" w:rsidP="00CE316E">
      <w:pPr>
        <w:pStyle w:val="ListParagraph"/>
        <w:numPr>
          <w:ilvl w:val="0"/>
          <w:numId w:val="50"/>
        </w:numPr>
        <w:ind w:left="426"/>
      </w:pPr>
      <w:r>
        <w:t>Halaman Laporan</w:t>
      </w:r>
    </w:p>
    <w:p w14:paraId="660F6F6E" w14:textId="76C84F2D" w:rsidR="00DF7F79" w:rsidRDefault="00DF7F79" w:rsidP="00CE316E">
      <w:pPr>
        <w:pStyle w:val="ListParagraph"/>
        <w:numPr>
          <w:ilvl w:val="0"/>
          <w:numId w:val="56"/>
        </w:numPr>
        <w:ind w:left="709"/>
      </w:pPr>
      <w:r>
        <w:t>Halaman Absen Siswa</w:t>
      </w:r>
    </w:p>
    <w:p w14:paraId="3FC31AD1" w14:textId="27AC35F9" w:rsidR="00EA62A7" w:rsidRDefault="00EA62A7" w:rsidP="00EA62A7">
      <w:pPr>
        <w:ind w:left="349" w:firstLine="360"/>
      </w:pPr>
      <w:r>
        <w:t>Halaman ini merupakan halaman yang menampilkan data absen perhari yang dilakukan oleh siswa. Tampilan halaman ini dapat dilihat pada Gambar</w:t>
      </w:r>
    </w:p>
    <w:p w14:paraId="3B19452C" w14:textId="1EADF8C9" w:rsidR="0064329D" w:rsidRDefault="002C40D7" w:rsidP="00EA62A7">
      <w:pPr>
        <w:ind w:left="349" w:firstLine="360"/>
      </w:pPr>
      <w:r>
        <w:rPr>
          <w:noProof/>
        </w:rPr>
        <mc:AlternateContent>
          <mc:Choice Requires="wps">
            <w:drawing>
              <wp:anchor distT="0" distB="0" distL="114300" distR="114300" simplePos="0" relativeHeight="252000768" behindDoc="1" locked="0" layoutInCell="1" allowOverlap="1" wp14:anchorId="132E0194" wp14:editId="330CF708">
                <wp:simplePos x="0" y="0"/>
                <wp:positionH relativeFrom="column">
                  <wp:posOffset>461010</wp:posOffset>
                </wp:positionH>
                <wp:positionV relativeFrom="paragraph">
                  <wp:posOffset>2445385</wp:posOffset>
                </wp:positionV>
                <wp:extent cx="4117975" cy="635"/>
                <wp:effectExtent l="0" t="0" r="0" b="0"/>
                <wp:wrapNone/>
                <wp:docPr id="377" name="Text Box 377"/>
                <wp:cNvGraphicFramePr/>
                <a:graphic xmlns:a="http://schemas.openxmlformats.org/drawingml/2006/main">
                  <a:graphicData uri="http://schemas.microsoft.com/office/word/2010/wordprocessingShape">
                    <wps:wsp>
                      <wps:cNvSpPr txBox="1"/>
                      <wps:spPr>
                        <a:xfrm>
                          <a:off x="0" y="0"/>
                          <a:ext cx="4117975" cy="635"/>
                        </a:xfrm>
                        <a:prstGeom prst="rect">
                          <a:avLst/>
                        </a:prstGeom>
                        <a:solidFill>
                          <a:prstClr val="white"/>
                        </a:solidFill>
                        <a:ln>
                          <a:noFill/>
                        </a:ln>
                      </wps:spPr>
                      <wps:txbx>
                        <w:txbxContent>
                          <w:p w14:paraId="47DAB97F" w14:textId="0EA6BC81" w:rsidR="001F2641" w:rsidRPr="00E728A7" w:rsidRDefault="001F2641"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22</w:t>
                            </w:r>
                            <w:r>
                              <w:fldChar w:fldCharType="end"/>
                            </w:r>
                            <w:r>
                              <w:t xml:space="preserve"> Halaman Absen Siswa </w:t>
                            </w:r>
                            <w:r w:rsidRPr="00FE60B1">
                              <w:t>[Guru BK]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2E0194" id="Text Box 377" o:spid="_x0000_s1108" type="#_x0000_t202" style="position:absolute;left:0;text-align:left;margin-left:36.3pt;margin-top:192.55pt;width:324.25pt;height:.05pt;z-index:-251315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" stroked="f">
                <v:textbox style="mso-fit-shape-to-text:t" inset="0,0,0,0">
                  <w:txbxContent>
                    <w:p w14:paraId="47DAB97F" w14:textId="0EA6BC81" w:rsidR="001F2641" w:rsidRPr="00E728A7" w:rsidRDefault="001F2641"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22</w:t>
                      </w:r>
                      <w:r>
                        <w:fldChar w:fldCharType="end"/>
                      </w:r>
                      <w:r>
                        <w:t xml:space="preserve"> Halaman Absen Siswa </w:t>
                      </w:r>
                      <w:r w:rsidRPr="00FE60B1">
                        <w:t>[Guru BK]</w:t>
                      </w:r>
                    </w:p>
                  </w:txbxContent>
                </v:textbox>
              </v:shape>
            </w:pict>
          </mc:Fallback>
        </mc:AlternateContent>
      </w:r>
      <w:r w:rsidR="0064329D">
        <w:rPr>
          <w:noProof/>
        </w:rPr>
        <w:drawing>
          <wp:anchor distT="0" distB="0" distL="114300" distR="114300" simplePos="0" relativeHeight="251926016" behindDoc="1" locked="0" layoutInCell="1" allowOverlap="1" wp14:anchorId="398793A0" wp14:editId="37E2B490">
            <wp:simplePos x="0" y="0"/>
            <wp:positionH relativeFrom="margin">
              <wp:align>center</wp:align>
            </wp:positionH>
            <wp:positionV relativeFrom="paragraph">
              <wp:posOffset>-1905</wp:posOffset>
            </wp:positionV>
            <wp:extent cx="4118212" cy="2390400"/>
            <wp:effectExtent l="0" t="0" r="0" b="0"/>
            <wp:wrapNone/>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4118212"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F34DA07" w14:textId="099D29C5" w:rsidR="0064329D" w:rsidRDefault="0064329D" w:rsidP="00EA62A7">
      <w:pPr>
        <w:ind w:left="349" w:firstLine="360"/>
      </w:pPr>
    </w:p>
    <w:p w14:paraId="6D581B44" w14:textId="183C2A71" w:rsidR="0064329D" w:rsidRDefault="0064329D" w:rsidP="00EA62A7">
      <w:pPr>
        <w:ind w:left="349" w:firstLine="360"/>
      </w:pPr>
    </w:p>
    <w:p w14:paraId="57350079" w14:textId="2760107A" w:rsidR="0064329D" w:rsidRDefault="0064329D" w:rsidP="00EA62A7">
      <w:pPr>
        <w:ind w:left="349" w:firstLine="360"/>
      </w:pPr>
    </w:p>
    <w:p w14:paraId="2B64EF17" w14:textId="5A3505DE" w:rsidR="0064329D" w:rsidRDefault="0064329D" w:rsidP="00EA62A7">
      <w:pPr>
        <w:ind w:left="349" w:firstLine="360"/>
      </w:pPr>
    </w:p>
    <w:p w14:paraId="3F2EFE8C" w14:textId="0F35CAF6" w:rsidR="0064329D" w:rsidRDefault="0064329D" w:rsidP="00EA62A7">
      <w:pPr>
        <w:ind w:left="349" w:firstLine="360"/>
      </w:pPr>
    </w:p>
    <w:p w14:paraId="1DB80042" w14:textId="36EEA2FE" w:rsidR="0064329D" w:rsidRDefault="0064329D" w:rsidP="00EA62A7">
      <w:pPr>
        <w:ind w:left="349" w:firstLine="360"/>
      </w:pPr>
    </w:p>
    <w:p w14:paraId="7BEFBAE5" w14:textId="36E1CE1D" w:rsidR="0064329D" w:rsidRDefault="0064329D" w:rsidP="00EA62A7">
      <w:pPr>
        <w:ind w:left="349" w:firstLine="360"/>
      </w:pPr>
    </w:p>
    <w:p w14:paraId="0FAD102C" w14:textId="7D520F18" w:rsidR="0064329D" w:rsidRDefault="0064329D" w:rsidP="00EA62A7">
      <w:pPr>
        <w:ind w:left="349" w:firstLine="360"/>
      </w:pPr>
    </w:p>
    <w:p w14:paraId="4D0A030B" w14:textId="77777777" w:rsidR="0064329D" w:rsidRDefault="0064329D" w:rsidP="00EA62A7">
      <w:pPr>
        <w:ind w:left="349" w:firstLine="360"/>
      </w:pPr>
    </w:p>
    <w:p w14:paraId="52008339" w14:textId="77777777" w:rsidR="003643B4" w:rsidRDefault="00DF7F79" w:rsidP="00CE316E">
      <w:pPr>
        <w:pStyle w:val="ListParagraph"/>
        <w:numPr>
          <w:ilvl w:val="0"/>
          <w:numId w:val="56"/>
        </w:numPr>
        <w:ind w:left="709"/>
      </w:pPr>
      <w:r>
        <w:t>Halaman Laporan Akhir</w:t>
      </w:r>
    </w:p>
    <w:p w14:paraId="4366E6E0" w14:textId="0A3503A8" w:rsidR="003643B4" w:rsidRDefault="003643B4" w:rsidP="003643B4">
      <w:pPr>
        <w:ind w:left="349" w:firstLine="360"/>
      </w:pPr>
      <w:r>
        <w:t>Halaman ini merupakan halaman yang menampilkan data laporan absen siswa pada semester yang sedang berlaku. Tampilan halaman ini dapat dilihat pada Gambar</w:t>
      </w:r>
    </w:p>
    <w:p w14:paraId="2ED9FE07" w14:textId="7BF31CA5" w:rsidR="006D380E" w:rsidRDefault="006D380E" w:rsidP="003643B4">
      <w:pPr>
        <w:ind w:left="349" w:firstLine="360"/>
      </w:pPr>
    </w:p>
    <w:p w14:paraId="389ED86F" w14:textId="40E1E2C8" w:rsidR="006D380E" w:rsidRDefault="006D380E" w:rsidP="003643B4">
      <w:pPr>
        <w:ind w:left="349" w:firstLine="360"/>
      </w:pPr>
    </w:p>
    <w:p w14:paraId="34C5DEEF" w14:textId="77777777" w:rsidR="006D380E" w:rsidRDefault="006D380E" w:rsidP="003643B4">
      <w:pPr>
        <w:ind w:left="349" w:firstLine="360"/>
      </w:pPr>
    </w:p>
    <w:p w14:paraId="1A24B143" w14:textId="2624316B" w:rsidR="00EA62A7" w:rsidRDefault="002C40D7" w:rsidP="00EA62A7">
      <w:pPr>
        <w:pStyle w:val="ListParagraph"/>
        <w:ind w:left="709"/>
      </w:pPr>
      <w:r>
        <w:rPr>
          <w:noProof/>
        </w:rPr>
        <w:lastRenderedPageBreak/>
        <mc:AlternateContent>
          <mc:Choice Requires="wps">
            <w:drawing>
              <wp:anchor distT="0" distB="0" distL="114300" distR="114300" simplePos="0" relativeHeight="252002816" behindDoc="1" locked="0" layoutInCell="1" allowOverlap="1" wp14:anchorId="55889C74" wp14:editId="2DE5C674">
                <wp:simplePos x="0" y="0"/>
                <wp:positionH relativeFrom="column">
                  <wp:posOffset>457835</wp:posOffset>
                </wp:positionH>
                <wp:positionV relativeFrom="paragraph">
                  <wp:posOffset>2460625</wp:posOffset>
                </wp:positionV>
                <wp:extent cx="4124325" cy="635"/>
                <wp:effectExtent l="0" t="0" r="0" b="0"/>
                <wp:wrapNone/>
                <wp:docPr id="378" name="Text Box 378"/>
                <wp:cNvGraphicFramePr/>
                <a:graphic xmlns:a="http://schemas.openxmlformats.org/drawingml/2006/main">
                  <a:graphicData uri="http://schemas.microsoft.com/office/word/2010/wordprocessingShape">
                    <wps:wsp>
                      <wps:cNvSpPr txBox="1"/>
                      <wps:spPr>
                        <a:xfrm>
                          <a:off x="0" y="0"/>
                          <a:ext cx="4124325" cy="635"/>
                        </a:xfrm>
                        <a:prstGeom prst="rect">
                          <a:avLst/>
                        </a:prstGeom>
                        <a:solidFill>
                          <a:prstClr val="white"/>
                        </a:solidFill>
                        <a:ln>
                          <a:noFill/>
                        </a:ln>
                      </wps:spPr>
                      <wps:txbx>
                        <w:txbxContent>
                          <w:p w14:paraId="6CC88C96" w14:textId="42A37E9C" w:rsidR="001F2641" w:rsidRPr="00867E59" w:rsidRDefault="001F2641"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23</w:t>
                            </w:r>
                            <w:r>
                              <w:fldChar w:fldCharType="end"/>
                            </w:r>
                            <w:r>
                              <w:t xml:space="preserve"> Halaman Data Laporan Absensi </w:t>
                            </w:r>
                            <w:r w:rsidRPr="00F6276A">
                              <w:t>[Guru BK]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889C74" id="Text Box 378" o:spid="_x0000_s1109" type="#_x0000_t202" style="position:absolute;left:0;text-align:left;margin-left:36.05pt;margin-top:193.75pt;width:324.75pt;height:.05pt;z-index:-251313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" stroked="f">
                <v:textbox style="mso-fit-shape-to-text:t" inset="0,0,0,0">
                  <w:txbxContent>
                    <w:p w14:paraId="6CC88C96" w14:textId="42A37E9C" w:rsidR="001F2641" w:rsidRPr="00867E59" w:rsidRDefault="001F2641"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23</w:t>
                      </w:r>
                      <w:r>
                        <w:fldChar w:fldCharType="end"/>
                      </w:r>
                      <w:r>
                        <w:t xml:space="preserve"> Halaman Data Laporan Absensi </w:t>
                      </w:r>
                      <w:r w:rsidRPr="00F6276A">
                        <w:t>[Guru BK]</w:t>
                      </w:r>
                    </w:p>
                  </w:txbxContent>
                </v:textbox>
              </v:shape>
            </w:pict>
          </mc:Fallback>
        </mc:AlternateContent>
      </w:r>
      <w:r w:rsidR="0064329D">
        <w:rPr>
          <w:noProof/>
        </w:rPr>
        <w:drawing>
          <wp:anchor distT="0" distB="0" distL="114300" distR="114300" simplePos="0" relativeHeight="251927040" behindDoc="1" locked="0" layoutInCell="1" allowOverlap="1" wp14:anchorId="7338F7A7" wp14:editId="3B0FBAD4">
            <wp:simplePos x="0" y="0"/>
            <wp:positionH relativeFrom="margin">
              <wp:align>center</wp:align>
            </wp:positionH>
            <wp:positionV relativeFrom="paragraph">
              <wp:posOffset>13335</wp:posOffset>
            </wp:positionV>
            <wp:extent cx="4124479" cy="2390400"/>
            <wp:effectExtent l="0" t="0" r="0" b="0"/>
            <wp:wrapNone/>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4124479"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BC15062" w14:textId="2235B16B" w:rsidR="0064329D" w:rsidRDefault="0064329D" w:rsidP="0064329D">
      <w:pPr>
        <w:pStyle w:val="ListParagraph"/>
        <w:ind w:left="709"/>
      </w:pPr>
    </w:p>
    <w:p w14:paraId="00E42C58" w14:textId="0B1A6B62" w:rsidR="0064329D" w:rsidRDefault="0064329D" w:rsidP="0064329D">
      <w:pPr>
        <w:pStyle w:val="ListParagraph"/>
        <w:ind w:left="709"/>
      </w:pPr>
    </w:p>
    <w:p w14:paraId="44A0C3B2" w14:textId="66804C7E" w:rsidR="0064329D" w:rsidRDefault="0064329D" w:rsidP="0064329D">
      <w:pPr>
        <w:pStyle w:val="ListParagraph"/>
        <w:ind w:left="709"/>
      </w:pPr>
    </w:p>
    <w:p w14:paraId="63036CE4" w14:textId="15754EFB" w:rsidR="0064329D" w:rsidRDefault="0064329D" w:rsidP="0064329D">
      <w:pPr>
        <w:pStyle w:val="ListParagraph"/>
        <w:ind w:left="709"/>
      </w:pPr>
    </w:p>
    <w:p w14:paraId="5063B917" w14:textId="1CC09341" w:rsidR="0064329D" w:rsidRDefault="0064329D" w:rsidP="0064329D">
      <w:pPr>
        <w:pStyle w:val="ListParagraph"/>
        <w:ind w:left="709"/>
      </w:pPr>
    </w:p>
    <w:p w14:paraId="22DDEDAC" w14:textId="1815BABD" w:rsidR="0064329D" w:rsidRDefault="0064329D" w:rsidP="0064329D">
      <w:pPr>
        <w:pStyle w:val="ListParagraph"/>
        <w:ind w:left="709"/>
      </w:pPr>
    </w:p>
    <w:p w14:paraId="39EC5272" w14:textId="5CE57C16" w:rsidR="0064329D" w:rsidRDefault="0064329D" w:rsidP="0064329D">
      <w:pPr>
        <w:pStyle w:val="ListParagraph"/>
        <w:ind w:left="709"/>
      </w:pPr>
    </w:p>
    <w:p w14:paraId="04B544C0" w14:textId="391B2B5A" w:rsidR="0064329D" w:rsidRDefault="0064329D" w:rsidP="0064329D">
      <w:pPr>
        <w:pStyle w:val="ListParagraph"/>
        <w:ind w:left="709"/>
      </w:pPr>
    </w:p>
    <w:p w14:paraId="625AFEF9" w14:textId="77777777" w:rsidR="0064329D" w:rsidRDefault="0064329D" w:rsidP="0064329D">
      <w:pPr>
        <w:pStyle w:val="ListParagraph"/>
        <w:ind w:left="709"/>
      </w:pPr>
    </w:p>
    <w:p w14:paraId="3EE30A1A" w14:textId="657F3280" w:rsidR="003643B4" w:rsidRDefault="00DF7F79" w:rsidP="00CE316E">
      <w:pPr>
        <w:pStyle w:val="ListParagraph"/>
        <w:numPr>
          <w:ilvl w:val="0"/>
          <w:numId w:val="56"/>
        </w:numPr>
        <w:ind w:left="709"/>
      </w:pPr>
      <w:r>
        <w:t>Halaman Laporan Siswa Bermasalah</w:t>
      </w:r>
    </w:p>
    <w:p w14:paraId="24DDB1AC" w14:textId="70757F52" w:rsidR="003643B4" w:rsidRDefault="003643B4" w:rsidP="003643B4">
      <w:pPr>
        <w:ind w:left="349" w:firstLine="360"/>
      </w:pPr>
      <w:r>
        <w:t>Halaman ini menampilkan data laporan absen siswa bermasalah pada semester yang sedang berlaku dimana data siswa akan tampil di halaman ini apabila terdapat status alpha yang telah mencapai batas maksimal. Tampilan halaman ini dapat dilihat pada Gambar</w:t>
      </w:r>
    </w:p>
    <w:p w14:paraId="1861C5B1" w14:textId="1EAA7F64" w:rsidR="003643B4" w:rsidRDefault="002C40D7" w:rsidP="003643B4">
      <w:pPr>
        <w:ind w:left="349"/>
      </w:pPr>
      <w:r>
        <w:rPr>
          <w:noProof/>
        </w:rPr>
        <mc:AlternateContent>
          <mc:Choice Requires="wps">
            <w:drawing>
              <wp:anchor distT="0" distB="0" distL="114300" distR="114300" simplePos="0" relativeHeight="252004864" behindDoc="1" locked="0" layoutInCell="1" allowOverlap="1" wp14:anchorId="0DE5D7AD" wp14:editId="305CF9DD">
                <wp:simplePos x="0" y="0"/>
                <wp:positionH relativeFrom="column">
                  <wp:posOffset>461010</wp:posOffset>
                </wp:positionH>
                <wp:positionV relativeFrom="paragraph">
                  <wp:posOffset>2455545</wp:posOffset>
                </wp:positionV>
                <wp:extent cx="4117975" cy="635"/>
                <wp:effectExtent l="0" t="0" r="0" b="0"/>
                <wp:wrapNone/>
                <wp:docPr id="379" name="Text Box 379"/>
                <wp:cNvGraphicFramePr/>
                <a:graphic xmlns:a="http://schemas.openxmlformats.org/drawingml/2006/main">
                  <a:graphicData uri="http://schemas.microsoft.com/office/word/2010/wordprocessingShape">
                    <wps:wsp>
                      <wps:cNvSpPr txBox="1"/>
                      <wps:spPr>
                        <a:xfrm>
                          <a:off x="0" y="0"/>
                          <a:ext cx="4117975" cy="635"/>
                        </a:xfrm>
                        <a:prstGeom prst="rect">
                          <a:avLst/>
                        </a:prstGeom>
                        <a:solidFill>
                          <a:prstClr val="white"/>
                        </a:solidFill>
                        <a:ln>
                          <a:noFill/>
                        </a:ln>
                      </wps:spPr>
                      <wps:txbx>
                        <w:txbxContent>
                          <w:p w14:paraId="71620497" w14:textId="45643B65" w:rsidR="001F2641" w:rsidRPr="0057234C" w:rsidRDefault="001F2641"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24</w:t>
                            </w:r>
                            <w:r>
                              <w:fldChar w:fldCharType="end"/>
                            </w:r>
                            <w:r>
                              <w:t xml:space="preserve"> Halaman Data Siswa Bermasalah </w:t>
                            </w:r>
                            <w:r w:rsidRPr="00A7624D">
                              <w:t>[Guru BK]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E5D7AD" id="Text Box 379" o:spid="_x0000_s1110" type="#_x0000_t202" style="position:absolute;left:0;text-align:left;margin-left:36.3pt;margin-top:193.35pt;width:324.25pt;height:.05pt;z-index:-251311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" stroked="f">
                <v:textbox style="mso-fit-shape-to-text:t" inset="0,0,0,0">
                  <w:txbxContent>
                    <w:p w14:paraId="71620497" w14:textId="45643B65" w:rsidR="001F2641" w:rsidRPr="0057234C" w:rsidRDefault="001F2641"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24</w:t>
                      </w:r>
                      <w:r>
                        <w:fldChar w:fldCharType="end"/>
                      </w:r>
                      <w:r>
                        <w:t xml:space="preserve"> Halaman Data Siswa Bermasalah </w:t>
                      </w:r>
                      <w:r w:rsidRPr="00A7624D">
                        <w:t>[Guru BK]</w:t>
                      </w:r>
                    </w:p>
                  </w:txbxContent>
                </v:textbox>
              </v:shape>
            </w:pict>
          </mc:Fallback>
        </mc:AlternateContent>
      </w:r>
      <w:r w:rsidR="006D380E">
        <w:rPr>
          <w:noProof/>
        </w:rPr>
        <w:drawing>
          <wp:anchor distT="0" distB="0" distL="114300" distR="114300" simplePos="0" relativeHeight="251940352" behindDoc="1" locked="0" layoutInCell="1" allowOverlap="1" wp14:anchorId="5FB93597" wp14:editId="034EF909">
            <wp:simplePos x="0" y="0"/>
            <wp:positionH relativeFrom="margin">
              <wp:align>center</wp:align>
            </wp:positionH>
            <wp:positionV relativeFrom="paragraph">
              <wp:posOffset>8255</wp:posOffset>
            </wp:positionV>
            <wp:extent cx="4118212" cy="2390400"/>
            <wp:effectExtent l="0" t="0" r="0" b="0"/>
            <wp:wrapNone/>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4118212"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3E2228D" w14:textId="40BF4ED4" w:rsidR="006D380E" w:rsidRDefault="006D380E" w:rsidP="006D380E">
      <w:pPr>
        <w:pStyle w:val="ListParagraph"/>
        <w:ind w:left="426"/>
        <w:rPr>
          <w:b/>
          <w:bCs/>
          <w:color w:val="000000"/>
        </w:rPr>
      </w:pPr>
    </w:p>
    <w:p w14:paraId="0F77FAB4" w14:textId="08D97FA8" w:rsidR="006D380E" w:rsidRDefault="006D380E" w:rsidP="006D380E">
      <w:pPr>
        <w:pStyle w:val="ListParagraph"/>
        <w:ind w:left="426"/>
        <w:rPr>
          <w:b/>
          <w:bCs/>
          <w:color w:val="000000"/>
        </w:rPr>
      </w:pPr>
    </w:p>
    <w:p w14:paraId="1B030AF7" w14:textId="465DBE34" w:rsidR="006D380E" w:rsidRDefault="006D380E" w:rsidP="006D380E">
      <w:pPr>
        <w:pStyle w:val="ListParagraph"/>
        <w:ind w:left="426"/>
        <w:rPr>
          <w:b/>
          <w:bCs/>
          <w:color w:val="000000"/>
        </w:rPr>
      </w:pPr>
    </w:p>
    <w:p w14:paraId="49257011" w14:textId="5A16BBDC" w:rsidR="006D380E" w:rsidRDefault="006D380E" w:rsidP="006D380E">
      <w:pPr>
        <w:pStyle w:val="ListParagraph"/>
        <w:ind w:left="426"/>
        <w:rPr>
          <w:b/>
          <w:bCs/>
          <w:color w:val="000000"/>
        </w:rPr>
      </w:pPr>
    </w:p>
    <w:p w14:paraId="58F89EFB" w14:textId="54F7E27E" w:rsidR="006D380E" w:rsidRDefault="006D380E" w:rsidP="006D380E">
      <w:pPr>
        <w:pStyle w:val="ListParagraph"/>
        <w:ind w:left="426"/>
        <w:rPr>
          <w:b/>
          <w:bCs/>
          <w:color w:val="000000"/>
        </w:rPr>
      </w:pPr>
    </w:p>
    <w:p w14:paraId="44B8D769" w14:textId="022CB69B" w:rsidR="006D380E" w:rsidRDefault="006D380E" w:rsidP="006D380E">
      <w:pPr>
        <w:pStyle w:val="ListParagraph"/>
        <w:ind w:left="426"/>
        <w:rPr>
          <w:b/>
          <w:bCs/>
          <w:color w:val="000000"/>
        </w:rPr>
      </w:pPr>
    </w:p>
    <w:p w14:paraId="08661B86" w14:textId="503A9489" w:rsidR="006D380E" w:rsidRDefault="006D380E" w:rsidP="006D380E">
      <w:pPr>
        <w:pStyle w:val="ListParagraph"/>
        <w:ind w:left="426"/>
        <w:rPr>
          <w:b/>
          <w:bCs/>
          <w:color w:val="000000"/>
        </w:rPr>
      </w:pPr>
    </w:p>
    <w:p w14:paraId="726126B8" w14:textId="14176565" w:rsidR="006D380E" w:rsidRDefault="006D380E" w:rsidP="006D380E">
      <w:pPr>
        <w:pStyle w:val="ListParagraph"/>
        <w:ind w:left="426"/>
        <w:rPr>
          <w:b/>
          <w:bCs/>
          <w:color w:val="000000"/>
        </w:rPr>
      </w:pPr>
    </w:p>
    <w:p w14:paraId="6099939B" w14:textId="1167BBEE" w:rsidR="006D380E" w:rsidRDefault="006D380E" w:rsidP="006D380E">
      <w:pPr>
        <w:pStyle w:val="ListParagraph"/>
        <w:ind w:left="426"/>
        <w:rPr>
          <w:b/>
          <w:bCs/>
          <w:color w:val="000000"/>
        </w:rPr>
      </w:pPr>
    </w:p>
    <w:p w14:paraId="2527301B" w14:textId="07B4886B" w:rsidR="00DF7F79" w:rsidRDefault="00DF7F79" w:rsidP="00CE316E">
      <w:pPr>
        <w:pStyle w:val="ListParagraph"/>
        <w:numPr>
          <w:ilvl w:val="0"/>
          <w:numId w:val="60"/>
        </w:numPr>
        <w:ind w:left="426"/>
        <w:rPr>
          <w:b/>
          <w:bCs/>
          <w:color w:val="000000"/>
        </w:rPr>
      </w:pPr>
      <w:r w:rsidRPr="00DF7F79">
        <w:rPr>
          <w:b/>
          <w:bCs/>
          <w:color w:val="000000"/>
        </w:rPr>
        <w:t>Antarmuka Bagian IT</w:t>
      </w:r>
    </w:p>
    <w:p w14:paraId="1243083B" w14:textId="537F69F2" w:rsidR="00AA7D36" w:rsidRDefault="00AA7D36" w:rsidP="00CE316E">
      <w:pPr>
        <w:pStyle w:val="ListParagraph"/>
        <w:numPr>
          <w:ilvl w:val="0"/>
          <w:numId w:val="57"/>
        </w:numPr>
        <w:ind w:left="426"/>
      </w:pPr>
      <w:r>
        <w:t>Halaman Menu Utama</w:t>
      </w:r>
    </w:p>
    <w:p w14:paraId="5A1058B5" w14:textId="696A787B" w:rsidR="003643B4" w:rsidRDefault="003643B4" w:rsidP="003643B4">
      <w:pPr>
        <w:ind w:left="66" w:firstLine="360"/>
      </w:pPr>
      <w:r>
        <w:t xml:space="preserve">Halaman ini merupakan halaman yang berisikan beberapa fitur menu yang dapat digunakan oleh user </w:t>
      </w:r>
      <w:r w:rsidR="008A6DB1">
        <w:t xml:space="preserve">dengan status </w:t>
      </w:r>
      <w:r>
        <w:t xml:space="preserve">sebagai </w:t>
      </w:r>
      <w:r w:rsidR="008A6DB1">
        <w:t>bagian IT</w:t>
      </w:r>
      <w:r>
        <w:t>. Tampilan halaman ini dapat dilihat pada Gambar.</w:t>
      </w:r>
    </w:p>
    <w:p w14:paraId="349CF7E7" w14:textId="422B4BC1" w:rsidR="006D380E" w:rsidRDefault="006D380E" w:rsidP="003643B4">
      <w:pPr>
        <w:ind w:left="66" w:firstLine="360"/>
      </w:pPr>
    </w:p>
    <w:p w14:paraId="1E1DEB7D" w14:textId="62CB3E0E" w:rsidR="006D380E" w:rsidRDefault="002C40D7" w:rsidP="006D380E">
      <w:pPr>
        <w:pStyle w:val="ListParagraph"/>
        <w:ind w:left="426"/>
      </w:pPr>
      <w:r>
        <w:rPr>
          <w:noProof/>
        </w:rPr>
        <w:lastRenderedPageBreak/>
        <mc:AlternateContent>
          <mc:Choice Requires="wps">
            <w:drawing>
              <wp:anchor distT="0" distB="0" distL="114300" distR="114300" simplePos="0" relativeHeight="252006912" behindDoc="1" locked="0" layoutInCell="1" allowOverlap="1" wp14:anchorId="2A1899BF" wp14:editId="7A46DEF4">
                <wp:simplePos x="0" y="0"/>
                <wp:positionH relativeFrom="column">
                  <wp:posOffset>441960</wp:posOffset>
                </wp:positionH>
                <wp:positionV relativeFrom="paragraph">
                  <wp:posOffset>2455545</wp:posOffset>
                </wp:positionV>
                <wp:extent cx="4120515" cy="635"/>
                <wp:effectExtent l="0" t="0" r="0" b="0"/>
                <wp:wrapNone/>
                <wp:docPr id="380" name="Text Box 380"/>
                <wp:cNvGraphicFramePr/>
                <a:graphic xmlns:a="http://schemas.openxmlformats.org/drawingml/2006/main">
                  <a:graphicData uri="http://schemas.microsoft.com/office/word/2010/wordprocessingShape">
                    <wps:wsp>
                      <wps:cNvSpPr txBox="1"/>
                      <wps:spPr>
                        <a:xfrm>
                          <a:off x="0" y="0"/>
                          <a:ext cx="4120515" cy="635"/>
                        </a:xfrm>
                        <a:prstGeom prst="rect">
                          <a:avLst/>
                        </a:prstGeom>
                        <a:solidFill>
                          <a:prstClr val="white"/>
                        </a:solidFill>
                        <a:ln>
                          <a:noFill/>
                        </a:ln>
                      </wps:spPr>
                      <wps:txbx>
                        <w:txbxContent>
                          <w:p w14:paraId="4B36D5A0" w14:textId="73847B4D" w:rsidR="001F2641" w:rsidRPr="00D84276" w:rsidRDefault="001F2641"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25</w:t>
                            </w:r>
                            <w:r>
                              <w:fldChar w:fldCharType="end"/>
                            </w:r>
                            <w:r>
                              <w:t xml:space="preserve"> Halaman Menu Utama [Bag.IT]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1899BF" id="Text Box 380" o:spid="_x0000_s1111" type="#_x0000_t202" style="position:absolute;left:0;text-align:left;margin-left:34.8pt;margin-top:193.35pt;width:324.45pt;height:.05pt;z-index:-251309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" stroked="f">
                <v:textbox style="mso-fit-shape-to-text:t" inset="0,0,0,0">
                  <w:txbxContent>
                    <w:p w14:paraId="4B36D5A0" w14:textId="73847B4D" w:rsidR="001F2641" w:rsidRPr="00D84276" w:rsidRDefault="001F2641"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25</w:t>
                      </w:r>
                      <w:r>
                        <w:fldChar w:fldCharType="end"/>
                      </w:r>
                      <w:r>
                        <w:t xml:space="preserve"> Halaman Menu Utama [Bag.IT]</w:t>
                      </w:r>
                    </w:p>
                  </w:txbxContent>
                </v:textbox>
              </v:shape>
            </w:pict>
          </mc:Fallback>
        </mc:AlternateContent>
      </w:r>
      <w:r w:rsidR="006D380E">
        <w:rPr>
          <w:noProof/>
        </w:rPr>
        <w:drawing>
          <wp:anchor distT="0" distB="0" distL="114300" distR="114300" simplePos="0" relativeHeight="251941376" behindDoc="1" locked="0" layoutInCell="1" allowOverlap="1" wp14:anchorId="2A840139" wp14:editId="7D3DD745">
            <wp:simplePos x="0" y="0"/>
            <wp:positionH relativeFrom="margin">
              <wp:posOffset>442224</wp:posOffset>
            </wp:positionH>
            <wp:positionV relativeFrom="paragraph">
              <wp:posOffset>8255</wp:posOffset>
            </wp:positionV>
            <wp:extent cx="4120896" cy="2390400"/>
            <wp:effectExtent l="0" t="0" r="0" b="0"/>
            <wp:wrapNone/>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4120896"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348D3DA" w14:textId="0BF4121D" w:rsidR="006D380E" w:rsidRDefault="006D380E" w:rsidP="006D380E">
      <w:pPr>
        <w:pStyle w:val="ListParagraph"/>
        <w:ind w:left="426"/>
      </w:pPr>
    </w:p>
    <w:p w14:paraId="2D6793B1" w14:textId="16E869CE" w:rsidR="006D380E" w:rsidRDefault="006D380E" w:rsidP="006D380E">
      <w:pPr>
        <w:pStyle w:val="ListParagraph"/>
        <w:ind w:left="426"/>
      </w:pPr>
    </w:p>
    <w:p w14:paraId="169FB99F" w14:textId="4878696D" w:rsidR="006D380E" w:rsidRDefault="006D380E" w:rsidP="006D380E">
      <w:pPr>
        <w:pStyle w:val="ListParagraph"/>
        <w:ind w:left="426"/>
      </w:pPr>
    </w:p>
    <w:p w14:paraId="4E716213" w14:textId="402F4B2A" w:rsidR="006D380E" w:rsidRDefault="006D380E" w:rsidP="006D380E">
      <w:pPr>
        <w:pStyle w:val="ListParagraph"/>
        <w:ind w:left="426"/>
      </w:pPr>
    </w:p>
    <w:p w14:paraId="71635B8D" w14:textId="0BBC3380" w:rsidR="006D380E" w:rsidRDefault="006D380E" w:rsidP="006D380E">
      <w:pPr>
        <w:pStyle w:val="ListParagraph"/>
        <w:ind w:left="426"/>
      </w:pPr>
    </w:p>
    <w:p w14:paraId="4E1071F7" w14:textId="67F100F9" w:rsidR="006D380E" w:rsidRDefault="006D380E" w:rsidP="006D380E">
      <w:pPr>
        <w:pStyle w:val="ListParagraph"/>
        <w:ind w:left="426"/>
      </w:pPr>
    </w:p>
    <w:p w14:paraId="23BF2E0B" w14:textId="785630D0" w:rsidR="006D380E" w:rsidRDefault="006D380E" w:rsidP="006D380E">
      <w:pPr>
        <w:pStyle w:val="ListParagraph"/>
        <w:ind w:left="426"/>
      </w:pPr>
    </w:p>
    <w:p w14:paraId="1D9B8D15" w14:textId="7380194C" w:rsidR="006D380E" w:rsidRDefault="006D380E" w:rsidP="006D380E">
      <w:pPr>
        <w:pStyle w:val="ListParagraph"/>
        <w:ind w:left="426"/>
      </w:pPr>
    </w:p>
    <w:p w14:paraId="14575B11" w14:textId="77777777" w:rsidR="006D380E" w:rsidRDefault="006D380E" w:rsidP="006D380E">
      <w:pPr>
        <w:pStyle w:val="ListParagraph"/>
        <w:ind w:left="426"/>
      </w:pPr>
    </w:p>
    <w:p w14:paraId="309F8A70" w14:textId="12DCAB08" w:rsidR="00AA7D36" w:rsidRDefault="00AA7D36" w:rsidP="00CE316E">
      <w:pPr>
        <w:pStyle w:val="ListParagraph"/>
        <w:numPr>
          <w:ilvl w:val="0"/>
          <w:numId w:val="57"/>
        </w:numPr>
        <w:ind w:left="426"/>
      </w:pPr>
      <w:r>
        <w:t>Halaman Kelola Data Siswa</w:t>
      </w:r>
    </w:p>
    <w:p w14:paraId="0A1189E9" w14:textId="77777777" w:rsidR="008A6DB1" w:rsidRDefault="008A6DB1" w:rsidP="00CE316E">
      <w:pPr>
        <w:pStyle w:val="ListParagraph"/>
        <w:numPr>
          <w:ilvl w:val="0"/>
          <w:numId w:val="59"/>
        </w:numPr>
        <w:ind w:left="709"/>
      </w:pPr>
      <w:r>
        <w:t>Halaman Tambah Data Siswa</w:t>
      </w:r>
    </w:p>
    <w:p w14:paraId="5DE45D6D" w14:textId="6313E31C" w:rsidR="008A6DB1" w:rsidRDefault="008A6DB1" w:rsidP="008A6DB1">
      <w:pPr>
        <w:ind w:left="349" w:firstLine="360"/>
      </w:pPr>
      <w:r>
        <w:t xml:space="preserve">Halaman tambah data siswa ini </w:t>
      </w:r>
      <w:r w:rsidRPr="009508EB">
        <w:t>merupakan tampilan yang berisikan fitur</w:t>
      </w:r>
      <w:r>
        <w:t xml:space="preserve"> tambah siswa yang </w:t>
      </w:r>
      <w:r w:rsidRPr="009508EB">
        <w:t xml:space="preserve">digunakan oleh </w:t>
      </w:r>
      <w:r>
        <w:t>admin dengan status sebagai bagian IT. Tampilan</w:t>
      </w:r>
      <w:r w:rsidRPr="009508EB">
        <w:t xml:space="preserve"> </w:t>
      </w:r>
      <w:r>
        <w:t xml:space="preserve">halaman tambah data siswa </w:t>
      </w:r>
      <w:r w:rsidRPr="009508EB">
        <w:t>dapat dilihat pada Gamba</w:t>
      </w:r>
      <w:r>
        <w:t>r</w:t>
      </w:r>
      <w:r w:rsidRPr="009508EB">
        <w:t>.</w:t>
      </w:r>
    </w:p>
    <w:p w14:paraId="4A06F2BB" w14:textId="54792E6C" w:rsidR="006D380E" w:rsidRDefault="002C40D7" w:rsidP="008A6DB1">
      <w:pPr>
        <w:ind w:left="709"/>
      </w:pPr>
      <w:r>
        <w:rPr>
          <w:noProof/>
        </w:rPr>
        <mc:AlternateContent>
          <mc:Choice Requires="wps">
            <w:drawing>
              <wp:anchor distT="0" distB="0" distL="114300" distR="114300" simplePos="0" relativeHeight="252008960" behindDoc="1" locked="0" layoutInCell="1" allowOverlap="1" wp14:anchorId="47F6D733" wp14:editId="31D5D707">
                <wp:simplePos x="0" y="0"/>
                <wp:positionH relativeFrom="column">
                  <wp:posOffset>444500</wp:posOffset>
                </wp:positionH>
                <wp:positionV relativeFrom="paragraph">
                  <wp:posOffset>2451100</wp:posOffset>
                </wp:positionV>
                <wp:extent cx="4114165" cy="635"/>
                <wp:effectExtent l="0" t="0" r="0" b="0"/>
                <wp:wrapNone/>
                <wp:docPr id="381" name="Text Box 381"/>
                <wp:cNvGraphicFramePr/>
                <a:graphic xmlns:a="http://schemas.openxmlformats.org/drawingml/2006/main">
                  <a:graphicData uri="http://schemas.microsoft.com/office/word/2010/wordprocessingShape">
                    <wps:wsp>
                      <wps:cNvSpPr txBox="1"/>
                      <wps:spPr>
                        <a:xfrm>
                          <a:off x="0" y="0"/>
                          <a:ext cx="4114165" cy="635"/>
                        </a:xfrm>
                        <a:prstGeom prst="rect">
                          <a:avLst/>
                        </a:prstGeom>
                        <a:solidFill>
                          <a:prstClr val="white"/>
                        </a:solidFill>
                        <a:ln>
                          <a:noFill/>
                        </a:ln>
                      </wps:spPr>
                      <wps:txbx>
                        <w:txbxContent>
                          <w:p w14:paraId="4E74007A" w14:textId="37C69E75" w:rsidR="001F2641" w:rsidRPr="00654DAD" w:rsidRDefault="001F2641"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26</w:t>
                            </w:r>
                            <w:r>
                              <w:fldChar w:fldCharType="end"/>
                            </w:r>
                            <w:r>
                              <w:t xml:space="preserve"> Halaman Tambah Data Siswa </w:t>
                            </w:r>
                            <w:r w:rsidRPr="00506747">
                              <w:t>[Bag.IT]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F6D733" id="Text Box 381" o:spid="_x0000_s1112" type="#_x0000_t202" style="position:absolute;left:0;text-align:left;margin-left:35pt;margin-top:193pt;width:323.95pt;height:.05pt;z-index:-251307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" stroked="f">
                <v:textbox style="mso-fit-shape-to-text:t" inset="0,0,0,0">
                  <w:txbxContent>
                    <w:p w14:paraId="4E74007A" w14:textId="37C69E75" w:rsidR="001F2641" w:rsidRPr="00654DAD" w:rsidRDefault="001F2641"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26</w:t>
                      </w:r>
                      <w:r>
                        <w:fldChar w:fldCharType="end"/>
                      </w:r>
                      <w:r>
                        <w:t xml:space="preserve"> Halaman Tambah Data Siswa </w:t>
                      </w:r>
                      <w:r w:rsidRPr="00506747">
                        <w:t>[Bag.IT]</w:t>
                      </w:r>
                    </w:p>
                  </w:txbxContent>
                </v:textbox>
              </v:shape>
            </w:pict>
          </mc:Fallback>
        </mc:AlternateContent>
      </w:r>
      <w:r w:rsidR="006D380E">
        <w:rPr>
          <w:noProof/>
        </w:rPr>
        <w:drawing>
          <wp:anchor distT="0" distB="0" distL="114300" distR="114300" simplePos="0" relativeHeight="251942400" behindDoc="1" locked="0" layoutInCell="1" allowOverlap="1" wp14:anchorId="5BCDA8E4" wp14:editId="44D40E58">
            <wp:simplePos x="0" y="0"/>
            <wp:positionH relativeFrom="margin">
              <wp:posOffset>444764</wp:posOffset>
            </wp:positionH>
            <wp:positionV relativeFrom="paragraph">
              <wp:posOffset>3810</wp:posOffset>
            </wp:positionV>
            <wp:extent cx="4114640" cy="2390400"/>
            <wp:effectExtent l="0" t="0" r="635" b="0"/>
            <wp:wrapNone/>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4114640"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CE0F7C4" w14:textId="1637316B" w:rsidR="008A6DB1" w:rsidRDefault="008A6DB1" w:rsidP="008A6DB1">
      <w:pPr>
        <w:ind w:left="709"/>
      </w:pPr>
    </w:p>
    <w:p w14:paraId="5E6F9B7A" w14:textId="0D54B687" w:rsidR="006D380E" w:rsidRDefault="006D380E" w:rsidP="008A6DB1">
      <w:pPr>
        <w:ind w:left="709"/>
      </w:pPr>
    </w:p>
    <w:p w14:paraId="05EB21A7" w14:textId="2876B785" w:rsidR="006D380E" w:rsidRDefault="006D380E" w:rsidP="008A6DB1">
      <w:pPr>
        <w:ind w:left="709"/>
      </w:pPr>
    </w:p>
    <w:p w14:paraId="6D6B3777" w14:textId="453BBB61" w:rsidR="006D380E" w:rsidRDefault="006D380E" w:rsidP="008A6DB1">
      <w:pPr>
        <w:ind w:left="709"/>
      </w:pPr>
    </w:p>
    <w:p w14:paraId="1F90487D" w14:textId="7D39AB7D" w:rsidR="006D380E" w:rsidRDefault="006D380E" w:rsidP="008A6DB1">
      <w:pPr>
        <w:ind w:left="709"/>
      </w:pPr>
    </w:p>
    <w:p w14:paraId="2874D093" w14:textId="24725C1D" w:rsidR="006D380E" w:rsidRDefault="006D380E" w:rsidP="008A6DB1">
      <w:pPr>
        <w:ind w:left="709"/>
      </w:pPr>
    </w:p>
    <w:p w14:paraId="52448DAA" w14:textId="2AFB9763" w:rsidR="006D380E" w:rsidRDefault="006D380E" w:rsidP="008A6DB1">
      <w:pPr>
        <w:ind w:left="709"/>
      </w:pPr>
    </w:p>
    <w:p w14:paraId="10EB88A2" w14:textId="36E57642" w:rsidR="006D380E" w:rsidRDefault="006D380E" w:rsidP="008A6DB1">
      <w:pPr>
        <w:ind w:left="709"/>
      </w:pPr>
    </w:p>
    <w:p w14:paraId="1BF69FCA" w14:textId="77777777" w:rsidR="006D380E" w:rsidRDefault="006D380E" w:rsidP="008A6DB1">
      <w:pPr>
        <w:ind w:left="709"/>
      </w:pPr>
    </w:p>
    <w:p w14:paraId="7D8DD385" w14:textId="77777777" w:rsidR="008A6DB1" w:rsidRDefault="008A6DB1" w:rsidP="00CE316E">
      <w:pPr>
        <w:pStyle w:val="ListParagraph"/>
        <w:numPr>
          <w:ilvl w:val="0"/>
          <w:numId w:val="59"/>
        </w:numPr>
        <w:ind w:left="709"/>
      </w:pPr>
      <w:r>
        <w:t>Halaman Data Siswa</w:t>
      </w:r>
    </w:p>
    <w:p w14:paraId="44F893CC" w14:textId="09E001DE" w:rsidR="008A6DB1" w:rsidRDefault="008A6DB1" w:rsidP="008A6DB1">
      <w:pPr>
        <w:ind w:left="349" w:firstLine="360"/>
      </w:pPr>
      <w:r>
        <w:t xml:space="preserve">Halaman ini merupakan tampilan yang berisikan seluruh data siswa yang dilengkapi dengan beberapa fitur tambahan seperti hapus data, lihat profile, dan lihat riwayat absen siswa dengan status sebagai bagian IT. Tampilan halaman data siswa dapat dilihat pada Gambar </w:t>
      </w:r>
    </w:p>
    <w:p w14:paraId="424C9FD1" w14:textId="5FE5B80B" w:rsidR="008A6DB1" w:rsidRDefault="002C40D7" w:rsidP="00CE316E">
      <w:pPr>
        <w:pStyle w:val="ListParagraph"/>
        <w:numPr>
          <w:ilvl w:val="0"/>
          <w:numId w:val="59"/>
        </w:numPr>
        <w:ind w:left="709"/>
      </w:pPr>
      <w:r>
        <w:rPr>
          <w:noProof/>
        </w:rPr>
        <w:lastRenderedPageBreak/>
        <mc:AlternateContent>
          <mc:Choice Requires="wps">
            <w:drawing>
              <wp:anchor distT="0" distB="0" distL="114300" distR="114300" simplePos="0" relativeHeight="252011008" behindDoc="0" locked="0" layoutInCell="1" allowOverlap="1" wp14:anchorId="7F27F7E7" wp14:editId="55732809">
                <wp:simplePos x="0" y="0"/>
                <wp:positionH relativeFrom="column">
                  <wp:posOffset>443865</wp:posOffset>
                </wp:positionH>
                <wp:positionV relativeFrom="paragraph">
                  <wp:posOffset>2447290</wp:posOffset>
                </wp:positionV>
                <wp:extent cx="4114165" cy="635"/>
                <wp:effectExtent l="0" t="0" r="0" b="0"/>
                <wp:wrapTopAndBottom/>
                <wp:docPr id="382" name="Text Box 382"/>
                <wp:cNvGraphicFramePr/>
                <a:graphic xmlns:a="http://schemas.openxmlformats.org/drawingml/2006/main">
                  <a:graphicData uri="http://schemas.microsoft.com/office/word/2010/wordprocessingShape">
                    <wps:wsp>
                      <wps:cNvSpPr txBox="1"/>
                      <wps:spPr>
                        <a:xfrm>
                          <a:off x="0" y="0"/>
                          <a:ext cx="4114165" cy="635"/>
                        </a:xfrm>
                        <a:prstGeom prst="rect">
                          <a:avLst/>
                        </a:prstGeom>
                        <a:solidFill>
                          <a:prstClr val="white"/>
                        </a:solidFill>
                        <a:ln>
                          <a:noFill/>
                        </a:ln>
                      </wps:spPr>
                      <wps:txbx>
                        <w:txbxContent>
                          <w:p w14:paraId="5E329597" w14:textId="0067A557" w:rsidR="001F2641" w:rsidRPr="008132CF" w:rsidRDefault="001F2641"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27</w:t>
                            </w:r>
                            <w:r>
                              <w:fldChar w:fldCharType="end"/>
                            </w:r>
                            <w:r>
                              <w:t xml:space="preserve"> Halaman Data Siswa </w:t>
                            </w:r>
                            <w:r w:rsidRPr="00CA51F9">
                              <w:t>[Bag.IT]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27F7E7" id="Text Box 382" o:spid="_x0000_s1113" type="#_x0000_t202" style="position:absolute;left:0;text-align:left;margin-left:34.95pt;margin-top:192.7pt;width:323.95pt;height:.05pt;z-index:25201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" stroked="f">
                <v:textbox style="mso-fit-shape-to-text:t" inset="0,0,0,0">
                  <w:txbxContent>
                    <w:p w14:paraId="5E329597" w14:textId="0067A557" w:rsidR="001F2641" w:rsidRPr="008132CF" w:rsidRDefault="001F2641"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27</w:t>
                      </w:r>
                      <w:r>
                        <w:fldChar w:fldCharType="end"/>
                      </w:r>
                      <w:r>
                        <w:t xml:space="preserve"> Halaman Data Siswa </w:t>
                      </w:r>
                      <w:r w:rsidRPr="00CA51F9">
                        <w:t>[Bag.IT]</w:t>
                      </w:r>
                    </w:p>
                  </w:txbxContent>
                </v:textbox>
                <w10:wrap type="topAndBottom"/>
              </v:shape>
            </w:pict>
          </mc:Fallback>
        </mc:AlternateContent>
      </w:r>
      <w:r w:rsidR="00911364">
        <w:rPr>
          <w:noProof/>
        </w:rPr>
        <w:drawing>
          <wp:anchor distT="0" distB="0" distL="114300" distR="114300" simplePos="0" relativeHeight="251943424" behindDoc="0" locked="0" layoutInCell="1" allowOverlap="1" wp14:anchorId="16774B2D" wp14:editId="7BC9529D">
            <wp:simplePos x="0" y="0"/>
            <wp:positionH relativeFrom="margin">
              <wp:posOffset>444236</wp:posOffset>
            </wp:positionH>
            <wp:positionV relativeFrom="paragraph">
              <wp:posOffset>0</wp:posOffset>
            </wp:positionV>
            <wp:extent cx="4114640" cy="2390400"/>
            <wp:effectExtent l="0" t="0" r="635" b="0"/>
            <wp:wrapTopAndBottom/>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4114640" cy="2390400"/>
                    </a:xfrm>
                    <a:prstGeom prst="rect">
                      <a:avLst/>
                    </a:prstGeom>
                    <a:noFill/>
                    <a:ln>
                      <a:noFill/>
                    </a:ln>
                  </pic:spPr>
                </pic:pic>
              </a:graphicData>
            </a:graphic>
            <wp14:sizeRelH relativeFrom="page">
              <wp14:pctWidth>0</wp14:pctWidth>
            </wp14:sizeRelH>
            <wp14:sizeRelV relativeFrom="page">
              <wp14:pctHeight>0</wp14:pctHeight>
            </wp14:sizeRelV>
          </wp:anchor>
        </w:drawing>
      </w:r>
      <w:r w:rsidR="008A6DB1">
        <w:t>Halaman Profile Siswa</w:t>
      </w:r>
    </w:p>
    <w:p w14:paraId="109BDA8A" w14:textId="0BFA5298" w:rsidR="008A6DB1" w:rsidRDefault="008A6DB1" w:rsidP="008A6DB1">
      <w:pPr>
        <w:ind w:left="349" w:firstLine="360"/>
      </w:pPr>
      <w:r>
        <w:t>Halaman ini merupakan halaman yang berisikan beberapa informasi yang terkait dengan data siswa yang dilengkapi dengan fitur untuk mengedit data</w:t>
      </w:r>
      <w:r w:rsidRPr="008A6DB1">
        <w:t xml:space="preserve"> </w:t>
      </w:r>
      <w:r>
        <w:t>dengan status sebagai bagian IT.  Tampilan halaman profile siswa dapat dilihat pada Gambar</w:t>
      </w:r>
    </w:p>
    <w:p w14:paraId="461B89CB" w14:textId="75657EC6" w:rsidR="008A6DB1" w:rsidRDefault="002C40D7" w:rsidP="008A6DB1">
      <w:pPr>
        <w:ind w:left="709" w:firstLine="360"/>
      </w:pPr>
      <w:r>
        <w:rPr>
          <w:noProof/>
        </w:rPr>
        <mc:AlternateContent>
          <mc:Choice Requires="wps">
            <w:drawing>
              <wp:anchor distT="0" distB="0" distL="114300" distR="114300" simplePos="0" relativeHeight="252013056" behindDoc="1" locked="0" layoutInCell="1" allowOverlap="1" wp14:anchorId="51BD5BCD" wp14:editId="663BC6B2">
                <wp:simplePos x="0" y="0"/>
                <wp:positionH relativeFrom="column">
                  <wp:posOffset>452755</wp:posOffset>
                </wp:positionH>
                <wp:positionV relativeFrom="paragraph">
                  <wp:posOffset>2447925</wp:posOffset>
                </wp:positionV>
                <wp:extent cx="4127500" cy="635"/>
                <wp:effectExtent l="0" t="0" r="0" b="0"/>
                <wp:wrapNone/>
                <wp:docPr id="383" name="Text Box 383"/>
                <wp:cNvGraphicFramePr/>
                <a:graphic xmlns:a="http://schemas.openxmlformats.org/drawingml/2006/main">
                  <a:graphicData uri="http://schemas.microsoft.com/office/word/2010/wordprocessingShape">
                    <wps:wsp>
                      <wps:cNvSpPr txBox="1"/>
                      <wps:spPr>
                        <a:xfrm>
                          <a:off x="0" y="0"/>
                          <a:ext cx="4127500" cy="635"/>
                        </a:xfrm>
                        <a:prstGeom prst="rect">
                          <a:avLst/>
                        </a:prstGeom>
                        <a:solidFill>
                          <a:prstClr val="white"/>
                        </a:solidFill>
                        <a:ln>
                          <a:noFill/>
                        </a:ln>
                      </wps:spPr>
                      <wps:txbx>
                        <w:txbxContent>
                          <w:p w14:paraId="0D5D4524" w14:textId="7AFF08B7" w:rsidR="001F2641" w:rsidRPr="007F3444" w:rsidRDefault="001F2641"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28</w:t>
                            </w:r>
                            <w:r>
                              <w:fldChar w:fldCharType="end"/>
                            </w:r>
                            <w:r>
                              <w:t xml:space="preserve"> Halaman Profile Siswa </w:t>
                            </w:r>
                            <w:r w:rsidRPr="00A718E3">
                              <w:t>[Bag.IT]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BD5BCD" id="Text Box 383" o:spid="_x0000_s1114" type="#_x0000_t202" style="position:absolute;left:0;text-align:left;margin-left:35.65pt;margin-top:192.75pt;width:325pt;height:.05pt;z-index:-251303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" stroked="f">
                <v:textbox style="mso-fit-shape-to-text:t" inset="0,0,0,0">
                  <w:txbxContent>
                    <w:p w14:paraId="0D5D4524" w14:textId="7AFF08B7" w:rsidR="001F2641" w:rsidRPr="007F3444" w:rsidRDefault="001F2641"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28</w:t>
                      </w:r>
                      <w:r>
                        <w:fldChar w:fldCharType="end"/>
                      </w:r>
                      <w:r>
                        <w:t xml:space="preserve"> Halaman Profile Siswa </w:t>
                      </w:r>
                      <w:r w:rsidRPr="00A718E3">
                        <w:t>[Bag.IT]</w:t>
                      </w:r>
                    </w:p>
                  </w:txbxContent>
                </v:textbox>
              </v:shape>
            </w:pict>
          </mc:Fallback>
        </mc:AlternateContent>
      </w:r>
      <w:r w:rsidR="00911364">
        <w:rPr>
          <w:noProof/>
        </w:rPr>
        <w:drawing>
          <wp:anchor distT="0" distB="0" distL="114300" distR="114300" simplePos="0" relativeHeight="251944448" behindDoc="1" locked="0" layoutInCell="1" allowOverlap="1" wp14:anchorId="26AD93E3" wp14:editId="0BE93C27">
            <wp:simplePos x="0" y="0"/>
            <wp:positionH relativeFrom="margin">
              <wp:align>center</wp:align>
            </wp:positionH>
            <wp:positionV relativeFrom="paragraph">
              <wp:posOffset>704</wp:posOffset>
            </wp:positionV>
            <wp:extent cx="4128069" cy="2390400"/>
            <wp:effectExtent l="0" t="0" r="6350" b="0"/>
            <wp:wrapNone/>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4128069"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1C1FD2D" w14:textId="0A1A6072" w:rsidR="00911364" w:rsidRDefault="00911364" w:rsidP="00911364">
      <w:pPr>
        <w:pStyle w:val="ListParagraph"/>
        <w:ind w:left="709"/>
      </w:pPr>
    </w:p>
    <w:p w14:paraId="30F2B8A1" w14:textId="6AA1C055" w:rsidR="00911364" w:rsidRDefault="00911364" w:rsidP="00911364">
      <w:pPr>
        <w:pStyle w:val="ListParagraph"/>
        <w:ind w:left="709"/>
      </w:pPr>
    </w:p>
    <w:p w14:paraId="5A5C7540" w14:textId="280AFDDB" w:rsidR="00911364" w:rsidRDefault="00911364" w:rsidP="00911364">
      <w:pPr>
        <w:pStyle w:val="ListParagraph"/>
        <w:ind w:left="709"/>
      </w:pPr>
    </w:p>
    <w:p w14:paraId="48B979B9" w14:textId="0E7F8CC5" w:rsidR="00911364" w:rsidRDefault="00911364" w:rsidP="00911364">
      <w:pPr>
        <w:pStyle w:val="ListParagraph"/>
        <w:ind w:left="709"/>
      </w:pPr>
    </w:p>
    <w:p w14:paraId="4E481DE2" w14:textId="3FAF4968" w:rsidR="00911364" w:rsidRDefault="00911364" w:rsidP="00911364">
      <w:pPr>
        <w:pStyle w:val="ListParagraph"/>
        <w:ind w:left="709"/>
      </w:pPr>
    </w:p>
    <w:p w14:paraId="42A0009C" w14:textId="0F4434BF" w:rsidR="00911364" w:rsidRDefault="00911364" w:rsidP="00911364">
      <w:pPr>
        <w:pStyle w:val="ListParagraph"/>
        <w:ind w:left="709"/>
      </w:pPr>
    </w:p>
    <w:p w14:paraId="46A82F38" w14:textId="3D285B26" w:rsidR="00911364" w:rsidRDefault="00911364" w:rsidP="00911364">
      <w:pPr>
        <w:pStyle w:val="ListParagraph"/>
        <w:ind w:left="709"/>
      </w:pPr>
    </w:p>
    <w:p w14:paraId="503D988C" w14:textId="6612013B" w:rsidR="00911364" w:rsidRDefault="00911364" w:rsidP="00911364">
      <w:pPr>
        <w:pStyle w:val="ListParagraph"/>
        <w:ind w:left="709"/>
      </w:pPr>
    </w:p>
    <w:p w14:paraId="5BC6347C" w14:textId="77777777" w:rsidR="00911364" w:rsidRDefault="00911364" w:rsidP="00911364">
      <w:pPr>
        <w:pStyle w:val="ListParagraph"/>
        <w:ind w:left="709"/>
      </w:pPr>
    </w:p>
    <w:p w14:paraId="786EED39" w14:textId="77777777" w:rsidR="00AA7D36" w:rsidRDefault="00AA7D36" w:rsidP="00CE316E">
      <w:pPr>
        <w:pStyle w:val="ListParagraph"/>
        <w:numPr>
          <w:ilvl w:val="0"/>
          <w:numId w:val="58"/>
        </w:numPr>
        <w:ind w:left="426"/>
      </w:pPr>
      <w:r>
        <w:t>Halaman Kelola Data Guru</w:t>
      </w:r>
    </w:p>
    <w:p w14:paraId="6DE4814D" w14:textId="77777777" w:rsidR="008A6DB1" w:rsidRDefault="008A6DB1" w:rsidP="00CE316E">
      <w:pPr>
        <w:pStyle w:val="ListParagraph"/>
        <w:numPr>
          <w:ilvl w:val="0"/>
          <w:numId w:val="59"/>
        </w:numPr>
      </w:pPr>
      <w:r>
        <w:t>Halaman Tambah Guru</w:t>
      </w:r>
    </w:p>
    <w:p w14:paraId="72416AFE" w14:textId="62E8600F" w:rsidR="008A6DB1" w:rsidRDefault="008A6DB1" w:rsidP="008A6DB1">
      <w:pPr>
        <w:ind w:left="360" w:firstLine="360"/>
      </w:pPr>
      <w:r>
        <w:t xml:space="preserve">Halaman tambah data guru ini </w:t>
      </w:r>
      <w:r w:rsidRPr="009508EB">
        <w:t>merupakan tampilan yang berisikan fitur</w:t>
      </w:r>
      <w:r>
        <w:t xml:space="preserve"> tambah guru yang </w:t>
      </w:r>
      <w:r w:rsidRPr="009508EB">
        <w:t xml:space="preserve">digunakan oleh </w:t>
      </w:r>
      <w:r>
        <w:t>admin dengan status sebagai bagian IT. Tampilan</w:t>
      </w:r>
      <w:r w:rsidRPr="009508EB">
        <w:t xml:space="preserve"> </w:t>
      </w:r>
      <w:r>
        <w:t xml:space="preserve">halaman tambah data guru </w:t>
      </w:r>
      <w:r w:rsidRPr="009508EB">
        <w:t>dapat dilihat pada Gamba</w:t>
      </w:r>
      <w:r>
        <w:t>r</w:t>
      </w:r>
      <w:r w:rsidRPr="009508EB">
        <w:t>.</w:t>
      </w:r>
    </w:p>
    <w:p w14:paraId="52B29493" w14:textId="77777777" w:rsidR="008A6DB1" w:rsidRDefault="008A6DB1" w:rsidP="008A6DB1">
      <w:pPr>
        <w:ind w:left="349"/>
      </w:pPr>
    </w:p>
    <w:p w14:paraId="6CF12E08" w14:textId="3C2D8ECE" w:rsidR="00911364" w:rsidRDefault="002C40D7" w:rsidP="00911364">
      <w:pPr>
        <w:pStyle w:val="ListParagraph"/>
      </w:pPr>
      <w:r>
        <w:rPr>
          <w:noProof/>
        </w:rPr>
        <w:lastRenderedPageBreak/>
        <mc:AlternateContent>
          <mc:Choice Requires="wps">
            <w:drawing>
              <wp:anchor distT="0" distB="0" distL="114300" distR="114300" simplePos="0" relativeHeight="252015104" behindDoc="1" locked="0" layoutInCell="1" allowOverlap="1" wp14:anchorId="3ACC4D67" wp14:editId="4839D7AA">
                <wp:simplePos x="0" y="0"/>
                <wp:positionH relativeFrom="column">
                  <wp:posOffset>452120</wp:posOffset>
                </wp:positionH>
                <wp:positionV relativeFrom="paragraph">
                  <wp:posOffset>2442845</wp:posOffset>
                </wp:positionV>
                <wp:extent cx="4128770" cy="635"/>
                <wp:effectExtent l="0" t="0" r="0" b="0"/>
                <wp:wrapNone/>
                <wp:docPr id="384" name="Text Box 384"/>
                <wp:cNvGraphicFramePr/>
                <a:graphic xmlns:a="http://schemas.openxmlformats.org/drawingml/2006/main">
                  <a:graphicData uri="http://schemas.microsoft.com/office/word/2010/wordprocessingShape">
                    <wps:wsp>
                      <wps:cNvSpPr txBox="1"/>
                      <wps:spPr>
                        <a:xfrm>
                          <a:off x="0" y="0"/>
                          <a:ext cx="4128770" cy="635"/>
                        </a:xfrm>
                        <a:prstGeom prst="rect">
                          <a:avLst/>
                        </a:prstGeom>
                        <a:solidFill>
                          <a:prstClr val="white"/>
                        </a:solidFill>
                        <a:ln>
                          <a:noFill/>
                        </a:ln>
                      </wps:spPr>
                      <wps:txbx>
                        <w:txbxContent>
                          <w:p w14:paraId="47AF933A" w14:textId="537CA9F3" w:rsidR="001F2641" w:rsidRPr="0075441C" w:rsidRDefault="001F2641"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29</w:t>
                            </w:r>
                            <w:r>
                              <w:fldChar w:fldCharType="end"/>
                            </w:r>
                            <w:r>
                              <w:t xml:space="preserve"> hAlaman Tambah Data Guru </w:t>
                            </w:r>
                            <w:r w:rsidRPr="006A2DB6">
                              <w:t>[Bag.IT]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CC4D67" id="Text Box 384" o:spid="_x0000_s1115" type="#_x0000_t202" style="position:absolute;left:0;text-align:left;margin-left:35.6pt;margin-top:192.35pt;width:325.1pt;height:.05pt;z-index:-251301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" stroked="f">
                <v:textbox style="mso-fit-shape-to-text:t" inset="0,0,0,0">
                  <w:txbxContent>
                    <w:p w14:paraId="47AF933A" w14:textId="537CA9F3" w:rsidR="001F2641" w:rsidRPr="0075441C" w:rsidRDefault="001F2641"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29</w:t>
                      </w:r>
                      <w:r>
                        <w:fldChar w:fldCharType="end"/>
                      </w:r>
                      <w:r>
                        <w:t xml:space="preserve"> hAlaman Tambah Data Guru </w:t>
                      </w:r>
                      <w:r w:rsidRPr="006A2DB6">
                        <w:t>[Bag.IT]</w:t>
                      </w:r>
                    </w:p>
                  </w:txbxContent>
                </v:textbox>
              </v:shape>
            </w:pict>
          </mc:Fallback>
        </mc:AlternateContent>
      </w:r>
      <w:r w:rsidR="00911364">
        <w:rPr>
          <w:noProof/>
        </w:rPr>
        <w:drawing>
          <wp:anchor distT="0" distB="0" distL="114300" distR="114300" simplePos="0" relativeHeight="251945472" behindDoc="1" locked="0" layoutInCell="1" allowOverlap="1" wp14:anchorId="79892C5B" wp14:editId="62192A95">
            <wp:simplePos x="0" y="0"/>
            <wp:positionH relativeFrom="column">
              <wp:posOffset>452372</wp:posOffset>
            </wp:positionH>
            <wp:positionV relativeFrom="paragraph">
              <wp:posOffset>-4445</wp:posOffset>
            </wp:positionV>
            <wp:extent cx="4128967" cy="2390400"/>
            <wp:effectExtent l="0" t="0" r="5080" b="0"/>
            <wp:wrapNone/>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4128967"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37AFBCC" w14:textId="304D8394" w:rsidR="00911364" w:rsidRDefault="00911364" w:rsidP="00911364">
      <w:pPr>
        <w:pStyle w:val="ListParagraph"/>
      </w:pPr>
    </w:p>
    <w:p w14:paraId="28BD9863" w14:textId="6CE7DE66" w:rsidR="00911364" w:rsidRDefault="00911364" w:rsidP="00911364">
      <w:pPr>
        <w:pStyle w:val="ListParagraph"/>
      </w:pPr>
    </w:p>
    <w:p w14:paraId="6C9F2EA5" w14:textId="31CD6BCD" w:rsidR="00911364" w:rsidRDefault="00911364" w:rsidP="00911364">
      <w:pPr>
        <w:pStyle w:val="ListParagraph"/>
      </w:pPr>
    </w:p>
    <w:p w14:paraId="30AD54B1" w14:textId="0496CD24" w:rsidR="00911364" w:rsidRDefault="00911364" w:rsidP="00911364">
      <w:pPr>
        <w:pStyle w:val="ListParagraph"/>
      </w:pPr>
    </w:p>
    <w:p w14:paraId="28489274" w14:textId="6195BC37" w:rsidR="00911364" w:rsidRDefault="00911364" w:rsidP="00911364">
      <w:pPr>
        <w:pStyle w:val="ListParagraph"/>
      </w:pPr>
    </w:p>
    <w:p w14:paraId="1483A20F" w14:textId="3BF7D2EE" w:rsidR="00911364" w:rsidRDefault="00911364" w:rsidP="00911364">
      <w:pPr>
        <w:pStyle w:val="ListParagraph"/>
        <w:tabs>
          <w:tab w:val="left" w:pos="3751"/>
        </w:tabs>
      </w:pPr>
      <w:r>
        <w:tab/>
      </w:r>
    </w:p>
    <w:p w14:paraId="4E6D750F" w14:textId="2098D3BF" w:rsidR="00911364" w:rsidRDefault="00911364" w:rsidP="00911364">
      <w:pPr>
        <w:pStyle w:val="ListParagraph"/>
      </w:pPr>
    </w:p>
    <w:p w14:paraId="5B5C9D66" w14:textId="5DCEF4E0" w:rsidR="00911364" w:rsidRDefault="00911364" w:rsidP="00911364">
      <w:pPr>
        <w:pStyle w:val="ListParagraph"/>
      </w:pPr>
    </w:p>
    <w:p w14:paraId="2CA23562" w14:textId="6CA30B92" w:rsidR="00911364" w:rsidRDefault="00911364" w:rsidP="00911364">
      <w:pPr>
        <w:pStyle w:val="ListParagraph"/>
      </w:pPr>
    </w:p>
    <w:p w14:paraId="27FAA073" w14:textId="79EBFA60" w:rsidR="008A6DB1" w:rsidRDefault="008A6DB1" w:rsidP="00CE316E">
      <w:pPr>
        <w:pStyle w:val="ListParagraph"/>
        <w:numPr>
          <w:ilvl w:val="0"/>
          <w:numId w:val="59"/>
        </w:numPr>
      </w:pPr>
      <w:r>
        <w:t>Halaman Data Guru</w:t>
      </w:r>
    </w:p>
    <w:p w14:paraId="54EA1579" w14:textId="039DE968" w:rsidR="008A6DB1" w:rsidRDefault="008A6DB1" w:rsidP="008A6DB1">
      <w:pPr>
        <w:ind w:left="360" w:firstLine="360"/>
      </w:pPr>
      <w:r>
        <w:t>Halaman ini merupakan tampilan yang berisikan seluruh data guru yang dilengkapi dengan beberapa fitur tambahan seperti hapus data dan lihat profile guru</w:t>
      </w:r>
      <w:r w:rsidR="008F6DC3">
        <w:t xml:space="preserve"> dengan status sebagai bagian IT</w:t>
      </w:r>
      <w:r>
        <w:t xml:space="preserve">. Tampilan halaman data guru dapat dilihat pada Gambar </w:t>
      </w:r>
    </w:p>
    <w:p w14:paraId="164CC5C0" w14:textId="3102955E" w:rsidR="00F356A7" w:rsidRDefault="002C40D7" w:rsidP="008A6DB1">
      <w:pPr>
        <w:pStyle w:val="ListParagraph"/>
        <w:ind w:left="709"/>
      </w:pPr>
      <w:r>
        <w:rPr>
          <w:noProof/>
        </w:rPr>
        <mc:AlternateContent>
          <mc:Choice Requires="wps">
            <w:drawing>
              <wp:anchor distT="0" distB="0" distL="114300" distR="114300" simplePos="0" relativeHeight="252017152" behindDoc="1" locked="0" layoutInCell="1" allowOverlap="1" wp14:anchorId="4B290440" wp14:editId="7204D363">
                <wp:simplePos x="0" y="0"/>
                <wp:positionH relativeFrom="column">
                  <wp:posOffset>452755</wp:posOffset>
                </wp:positionH>
                <wp:positionV relativeFrom="paragraph">
                  <wp:posOffset>2456815</wp:posOffset>
                </wp:positionV>
                <wp:extent cx="4124960" cy="635"/>
                <wp:effectExtent l="0" t="0" r="0" b="0"/>
                <wp:wrapNone/>
                <wp:docPr id="385" name="Text Box 385"/>
                <wp:cNvGraphicFramePr/>
                <a:graphic xmlns:a="http://schemas.openxmlformats.org/drawingml/2006/main">
                  <a:graphicData uri="http://schemas.microsoft.com/office/word/2010/wordprocessingShape">
                    <wps:wsp>
                      <wps:cNvSpPr txBox="1"/>
                      <wps:spPr>
                        <a:xfrm>
                          <a:off x="0" y="0"/>
                          <a:ext cx="4124960" cy="635"/>
                        </a:xfrm>
                        <a:prstGeom prst="rect">
                          <a:avLst/>
                        </a:prstGeom>
                        <a:solidFill>
                          <a:prstClr val="white"/>
                        </a:solidFill>
                        <a:ln>
                          <a:noFill/>
                        </a:ln>
                      </wps:spPr>
                      <wps:txbx>
                        <w:txbxContent>
                          <w:p w14:paraId="698CE1A0" w14:textId="5743181E" w:rsidR="001F2641" w:rsidRPr="004122E1" w:rsidRDefault="001F2641" w:rsidP="005516AC">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30</w:t>
                            </w:r>
                            <w:r>
                              <w:fldChar w:fldCharType="end"/>
                            </w:r>
                            <w:r>
                              <w:t xml:space="preserve"> Halaman Data Guru </w:t>
                            </w:r>
                            <w:r w:rsidRPr="00F32951">
                              <w:t>[Bag.IT]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290440" id="Text Box 385" o:spid="_x0000_s1116" type="#_x0000_t202" style="position:absolute;left:0;text-align:left;margin-left:35.65pt;margin-top:193.45pt;width:324.8pt;height:.05pt;z-index:-251299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" stroked="f">
                <v:textbox style="mso-fit-shape-to-text:t" inset="0,0,0,0">
                  <w:txbxContent>
                    <w:p w14:paraId="698CE1A0" w14:textId="5743181E" w:rsidR="001F2641" w:rsidRPr="004122E1" w:rsidRDefault="001F2641" w:rsidP="005516AC">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30</w:t>
                      </w:r>
                      <w:r>
                        <w:fldChar w:fldCharType="end"/>
                      </w:r>
                      <w:r>
                        <w:t xml:space="preserve"> Halaman Data Guru </w:t>
                      </w:r>
                      <w:r w:rsidRPr="00F32951">
                        <w:t>[Bag.IT]</w:t>
                      </w:r>
                    </w:p>
                  </w:txbxContent>
                </v:textbox>
              </v:shape>
            </w:pict>
          </mc:Fallback>
        </mc:AlternateContent>
      </w:r>
      <w:r w:rsidR="00F356A7">
        <w:rPr>
          <w:noProof/>
        </w:rPr>
        <w:drawing>
          <wp:anchor distT="0" distB="0" distL="114300" distR="114300" simplePos="0" relativeHeight="251946496" behindDoc="1" locked="0" layoutInCell="1" allowOverlap="1" wp14:anchorId="083E8355" wp14:editId="1808A3B3">
            <wp:simplePos x="0" y="0"/>
            <wp:positionH relativeFrom="margin">
              <wp:align>center</wp:align>
            </wp:positionH>
            <wp:positionV relativeFrom="paragraph">
              <wp:posOffset>9953</wp:posOffset>
            </wp:positionV>
            <wp:extent cx="4125376" cy="2390400"/>
            <wp:effectExtent l="0" t="0" r="8890" b="0"/>
            <wp:wrapNone/>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4125376"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F6EDB3A" w14:textId="1E7CBEB4" w:rsidR="00F356A7" w:rsidRDefault="00F356A7" w:rsidP="008A6DB1">
      <w:pPr>
        <w:pStyle w:val="ListParagraph"/>
        <w:ind w:left="709"/>
      </w:pPr>
    </w:p>
    <w:p w14:paraId="32ACCD78" w14:textId="59272A76" w:rsidR="00F356A7" w:rsidRDefault="00F356A7" w:rsidP="008A6DB1">
      <w:pPr>
        <w:pStyle w:val="ListParagraph"/>
        <w:ind w:left="709"/>
      </w:pPr>
    </w:p>
    <w:p w14:paraId="714B5C50" w14:textId="732156C1" w:rsidR="00F356A7" w:rsidRDefault="00F356A7" w:rsidP="008A6DB1">
      <w:pPr>
        <w:pStyle w:val="ListParagraph"/>
        <w:ind w:left="709"/>
      </w:pPr>
    </w:p>
    <w:p w14:paraId="610A2751" w14:textId="5D933C58" w:rsidR="00F356A7" w:rsidRDefault="00F356A7" w:rsidP="008A6DB1">
      <w:pPr>
        <w:pStyle w:val="ListParagraph"/>
        <w:ind w:left="709"/>
      </w:pPr>
    </w:p>
    <w:p w14:paraId="747EE7B6" w14:textId="438C38F6" w:rsidR="00F356A7" w:rsidRDefault="00F356A7" w:rsidP="008A6DB1">
      <w:pPr>
        <w:pStyle w:val="ListParagraph"/>
        <w:ind w:left="709"/>
      </w:pPr>
    </w:p>
    <w:p w14:paraId="75721B57" w14:textId="358FE0FA" w:rsidR="00F356A7" w:rsidRDefault="00F356A7" w:rsidP="008A6DB1">
      <w:pPr>
        <w:pStyle w:val="ListParagraph"/>
        <w:ind w:left="709"/>
      </w:pPr>
    </w:p>
    <w:p w14:paraId="6BB6A0C6" w14:textId="77777777" w:rsidR="00F356A7" w:rsidRDefault="00F356A7" w:rsidP="008A6DB1">
      <w:pPr>
        <w:pStyle w:val="ListParagraph"/>
        <w:ind w:left="709"/>
      </w:pPr>
    </w:p>
    <w:p w14:paraId="42204FD2" w14:textId="498EAD1D" w:rsidR="00F356A7" w:rsidRDefault="00F356A7" w:rsidP="008A6DB1">
      <w:pPr>
        <w:pStyle w:val="ListParagraph"/>
        <w:ind w:left="709"/>
      </w:pPr>
    </w:p>
    <w:p w14:paraId="3346978D" w14:textId="2C5242EB" w:rsidR="008A6DB1" w:rsidRDefault="008A6DB1" w:rsidP="008A6DB1">
      <w:pPr>
        <w:pStyle w:val="ListParagraph"/>
        <w:ind w:left="709"/>
      </w:pPr>
    </w:p>
    <w:p w14:paraId="3630D8D6" w14:textId="298FF40B" w:rsidR="008A6DB1" w:rsidRDefault="008A6DB1" w:rsidP="00CE316E">
      <w:pPr>
        <w:pStyle w:val="ListParagraph"/>
        <w:numPr>
          <w:ilvl w:val="0"/>
          <w:numId w:val="59"/>
        </w:numPr>
      </w:pPr>
      <w:r>
        <w:t>Halaman Profile Guru</w:t>
      </w:r>
    </w:p>
    <w:p w14:paraId="0AFB50B4" w14:textId="411BDAD4" w:rsidR="008A6DB1" w:rsidRDefault="008A6DB1" w:rsidP="008A6DB1">
      <w:pPr>
        <w:ind w:left="360" w:firstLine="360"/>
      </w:pPr>
      <w:r>
        <w:t>Halaman ini merupakan halaman yang berisikan beberapa informasi yang terkait dengan data guru yang dilengkapi dengan fitur untuk mengedit data</w:t>
      </w:r>
      <w:r w:rsidR="008F6DC3">
        <w:t xml:space="preserve"> dengan status sebagai bagian IT</w:t>
      </w:r>
      <w:r>
        <w:t>. Tampilan halaman profile guru dapat dilihat pada Gambar</w:t>
      </w:r>
    </w:p>
    <w:p w14:paraId="2A34846E" w14:textId="2D847C46" w:rsidR="00F356A7" w:rsidRDefault="00F356A7" w:rsidP="008A6DB1">
      <w:pPr>
        <w:ind w:left="360" w:firstLine="360"/>
      </w:pPr>
    </w:p>
    <w:p w14:paraId="117955E6" w14:textId="0FB00BC6" w:rsidR="00F356A7" w:rsidRDefault="005516AC" w:rsidP="008A6DB1">
      <w:pPr>
        <w:ind w:left="360" w:firstLine="360"/>
      </w:pPr>
      <w:r>
        <w:rPr>
          <w:noProof/>
        </w:rPr>
        <w:lastRenderedPageBreak/>
        <mc:AlternateContent>
          <mc:Choice Requires="wps">
            <w:drawing>
              <wp:anchor distT="0" distB="0" distL="114300" distR="114300" simplePos="0" relativeHeight="252019200" behindDoc="1" locked="0" layoutInCell="1" allowOverlap="1" wp14:anchorId="6FC07063" wp14:editId="16B3F619">
                <wp:simplePos x="0" y="0"/>
                <wp:positionH relativeFrom="column">
                  <wp:posOffset>494665</wp:posOffset>
                </wp:positionH>
                <wp:positionV relativeFrom="paragraph">
                  <wp:posOffset>2443480</wp:posOffset>
                </wp:positionV>
                <wp:extent cx="4131310" cy="635"/>
                <wp:effectExtent l="0" t="0" r="0" b="0"/>
                <wp:wrapNone/>
                <wp:docPr id="386" name="Text Box 386"/>
                <wp:cNvGraphicFramePr/>
                <a:graphic xmlns:a="http://schemas.openxmlformats.org/drawingml/2006/main">
                  <a:graphicData uri="http://schemas.microsoft.com/office/word/2010/wordprocessingShape">
                    <wps:wsp>
                      <wps:cNvSpPr txBox="1"/>
                      <wps:spPr>
                        <a:xfrm>
                          <a:off x="0" y="0"/>
                          <a:ext cx="4131310" cy="635"/>
                        </a:xfrm>
                        <a:prstGeom prst="rect">
                          <a:avLst/>
                        </a:prstGeom>
                        <a:solidFill>
                          <a:prstClr val="white"/>
                        </a:solidFill>
                        <a:ln>
                          <a:noFill/>
                        </a:ln>
                      </wps:spPr>
                      <wps:txbx>
                        <w:txbxContent>
                          <w:p w14:paraId="39975BAC" w14:textId="029A8C67" w:rsidR="001F2641" w:rsidRPr="00A47695" w:rsidRDefault="001F2641" w:rsidP="005516AC">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31</w:t>
                            </w:r>
                            <w:r>
                              <w:fldChar w:fldCharType="end"/>
                            </w:r>
                            <w:r>
                              <w:t xml:space="preserve"> Halaman Profile Guru </w:t>
                            </w:r>
                            <w:r w:rsidRPr="009F7CD8">
                              <w:t>[Bag.IT]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C07063" id="Text Box 386" o:spid="_x0000_s1117" type="#_x0000_t202" style="position:absolute;left:0;text-align:left;margin-left:38.95pt;margin-top:192.4pt;width:325.3pt;height:.05pt;z-index:-251297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" stroked="f">
                <v:textbox style="mso-fit-shape-to-text:t" inset="0,0,0,0">
                  <w:txbxContent>
                    <w:p w14:paraId="39975BAC" w14:textId="029A8C67" w:rsidR="001F2641" w:rsidRPr="00A47695" w:rsidRDefault="001F2641" w:rsidP="005516AC">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31</w:t>
                      </w:r>
                      <w:r>
                        <w:fldChar w:fldCharType="end"/>
                      </w:r>
                      <w:r>
                        <w:t xml:space="preserve"> Halaman Profile Guru </w:t>
                      </w:r>
                      <w:r w:rsidRPr="009F7CD8">
                        <w:t>[Bag.IT]</w:t>
                      </w:r>
                    </w:p>
                  </w:txbxContent>
                </v:textbox>
              </v:shape>
            </w:pict>
          </mc:Fallback>
        </mc:AlternateContent>
      </w:r>
      <w:r w:rsidR="00F356A7">
        <w:rPr>
          <w:noProof/>
        </w:rPr>
        <w:drawing>
          <wp:anchor distT="0" distB="0" distL="114300" distR="114300" simplePos="0" relativeHeight="251947520" behindDoc="1" locked="0" layoutInCell="1" allowOverlap="1" wp14:anchorId="38DE75C4" wp14:editId="7F4745D3">
            <wp:simplePos x="0" y="0"/>
            <wp:positionH relativeFrom="margin">
              <wp:posOffset>495285</wp:posOffset>
            </wp:positionH>
            <wp:positionV relativeFrom="paragraph">
              <wp:posOffset>-4135</wp:posOffset>
            </wp:positionV>
            <wp:extent cx="4131665" cy="2390400"/>
            <wp:effectExtent l="0" t="0" r="2540" b="0"/>
            <wp:wrapNone/>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4131665"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289013A" w14:textId="2F877512" w:rsidR="00F356A7" w:rsidRDefault="00F356A7" w:rsidP="008A6DB1">
      <w:pPr>
        <w:ind w:left="360" w:firstLine="360"/>
      </w:pPr>
    </w:p>
    <w:p w14:paraId="3416069D" w14:textId="6C4E99AC" w:rsidR="00F356A7" w:rsidRDefault="00F356A7" w:rsidP="008A6DB1">
      <w:pPr>
        <w:ind w:left="360" w:firstLine="360"/>
      </w:pPr>
    </w:p>
    <w:p w14:paraId="1E6A5C97" w14:textId="1E872D8C" w:rsidR="00F356A7" w:rsidRDefault="00F356A7" w:rsidP="008A6DB1">
      <w:pPr>
        <w:ind w:left="360" w:firstLine="360"/>
      </w:pPr>
    </w:p>
    <w:p w14:paraId="40A7509F" w14:textId="60BC24FC" w:rsidR="00F356A7" w:rsidRDefault="00F356A7" w:rsidP="008A6DB1">
      <w:pPr>
        <w:ind w:left="360" w:firstLine="360"/>
      </w:pPr>
    </w:p>
    <w:p w14:paraId="60E921C1" w14:textId="025431C5" w:rsidR="00F356A7" w:rsidRDefault="00F356A7" w:rsidP="008A6DB1">
      <w:pPr>
        <w:ind w:left="360" w:firstLine="360"/>
      </w:pPr>
    </w:p>
    <w:p w14:paraId="0522A158" w14:textId="1C946099" w:rsidR="00F356A7" w:rsidRDefault="00F356A7" w:rsidP="008A6DB1">
      <w:pPr>
        <w:ind w:left="360" w:firstLine="360"/>
      </w:pPr>
    </w:p>
    <w:p w14:paraId="034A86D5" w14:textId="5D234429" w:rsidR="00F356A7" w:rsidRDefault="00F356A7" w:rsidP="008A6DB1">
      <w:pPr>
        <w:ind w:left="360" w:firstLine="360"/>
      </w:pPr>
    </w:p>
    <w:p w14:paraId="2CFACE3C" w14:textId="77777777" w:rsidR="00F356A7" w:rsidRDefault="00F356A7" w:rsidP="008A6DB1">
      <w:pPr>
        <w:ind w:left="360" w:firstLine="360"/>
      </w:pPr>
    </w:p>
    <w:p w14:paraId="7F46FA14" w14:textId="77777777" w:rsidR="00F356A7" w:rsidRDefault="00F356A7" w:rsidP="008A6DB1">
      <w:pPr>
        <w:ind w:left="360" w:firstLine="360"/>
      </w:pPr>
    </w:p>
    <w:p w14:paraId="0EA455E2" w14:textId="77777777" w:rsidR="00AA7D36" w:rsidRDefault="00AA7D36" w:rsidP="00CE316E">
      <w:pPr>
        <w:pStyle w:val="ListParagraph"/>
        <w:numPr>
          <w:ilvl w:val="0"/>
          <w:numId w:val="58"/>
        </w:numPr>
        <w:ind w:left="426"/>
      </w:pPr>
      <w:r>
        <w:t>Halaman Kelola Data Walikelas</w:t>
      </w:r>
    </w:p>
    <w:p w14:paraId="63B8A5D7" w14:textId="77777777" w:rsidR="008F6DC3" w:rsidRDefault="008F6DC3" w:rsidP="00CE316E">
      <w:pPr>
        <w:pStyle w:val="ListParagraph"/>
        <w:numPr>
          <w:ilvl w:val="0"/>
          <w:numId w:val="59"/>
        </w:numPr>
      </w:pPr>
      <w:r>
        <w:t>Halaman Tambah Data Walikelas</w:t>
      </w:r>
    </w:p>
    <w:p w14:paraId="3DBF0C76" w14:textId="402FDCB9" w:rsidR="008F6DC3" w:rsidRDefault="008F6DC3" w:rsidP="008F6DC3">
      <w:pPr>
        <w:ind w:left="360" w:firstLine="360"/>
      </w:pPr>
      <w:r>
        <w:t xml:space="preserve">Halaman tambah data walikelas ini </w:t>
      </w:r>
      <w:r w:rsidRPr="009508EB">
        <w:t>merupakan tampilan yang berisikan fitur</w:t>
      </w:r>
      <w:r>
        <w:t xml:space="preserve"> tambah walikelas yang </w:t>
      </w:r>
      <w:r w:rsidRPr="009508EB">
        <w:t xml:space="preserve">digunakan oleh </w:t>
      </w:r>
      <w:r>
        <w:t>admin dengan status sebagai bagian IT. Tampilan</w:t>
      </w:r>
      <w:r w:rsidRPr="009508EB">
        <w:t xml:space="preserve"> </w:t>
      </w:r>
      <w:r>
        <w:t xml:space="preserve">halaman tambah data walikelas </w:t>
      </w:r>
      <w:r w:rsidRPr="009508EB">
        <w:t>dapat dilihat pada Gamba</w:t>
      </w:r>
      <w:r>
        <w:t>r</w:t>
      </w:r>
      <w:r w:rsidRPr="009508EB">
        <w:t>.</w:t>
      </w:r>
    </w:p>
    <w:p w14:paraId="654DDF29" w14:textId="5D34DC5E" w:rsidR="008F6DC3" w:rsidRDefault="005516AC" w:rsidP="008F6DC3">
      <w:pPr>
        <w:pStyle w:val="ListParagraph"/>
        <w:ind w:left="709"/>
      </w:pPr>
      <w:r>
        <w:rPr>
          <w:noProof/>
        </w:rPr>
        <mc:AlternateContent>
          <mc:Choice Requires="wps">
            <w:drawing>
              <wp:anchor distT="0" distB="0" distL="114300" distR="114300" simplePos="0" relativeHeight="252021248" behindDoc="1" locked="0" layoutInCell="1" allowOverlap="1" wp14:anchorId="4FF6D77E" wp14:editId="63CE391B">
                <wp:simplePos x="0" y="0"/>
                <wp:positionH relativeFrom="column">
                  <wp:posOffset>533400</wp:posOffset>
                </wp:positionH>
                <wp:positionV relativeFrom="paragraph">
                  <wp:posOffset>2465705</wp:posOffset>
                </wp:positionV>
                <wp:extent cx="4109085" cy="635"/>
                <wp:effectExtent l="0" t="0" r="0" b="0"/>
                <wp:wrapNone/>
                <wp:docPr id="387" name="Text Box 387"/>
                <wp:cNvGraphicFramePr/>
                <a:graphic xmlns:a="http://schemas.openxmlformats.org/drawingml/2006/main">
                  <a:graphicData uri="http://schemas.microsoft.com/office/word/2010/wordprocessingShape">
                    <wps:wsp>
                      <wps:cNvSpPr txBox="1"/>
                      <wps:spPr>
                        <a:xfrm>
                          <a:off x="0" y="0"/>
                          <a:ext cx="4109085" cy="635"/>
                        </a:xfrm>
                        <a:prstGeom prst="rect">
                          <a:avLst/>
                        </a:prstGeom>
                        <a:solidFill>
                          <a:prstClr val="white"/>
                        </a:solidFill>
                        <a:ln>
                          <a:noFill/>
                        </a:ln>
                      </wps:spPr>
                      <wps:txbx>
                        <w:txbxContent>
                          <w:p w14:paraId="3F27ABF8" w14:textId="1157F523" w:rsidR="001F2641" w:rsidRPr="00C873B2" w:rsidRDefault="001F2641" w:rsidP="005516AC">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32</w:t>
                            </w:r>
                            <w:r>
                              <w:fldChar w:fldCharType="end"/>
                            </w:r>
                            <w:r>
                              <w:t xml:space="preserve"> Halaman Tambah Walikelas </w:t>
                            </w:r>
                            <w:r w:rsidRPr="004D6BB5">
                              <w:t>[Bag.IT]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F6D77E" id="Text Box 387" o:spid="_x0000_s1118" type="#_x0000_t202" style="position:absolute;left:0;text-align:left;margin-left:42pt;margin-top:194.15pt;width:323.55pt;height:.05pt;z-index:-251295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" stroked="f">
                <v:textbox style="mso-fit-shape-to-text:t" inset="0,0,0,0">
                  <w:txbxContent>
                    <w:p w14:paraId="3F27ABF8" w14:textId="1157F523" w:rsidR="001F2641" w:rsidRPr="00C873B2" w:rsidRDefault="001F2641" w:rsidP="005516AC">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32</w:t>
                      </w:r>
                      <w:r>
                        <w:fldChar w:fldCharType="end"/>
                      </w:r>
                      <w:r>
                        <w:t xml:space="preserve"> Halaman Tambah Walikelas </w:t>
                      </w:r>
                      <w:r w:rsidRPr="004D6BB5">
                        <w:t>[Bag.IT]</w:t>
                      </w:r>
                    </w:p>
                  </w:txbxContent>
                </v:textbox>
              </v:shape>
            </w:pict>
          </mc:Fallback>
        </mc:AlternateContent>
      </w:r>
      <w:r w:rsidR="00F356A7">
        <w:rPr>
          <w:noProof/>
        </w:rPr>
        <w:drawing>
          <wp:anchor distT="0" distB="0" distL="114300" distR="114300" simplePos="0" relativeHeight="251948544" behindDoc="1" locked="0" layoutInCell="1" allowOverlap="1" wp14:anchorId="0182CCDB" wp14:editId="41F30DDF">
            <wp:simplePos x="0" y="0"/>
            <wp:positionH relativeFrom="margin">
              <wp:posOffset>533873</wp:posOffset>
            </wp:positionH>
            <wp:positionV relativeFrom="paragraph">
              <wp:posOffset>18415</wp:posOffset>
            </wp:positionV>
            <wp:extent cx="4109293" cy="2390400"/>
            <wp:effectExtent l="0" t="0" r="5715" b="0"/>
            <wp:wrapNone/>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4109293"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820A3F0" w14:textId="673DE87B" w:rsidR="00F356A7" w:rsidRDefault="00F356A7" w:rsidP="00F356A7">
      <w:pPr>
        <w:pStyle w:val="ListParagraph"/>
      </w:pPr>
    </w:p>
    <w:p w14:paraId="4D0C9CA9" w14:textId="77E2E166" w:rsidR="00F356A7" w:rsidRDefault="00F356A7" w:rsidP="00F356A7">
      <w:pPr>
        <w:pStyle w:val="ListParagraph"/>
      </w:pPr>
    </w:p>
    <w:p w14:paraId="55EDF65F" w14:textId="7701E682" w:rsidR="00F356A7" w:rsidRDefault="00F356A7" w:rsidP="00F356A7">
      <w:pPr>
        <w:pStyle w:val="ListParagraph"/>
      </w:pPr>
    </w:p>
    <w:p w14:paraId="2B475FBF" w14:textId="6C30E9CA" w:rsidR="00F356A7" w:rsidRDefault="00F356A7" w:rsidP="00F356A7">
      <w:pPr>
        <w:pStyle w:val="ListParagraph"/>
      </w:pPr>
    </w:p>
    <w:p w14:paraId="2B85EE8F" w14:textId="4C1DA74F" w:rsidR="00F356A7" w:rsidRDefault="00F356A7" w:rsidP="00F356A7">
      <w:pPr>
        <w:pStyle w:val="ListParagraph"/>
      </w:pPr>
    </w:p>
    <w:p w14:paraId="28A866DB" w14:textId="5F7E9B46" w:rsidR="00F356A7" w:rsidRDefault="00F356A7" w:rsidP="00F356A7">
      <w:pPr>
        <w:pStyle w:val="ListParagraph"/>
      </w:pPr>
    </w:p>
    <w:p w14:paraId="1717C3B8" w14:textId="05BC23EB" w:rsidR="00F356A7" w:rsidRDefault="00F356A7" w:rsidP="00F356A7">
      <w:pPr>
        <w:pStyle w:val="ListParagraph"/>
      </w:pPr>
    </w:p>
    <w:p w14:paraId="1DBA9915" w14:textId="1A8F82A3" w:rsidR="00F356A7" w:rsidRDefault="00F356A7" w:rsidP="00F356A7">
      <w:pPr>
        <w:pStyle w:val="ListParagraph"/>
      </w:pPr>
    </w:p>
    <w:p w14:paraId="0E93700C" w14:textId="77777777" w:rsidR="00F356A7" w:rsidRDefault="00F356A7" w:rsidP="00F356A7">
      <w:pPr>
        <w:pStyle w:val="ListParagraph"/>
      </w:pPr>
    </w:p>
    <w:p w14:paraId="77770EFE" w14:textId="59435BAB" w:rsidR="008F6DC3" w:rsidRDefault="008F6DC3" w:rsidP="00CE316E">
      <w:pPr>
        <w:pStyle w:val="ListParagraph"/>
        <w:numPr>
          <w:ilvl w:val="0"/>
          <w:numId w:val="59"/>
        </w:numPr>
      </w:pPr>
      <w:r>
        <w:t>Halaman Data Walikelas</w:t>
      </w:r>
    </w:p>
    <w:p w14:paraId="2D872414" w14:textId="77777777" w:rsidR="008F6DC3" w:rsidRDefault="008F6DC3" w:rsidP="008F6DC3">
      <w:pPr>
        <w:ind w:left="360" w:firstLine="360"/>
      </w:pPr>
      <w:r>
        <w:t xml:space="preserve">Halaman ini merupakan tampilan yang berisikan seluruh data walikelas yang dilengkapi dengan beberapa fitur tambahan seperti hapus data dan lihat profile walikelas. Tampilan halaman data walikelas dapat dilihat pada Gambar </w:t>
      </w:r>
    </w:p>
    <w:p w14:paraId="347FEC35" w14:textId="49C39E6E" w:rsidR="008F6DC3" w:rsidRDefault="008F6DC3" w:rsidP="008F6DC3">
      <w:pPr>
        <w:ind w:left="349"/>
      </w:pPr>
    </w:p>
    <w:p w14:paraId="70A1AB77" w14:textId="053BD557" w:rsidR="00867FC7" w:rsidRDefault="00867FC7" w:rsidP="008F6DC3">
      <w:pPr>
        <w:ind w:left="349"/>
      </w:pPr>
    </w:p>
    <w:p w14:paraId="4932B7F7" w14:textId="51187E50" w:rsidR="00867FC7" w:rsidRDefault="005516AC" w:rsidP="008F6DC3">
      <w:pPr>
        <w:ind w:left="349"/>
      </w:pPr>
      <w:r>
        <w:rPr>
          <w:noProof/>
        </w:rPr>
        <w:lastRenderedPageBreak/>
        <mc:AlternateContent>
          <mc:Choice Requires="wps">
            <w:drawing>
              <wp:anchor distT="0" distB="0" distL="114300" distR="114300" simplePos="0" relativeHeight="252023296" behindDoc="1" locked="0" layoutInCell="1" allowOverlap="1" wp14:anchorId="33B29436" wp14:editId="69C5C17B">
                <wp:simplePos x="0" y="0"/>
                <wp:positionH relativeFrom="column">
                  <wp:posOffset>461645</wp:posOffset>
                </wp:positionH>
                <wp:positionV relativeFrom="paragraph">
                  <wp:posOffset>2442210</wp:posOffset>
                </wp:positionV>
                <wp:extent cx="4113530" cy="635"/>
                <wp:effectExtent l="0" t="0" r="0" b="0"/>
                <wp:wrapNone/>
                <wp:docPr id="388" name="Text Box 388"/>
                <wp:cNvGraphicFramePr/>
                <a:graphic xmlns:a="http://schemas.openxmlformats.org/drawingml/2006/main">
                  <a:graphicData uri="http://schemas.microsoft.com/office/word/2010/wordprocessingShape">
                    <wps:wsp>
                      <wps:cNvSpPr txBox="1"/>
                      <wps:spPr>
                        <a:xfrm>
                          <a:off x="0" y="0"/>
                          <a:ext cx="4113530" cy="635"/>
                        </a:xfrm>
                        <a:prstGeom prst="rect">
                          <a:avLst/>
                        </a:prstGeom>
                        <a:solidFill>
                          <a:prstClr val="white"/>
                        </a:solidFill>
                        <a:ln>
                          <a:noFill/>
                        </a:ln>
                      </wps:spPr>
                      <wps:txbx>
                        <w:txbxContent>
                          <w:p w14:paraId="76AD6C8D" w14:textId="03E1F33B" w:rsidR="001F2641" w:rsidRPr="004E3731" w:rsidRDefault="001F2641" w:rsidP="005516AC">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33</w:t>
                            </w:r>
                            <w:r>
                              <w:fldChar w:fldCharType="end"/>
                            </w:r>
                            <w:r>
                              <w:t xml:space="preserve"> Halaman Data Walikelas </w:t>
                            </w:r>
                            <w:r w:rsidRPr="00D55458">
                              <w:t>[Bag.IT]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B29436" id="Text Box 388" o:spid="_x0000_s1119" type="#_x0000_t202" style="position:absolute;left:0;text-align:left;margin-left:36.35pt;margin-top:192.3pt;width:323.9pt;height:.05pt;z-index:-251293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" stroked="f">
                <v:textbox style="mso-fit-shape-to-text:t" inset="0,0,0,0">
                  <w:txbxContent>
                    <w:p w14:paraId="76AD6C8D" w14:textId="03E1F33B" w:rsidR="001F2641" w:rsidRPr="004E3731" w:rsidRDefault="001F2641" w:rsidP="005516AC">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33</w:t>
                      </w:r>
                      <w:r>
                        <w:fldChar w:fldCharType="end"/>
                      </w:r>
                      <w:r>
                        <w:t xml:space="preserve"> Halaman Data Walikelas </w:t>
                      </w:r>
                      <w:r w:rsidRPr="00D55458">
                        <w:t>[Bag.IT]</w:t>
                      </w:r>
                    </w:p>
                  </w:txbxContent>
                </v:textbox>
              </v:shape>
            </w:pict>
          </mc:Fallback>
        </mc:AlternateContent>
      </w:r>
      <w:r w:rsidR="00867FC7">
        <w:rPr>
          <w:noProof/>
        </w:rPr>
        <w:drawing>
          <wp:anchor distT="0" distB="0" distL="114300" distR="114300" simplePos="0" relativeHeight="251949568" behindDoc="1" locked="0" layoutInCell="1" allowOverlap="1" wp14:anchorId="49762561" wp14:editId="4D436714">
            <wp:simplePos x="0" y="0"/>
            <wp:positionH relativeFrom="margin">
              <wp:posOffset>462118</wp:posOffset>
            </wp:positionH>
            <wp:positionV relativeFrom="paragraph">
              <wp:posOffset>-5080</wp:posOffset>
            </wp:positionV>
            <wp:extent cx="4113530" cy="2390140"/>
            <wp:effectExtent l="0" t="0" r="1270" b="0"/>
            <wp:wrapNone/>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4113530" cy="23901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4A779F8" w14:textId="113E74B3" w:rsidR="00867FC7" w:rsidRDefault="00867FC7" w:rsidP="008F6DC3">
      <w:pPr>
        <w:ind w:left="349"/>
      </w:pPr>
    </w:p>
    <w:p w14:paraId="4F720E86" w14:textId="77777777" w:rsidR="00867FC7" w:rsidRDefault="00867FC7" w:rsidP="008F6DC3">
      <w:pPr>
        <w:ind w:left="349"/>
      </w:pPr>
    </w:p>
    <w:p w14:paraId="62FA5535" w14:textId="77777777" w:rsidR="00867FC7" w:rsidRDefault="00867FC7" w:rsidP="008F6DC3">
      <w:pPr>
        <w:ind w:left="349"/>
      </w:pPr>
    </w:p>
    <w:p w14:paraId="63742DAA" w14:textId="1AE13531" w:rsidR="00867FC7" w:rsidRDefault="00867FC7" w:rsidP="008F6DC3">
      <w:pPr>
        <w:ind w:left="349"/>
      </w:pPr>
    </w:p>
    <w:p w14:paraId="1A16B59F" w14:textId="737D0343" w:rsidR="00867FC7" w:rsidRDefault="00867FC7" w:rsidP="008F6DC3">
      <w:pPr>
        <w:ind w:left="349"/>
      </w:pPr>
    </w:p>
    <w:p w14:paraId="0EE5DE28" w14:textId="14F1392C" w:rsidR="00867FC7" w:rsidRDefault="00867FC7" w:rsidP="008F6DC3">
      <w:pPr>
        <w:ind w:left="349"/>
      </w:pPr>
    </w:p>
    <w:p w14:paraId="052B0FC0" w14:textId="381AB9E9" w:rsidR="00867FC7" w:rsidRDefault="00867FC7" w:rsidP="008F6DC3">
      <w:pPr>
        <w:ind w:left="349"/>
      </w:pPr>
    </w:p>
    <w:p w14:paraId="2A156938" w14:textId="12725746" w:rsidR="00867FC7" w:rsidRDefault="00867FC7" w:rsidP="008F6DC3">
      <w:pPr>
        <w:ind w:left="349"/>
      </w:pPr>
    </w:p>
    <w:p w14:paraId="478AC84F" w14:textId="77777777" w:rsidR="00867FC7" w:rsidRDefault="00867FC7" w:rsidP="008F6DC3">
      <w:pPr>
        <w:ind w:left="349"/>
      </w:pPr>
    </w:p>
    <w:p w14:paraId="2A957809" w14:textId="77777777" w:rsidR="008F6DC3" w:rsidRDefault="008F6DC3" w:rsidP="00CE316E">
      <w:pPr>
        <w:pStyle w:val="ListParagraph"/>
        <w:numPr>
          <w:ilvl w:val="0"/>
          <w:numId w:val="59"/>
        </w:numPr>
      </w:pPr>
      <w:r>
        <w:t>Halaman Profile Walikelas</w:t>
      </w:r>
    </w:p>
    <w:p w14:paraId="432AAF63" w14:textId="77BCADCA" w:rsidR="008F6DC3" w:rsidRDefault="008F6DC3" w:rsidP="008F6DC3">
      <w:pPr>
        <w:ind w:left="360" w:firstLine="360"/>
      </w:pPr>
      <w:r>
        <w:t>Halaman ini merupakan halaman yang berisikan beberapa informasi yang terkait dengan data walikelas yang dilengkapi dengan fitur untuk mengedit data. Tampilan halaman profile walikelas dapat dilihat pada Gambar</w:t>
      </w:r>
    </w:p>
    <w:p w14:paraId="579732B1" w14:textId="102C67FC" w:rsidR="008F6DC3" w:rsidRDefault="005516AC" w:rsidP="008F6DC3">
      <w:pPr>
        <w:ind w:left="349"/>
      </w:pPr>
      <w:r>
        <w:rPr>
          <w:noProof/>
        </w:rPr>
        <mc:AlternateContent>
          <mc:Choice Requires="wps">
            <w:drawing>
              <wp:anchor distT="0" distB="0" distL="114300" distR="114300" simplePos="0" relativeHeight="252025344" behindDoc="1" locked="0" layoutInCell="1" allowOverlap="1" wp14:anchorId="129DE087" wp14:editId="28596C38">
                <wp:simplePos x="0" y="0"/>
                <wp:positionH relativeFrom="column">
                  <wp:posOffset>452755</wp:posOffset>
                </wp:positionH>
                <wp:positionV relativeFrom="paragraph">
                  <wp:posOffset>2461260</wp:posOffset>
                </wp:positionV>
                <wp:extent cx="4124960" cy="635"/>
                <wp:effectExtent l="0" t="0" r="0" b="0"/>
                <wp:wrapNone/>
                <wp:docPr id="389" name="Text Box 389"/>
                <wp:cNvGraphicFramePr/>
                <a:graphic xmlns:a="http://schemas.openxmlformats.org/drawingml/2006/main">
                  <a:graphicData uri="http://schemas.microsoft.com/office/word/2010/wordprocessingShape">
                    <wps:wsp>
                      <wps:cNvSpPr txBox="1"/>
                      <wps:spPr>
                        <a:xfrm>
                          <a:off x="0" y="0"/>
                          <a:ext cx="4124960" cy="635"/>
                        </a:xfrm>
                        <a:prstGeom prst="rect">
                          <a:avLst/>
                        </a:prstGeom>
                        <a:solidFill>
                          <a:prstClr val="white"/>
                        </a:solidFill>
                        <a:ln>
                          <a:noFill/>
                        </a:ln>
                      </wps:spPr>
                      <wps:txbx>
                        <w:txbxContent>
                          <w:p w14:paraId="2BC10D1D" w14:textId="23900676" w:rsidR="001F2641" w:rsidRPr="004E6893" w:rsidRDefault="001F2641" w:rsidP="005516AC">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34</w:t>
                            </w:r>
                            <w:r>
                              <w:fldChar w:fldCharType="end"/>
                            </w:r>
                            <w:r>
                              <w:t xml:space="preserve"> Halaman Profile Walikelas </w:t>
                            </w:r>
                            <w:r w:rsidRPr="008C1F7B">
                              <w:t>[Bag.IT]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9DE087" id="Text Box 389" o:spid="_x0000_s1120" type="#_x0000_t202" style="position:absolute;left:0;text-align:left;margin-left:35.65pt;margin-top:193.8pt;width:324.8pt;height:.05pt;z-index:-251291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" stroked="f">
                <v:textbox style="mso-fit-shape-to-text:t" inset="0,0,0,0">
                  <w:txbxContent>
                    <w:p w14:paraId="2BC10D1D" w14:textId="23900676" w:rsidR="001F2641" w:rsidRPr="004E6893" w:rsidRDefault="001F2641" w:rsidP="005516AC">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34</w:t>
                      </w:r>
                      <w:r>
                        <w:fldChar w:fldCharType="end"/>
                      </w:r>
                      <w:r>
                        <w:t xml:space="preserve"> Halaman Profile Walikelas </w:t>
                      </w:r>
                      <w:r w:rsidRPr="008C1F7B">
                        <w:t>[Bag.IT]</w:t>
                      </w:r>
                    </w:p>
                  </w:txbxContent>
                </v:textbox>
              </v:shape>
            </w:pict>
          </mc:Fallback>
        </mc:AlternateContent>
      </w:r>
      <w:r w:rsidR="00EE1AE6">
        <w:rPr>
          <w:noProof/>
        </w:rPr>
        <w:drawing>
          <wp:anchor distT="0" distB="0" distL="114300" distR="114300" simplePos="0" relativeHeight="251950592" behindDoc="1" locked="0" layoutInCell="1" allowOverlap="1" wp14:anchorId="5ED5D99F" wp14:editId="65331473">
            <wp:simplePos x="0" y="0"/>
            <wp:positionH relativeFrom="margin">
              <wp:align>center</wp:align>
            </wp:positionH>
            <wp:positionV relativeFrom="paragraph">
              <wp:posOffset>14443</wp:posOffset>
            </wp:positionV>
            <wp:extent cx="4125376" cy="2390400"/>
            <wp:effectExtent l="0" t="0" r="8890" b="0"/>
            <wp:wrapNone/>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4125376"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6984B56" w14:textId="1B8EDB91" w:rsidR="00867FC7" w:rsidRDefault="00867FC7" w:rsidP="00867FC7">
      <w:pPr>
        <w:pStyle w:val="ListParagraph"/>
      </w:pPr>
    </w:p>
    <w:p w14:paraId="5289FB6D" w14:textId="127F75D1" w:rsidR="00867FC7" w:rsidRDefault="00867FC7" w:rsidP="00867FC7">
      <w:pPr>
        <w:pStyle w:val="ListParagraph"/>
      </w:pPr>
    </w:p>
    <w:p w14:paraId="3ED79803" w14:textId="2F3462E4" w:rsidR="00867FC7" w:rsidRDefault="00867FC7" w:rsidP="00867FC7">
      <w:pPr>
        <w:pStyle w:val="ListParagraph"/>
      </w:pPr>
    </w:p>
    <w:p w14:paraId="4FC3530D" w14:textId="1355F344" w:rsidR="00867FC7" w:rsidRDefault="00867FC7" w:rsidP="00867FC7">
      <w:pPr>
        <w:pStyle w:val="ListParagraph"/>
      </w:pPr>
    </w:p>
    <w:p w14:paraId="63622D80" w14:textId="48787160" w:rsidR="00867FC7" w:rsidRDefault="00867FC7" w:rsidP="00867FC7">
      <w:pPr>
        <w:pStyle w:val="ListParagraph"/>
      </w:pPr>
    </w:p>
    <w:p w14:paraId="4FA23C9A" w14:textId="1DFBB9C9" w:rsidR="00867FC7" w:rsidRDefault="00867FC7" w:rsidP="00867FC7">
      <w:pPr>
        <w:pStyle w:val="ListParagraph"/>
      </w:pPr>
    </w:p>
    <w:p w14:paraId="5D1325B1" w14:textId="2A0257EF" w:rsidR="00867FC7" w:rsidRDefault="00867FC7" w:rsidP="00867FC7">
      <w:pPr>
        <w:pStyle w:val="ListParagraph"/>
      </w:pPr>
    </w:p>
    <w:p w14:paraId="21E7E487" w14:textId="5836DACB" w:rsidR="00867FC7" w:rsidRDefault="00867FC7" w:rsidP="00867FC7">
      <w:pPr>
        <w:pStyle w:val="ListParagraph"/>
      </w:pPr>
    </w:p>
    <w:p w14:paraId="4B749016" w14:textId="51C87CE0" w:rsidR="00867FC7" w:rsidRDefault="00867FC7" w:rsidP="00867FC7">
      <w:pPr>
        <w:pStyle w:val="ListParagraph"/>
      </w:pPr>
    </w:p>
    <w:p w14:paraId="5E80A650" w14:textId="23ED68CE" w:rsidR="008F6DC3" w:rsidRDefault="008F6DC3" w:rsidP="00CE316E">
      <w:pPr>
        <w:pStyle w:val="ListParagraph"/>
        <w:numPr>
          <w:ilvl w:val="0"/>
          <w:numId w:val="59"/>
        </w:numPr>
      </w:pPr>
      <w:r>
        <w:t xml:space="preserve">Halaman </w:t>
      </w:r>
      <w:r w:rsidR="00867FC7">
        <w:t>Daftar Anggota Siswa</w:t>
      </w:r>
    </w:p>
    <w:p w14:paraId="08792821" w14:textId="558167C1" w:rsidR="008F6DC3" w:rsidRDefault="008F6DC3" w:rsidP="008F6DC3">
      <w:pPr>
        <w:ind w:left="360" w:firstLine="360"/>
      </w:pPr>
      <w:r>
        <w:t xml:space="preserve">Halaman ini merupakan halaman yang berisikan nama atau data siswa yang memiliki nama walikelas yang sama. Pada halaman ini dilengkapi dengan informasi dalam bentuk </w:t>
      </w:r>
      <w:r w:rsidRPr="008F6DC3">
        <w:rPr>
          <w:i/>
          <w:iCs/>
        </w:rPr>
        <w:t xml:space="preserve">pie chart </w:t>
      </w:r>
      <w:r>
        <w:t>guna untuk melihat riwayat absen siswa. Tampilan halaman ini dapat dilihat pada Gambar</w:t>
      </w:r>
    </w:p>
    <w:p w14:paraId="35E447D4" w14:textId="5266B058" w:rsidR="00EE1AE6" w:rsidRDefault="00EE1AE6" w:rsidP="008F6DC3">
      <w:pPr>
        <w:ind w:left="360" w:firstLine="360"/>
      </w:pPr>
    </w:p>
    <w:p w14:paraId="48880E30" w14:textId="269528B2" w:rsidR="00867FC7" w:rsidRDefault="00867FC7" w:rsidP="008F6DC3">
      <w:pPr>
        <w:ind w:left="360" w:firstLine="360"/>
      </w:pPr>
    </w:p>
    <w:p w14:paraId="434705A9" w14:textId="1F047038" w:rsidR="00867FC7" w:rsidRDefault="00867FC7" w:rsidP="008F6DC3">
      <w:pPr>
        <w:ind w:left="360" w:firstLine="360"/>
      </w:pPr>
      <w:r>
        <w:rPr>
          <w:noProof/>
        </w:rPr>
        <w:lastRenderedPageBreak/>
        <w:drawing>
          <wp:anchor distT="0" distB="0" distL="114300" distR="114300" simplePos="0" relativeHeight="251951616" behindDoc="0" locked="0" layoutInCell="1" allowOverlap="1" wp14:anchorId="447D4FC1" wp14:editId="46E6D861">
            <wp:simplePos x="0" y="0"/>
            <wp:positionH relativeFrom="margin">
              <wp:posOffset>442122</wp:posOffset>
            </wp:positionH>
            <wp:positionV relativeFrom="paragraph">
              <wp:posOffset>-6985</wp:posOffset>
            </wp:positionV>
            <wp:extent cx="4125376" cy="2390400"/>
            <wp:effectExtent l="0" t="0" r="8890" b="0"/>
            <wp:wrapNone/>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4125376"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11E5E10" w14:textId="07F92D22" w:rsidR="00867FC7" w:rsidRDefault="00867FC7" w:rsidP="008F6DC3">
      <w:pPr>
        <w:ind w:left="360" w:firstLine="360"/>
      </w:pPr>
    </w:p>
    <w:p w14:paraId="1300B09F" w14:textId="4491B0CB" w:rsidR="00867FC7" w:rsidRDefault="00867FC7" w:rsidP="008F6DC3">
      <w:pPr>
        <w:ind w:left="360" w:firstLine="360"/>
      </w:pPr>
    </w:p>
    <w:p w14:paraId="20FECF69" w14:textId="70E596A0" w:rsidR="00867FC7" w:rsidRDefault="00867FC7" w:rsidP="008F6DC3">
      <w:pPr>
        <w:ind w:left="360" w:firstLine="360"/>
      </w:pPr>
    </w:p>
    <w:p w14:paraId="6831C3BD" w14:textId="3B0FC44F" w:rsidR="00867FC7" w:rsidRDefault="00867FC7" w:rsidP="008F6DC3">
      <w:pPr>
        <w:ind w:left="360" w:firstLine="360"/>
      </w:pPr>
    </w:p>
    <w:p w14:paraId="66EAE104" w14:textId="0866B658" w:rsidR="00867FC7" w:rsidRDefault="00867FC7" w:rsidP="008F6DC3">
      <w:pPr>
        <w:ind w:left="360" w:firstLine="360"/>
      </w:pPr>
    </w:p>
    <w:p w14:paraId="05046E5E" w14:textId="160AC8C5" w:rsidR="00867FC7" w:rsidRDefault="00867FC7" w:rsidP="008F6DC3">
      <w:pPr>
        <w:ind w:left="360" w:firstLine="360"/>
      </w:pPr>
    </w:p>
    <w:p w14:paraId="2979AA06" w14:textId="3B7C738F" w:rsidR="00867FC7" w:rsidRDefault="00867FC7" w:rsidP="008F6DC3">
      <w:pPr>
        <w:ind w:left="360" w:firstLine="360"/>
      </w:pPr>
    </w:p>
    <w:p w14:paraId="306A0473" w14:textId="77777777" w:rsidR="00867FC7" w:rsidRDefault="00867FC7" w:rsidP="008F6DC3">
      <w:pPr>
        <w:ind w:left="360" w:firstLine="360"/>
      </w:pPr>
    </w:p>
    <w:p w14:paraId="3EA9C779" w14:textId="0851D862" w:rsidR="00867FC7" w:rsidRPr="00EA62A7" w:rsidRDefault="005516AC" w:rsidP="008F6DC3">
      <w:pPr>
        <w:ind w:left="360" w:firstLine="360"/>
      </w:pPr>
      <w:r>
        <w:rPr>
          <w:noProof/>
        </w:rPr>
        <mc:AlternateContent>
          <mc:Choice Requires="wps">
            <w:drawing>
              <wp:anchor distT="0" distB="0" distL="114300" distR="114300" simplePos="0" relativeHeight="252027392" behindDoc="0" locked="0" layoutInCell="1" allowOverlap="1" wp14:anchorId="627A1317" wp14:editId="43BCA3D8">
                <wp:simplePos x="0" y="0"/>
                <wp:positionH relativeFrom="column">
                  <wp:posOffset>441325</wp:posOffset>
                </wp:positionH>
                <wp:positionV relativeFrom="paragraph">
                  <wp:posOffset>51908</wp:posOffset>
                </wp:positionV>
                <wp:extent cx="4124960" cy="180753"/>
                <wp:effectExtent l="0" t="0" r="8890" b="0"/>
                <wp:wrapNone/>
                <wp:docPr id="390" name="Text Box 390"/>
                <wp:cNvGraphicFramePr/>
                <a:graphic xmlns:a="http://schemas.openxmlformats.org/drawingml/2006/main">
                  <a:graphicData uri="http://schemas.microsoft.com/office/word/2010/wordprocessingShape">
                    <wps:wsp>
                      <wps:cNvSpPr txBox="1"/>
                      <wps:spPr>
                        <a:xfrm>
                          <a:off x="0" y="0"/>
                          <a:ext cx="4124960" cy="180753"/>
                        </a:xfrm>
                        <a:prstGeom prst="rect">
                          <a:avLst/>
                        </a:prstGeom>
                        <a:solidFill>
                          <a:prstClr val="white"/>
                        </a:solidFill>
                        <a:ln>
                          <a:noFill/>
                        </a:ln>
                      </wps:spPr>
                      <wps:txbx>
                        <w:txbxContent>
                          <w:p w14:paraId="7F920A1C" w14:textId="622F020E" w:rsidR="001F2641" w:rsidRPr="00E57D9B" w:rsidRDefault="001F2641" w:rsidP="005516AC">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35</w:t>
                            </w:r>
                            <w:r>
                              <w:fldChar w:fldCharType="end"/>
                            </w:r>
                            <w:r>
                              <w:t xml:space="preserve"> Halaman Daftar Anggota Siswa </w:t>
                            </w:r>
                            <w:r w:rsidRPr="00457642">
                              <w:t>[Bag.IT]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27A1317" id="Text Box 390" o:spid="_x0000_s1121" type="#_x0000_t202" style="position:absolute;left:0;text-align:left;margin-left:34.75pt;margin-top:4.1pt;width:324.8pt;height:14.25pt;z-index:252027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" stroked="f">
                <v:textbox inset="0,0,0,0">
                  <w:txbxContent>
                    <w:p w14:paraId="7F920A1C" w14:textId="622F020E" w:rsidR="001F2641" w:rsidRPr="00E57D9B" w:rsidRDefault="001F2641" w:rsidP="005516AC">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35</w:t>
                      </w:r>
                      <w:r>
                        <w:fldChar w:fldCharType="end"/>
                      </w:r>
                      <w:r>
                        <w:t xml:space="preserve"> Halaman Daftar Anggota Siswa </w:t>
                      </w:r>
                      <w:r w:rsidRPr="00457642">
                        <w:t>[Bag.IT]</w:t>
                      </w:r>
                    </w:p>
                  </w:txbxContent>
                </v:textbox>
              </v:shape>
            </w:pict>
          </mc:Fallback>
        </mc:AlternateContent>
      </w:r>
    </w:p>
    <w:p w14:paraId="1F80512A" w14:textId="77777777" w:rsidR="00AA7D36" w:rsidRDefault="00AA7D36" w:rsidP="00CE316E">
      <w:pPr>
        <w:pStyle w:val="ListParagraph"/>
        <w:numPr>
          <w:ilvl w:val="0"/>
          <w:numId w:val="58"/>
        </w:numPr>
        <w:ind w:left="426"/>
      </w:pPr>
      <w:r>
        <w:t>Halaman Kelola Data Kelas</w:t>
      </w:r>
    </w:p>
    <w:p w14:paraId="04CDBC37" w14:textId="1E6DC492" w:rsidR="008F6DC3" w:rsidRDefault="008F6DC3" w:rsidP="00CE316E">
      <w:pPr>
        <w:pStyle w:val="ListParagraph"/>
        <w:numPr>
          <w:ilvl w:val="0"/>
          <w:numId w:val="59"/>
        </w:numPr>
      </w:pPr>
      <w:r>
        <w:t>Halaman Tambah Data Kelas</w:t>
      </w:r>
    </w:p>
    <w:p w14:paraId="63BA2B8C" w14:textId="22E416A5" w:rsidR="008F6DC3" w:rsidRDefault="008F6DC3" w:rsidP="008F6DC3">
      <w:pPr>
        <w:ind w:left="360" w:firstLine="360"/>
      </w:pPr>
      <w:r>
        <w:t xml:space="preserve">Halaman tambah data kelas ini </w:t>
      </w:r>
      <w:r w:rsidRPr="009508EB">
        <w:t>merupakan tampilan yang berisikan fitur</w:t>
      </w:r>
      <w:r>
        <w:t xml:space="preserve"> tambah kelas yang </w:t>
      </w:r>
      <w:r w:rsidRPr="009508EB">
        <w:t xml:space="preserve">digunakan oleh </w:t>
      </w:r>
      <w:r>
        <w:t>admin dengan status sebagai bagian IT . Tampilan</w:t>
      </w:r>
      <w:r w:rsidRPr="009508EB">
        <w:t xml:space="preserve"> </w:t>
      </w:r>
      <w:r>
        <w:t xml:space="preserve">halaman tambah data kelas </w:t>
      </w:r>
      <w:r w:rsidRPr="009508EB">
        <w:t>dapat dilihat pada Gamba</w:t>
      </w:r>
      <w:r>
        <w:t>r</w:t>
      </w:r>
      <w:r w:rsidRPr="009508EB">
        <w:t>.</w:t>
      </w:r>
    </w:p>
    <w:p w14:paraId="78258215" w14:textId="3BC4C87D" w:rsidR="008F6DC3" w:rsidRDefault="005516AC" w:rsidP="008F6DC3">
      <w:pPr>
        <w:pStyle w:val="ListParagraph"/>
        <w:ind w:left="709"/>
      </w:pPr>
      <w:r>
        <w:rPr>
          <w:noProof/>
        </w:rPr>
        <mc:AlternateContent>
          <mc:Choice Requires="wps">
            <w:drawing>
              <wp:anchor distT="0" distB="0" distL="114300" distR="114300" simplePos="0" relativeHeight="252029440" behindDoc="1" locked="0" layoutInCell="1" allowOverlap="1" wp14:anchorId="074C37C8" wp14:editId="2659A603">
                <wp:simplePos x="0" y="0"/>
                <wp:positionH relativeFrom="column">
                  <wp:posOffset>462280</wp:posOffset>
                </wp:positionH>
                <wp:positionV relativeFrom="paragraph">
                  <wp:posOffset>2454275</wp:posOffset>
                </wp:positionV>
                <wp:extent cx="4113530" cy="635"/>
                <wp:effectExtent l="0" t="0" r="0" b="0"/>
                <wp:wrapNone/>
                <wp:docPr id="391" name="Text Box 391"/>
                <wp:cNvGraphicFramePr/>
                <a:graphic xmlns:a="http://schemas.openxmlformats.org/drawingml/2006/main">
                  <a:graphicData uri="http://schemas.microsoft.com/office/word/2010/wordprocessingShape">
                    <wps:wsp>
                      <wps:cNvSpPr txBox="1"/>
                      <wps:spPr>
                        <a:xfrm>
                          <a:off x="0" y="0"/>
                          <a:ext cx="4113530" cy="635"/>
                        </a:xfrm>
                        <a:prstGeom prst="rect">
                          <a:avLst/>
                        </a:prstGeom>
                        <a:solidFill>
                          <a:prstClr val="white"/>
                        </a:solidFill>
                        <a:ln>
                          <a:noFill/>
                        </a:ln>
                      </wps:spPr>
                      <wps:txbx>
                        <w:txbxContent>
                          <w:p w14:paraId="0E563915" w14:textId="162D298F" w:rsidR="001F2641" w:rsidRPr="0020201C" w:rsidRDefault="001F2641" w:rsidP="005516AC">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36</w:t>
                            </w:r>
                            <w:r>
                              <w:fldChar w:fldCharType="end"/>
                            </w:r>
                            <w:r>
                              <w:t xml:space="preserve"> Halaman Tambah Kelas </w:t>
                            </w:r>
                            <w:r w:rsidRPr="00E53F76">
                              <w:t>[Bag.IT]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4C37C8" id="Text Box 391" o:spid="_x0000_s1122" type="#_x0000_t202" style="position:absolute;left:0;text-align:left;margin-left:36.4pt;margin-top:193.25pt;width:323.9pt;height:.05pt;z-index:-251287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" stroked="f">
                <v:textbox style="mso-fit-shape-to-text:t" inset="0,0,0,0">
                  <w:txbxContent>
                    <w:p w14:paraId="0E563915" w14:textId="162D298F" w:rsidR="001F2641" w:rsidRPr="0020201C" w:rsidRDefault="001F2641" w:rsidP="005516AC">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36</w:t>
                      </w:r>
                      <w:r>
                        <w:fldChar w:fldCharType="end"/>
                      </w:r>
                      <w:r>
                        <w:t xml:space="preserve"> Halaman Tambah Kelas </w:t>
                      </w:r>
                      <w:r w:rsidRPr="00E53F76">
                        <w:t>[Bag.IT]</w:t>
                      </w:r>
                    </w:p>
                  </w:txbxContent>
                </v:textbox>
              </v:shape>
            </w:pict>
          </mc:Fallback>
        </mc:AlternateContent>
      </w:r>
      <w:r w:rsidR="00867FC7">
        <w:rPr>
          <w:noProof/>
        </w:rPr>
        <w:drawing>
          <wp:anchor distT="0" distB="0" distL="114300" distR="114300" simplePos="0" relativeHeight="251952640" behindDoc="1" locked="0" layoutInCell="1" allowOverlap="1" wp14:anchorId="6B79A07E" wp14:editId="02101E05">
            <wp:simplePos x="0" y="0"/>
            <wp:positionH relativeFrom="margin">
              <wp:posOffset>462280</wp:posOffset>
            </wp:positionH>
            <wp:positionV relativeFrom="paragraph">
              <wp:posOffset>7147</wp:posOffset>
            </wp:positionV>
            <wp:extent cx="4113748" cy="2390400"/>
            <wp:effectExtent l="0" t="0" r="1270" b="0"/>
            <wp:wrapNone/>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4113748"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3E67645" w14:textId="5C1668C7" w:rsidR="00867FC7" w:rsidRDefault="00867FC7" w:rsidP="00867FC7">
      <w:pPr>
        <w:pStyle w:val="ListParagraph"/>
      </w:pPr>
    </w:p>
    <w:p w14:paraId="62BE752E" w14:textId="3FA24C37" w:rsidR="00867FC7" w:rsidRDefault="00867FC7" w:rsidP="00867FC7">
      <w:pPr>
        <w:pStyle w:val="ListParagraph"/>
      </w:pPr>
    </w:p>
    <w:p w14:paraId="5052A00A" w14:textId="215FEC49" w:rsidR="00867FC7" w:rsidRDefault="00867FC7" w:rsidP="00867FC7">
      <w:pPr>
        <w:pStyle w:val="ListParagraph"/>
      </w:pPr>
    </w:p>
    <w:p w14:paraId="009693A0" w14:textId="2BAA192C" w:rsidR="00867FC7" w:rsidRDefault="00867FC7" w:rsidP="00867FC7">
      <w:pPr>
        <w:pStyle w:val="ListParagraph"/>
      </w:pPr>
    </w:p>
    <w:p w14:paraId="379481BB" w14:textId="5741B29E" w:rsidR="00867FC7" w:rsidRDefault="00867FC7" w:rsidP="00867FC7">
      <w:pPr>
        <w:pStyle w:val="ListParagraph"/>
      </w:pPr>
    </w:p>
    <w:p w14:paraId="0E6E4B17" w14:textId="3D6528EF" w:rsidR="00867FC7" w:rsidRDefault="00867FC7" w:rsidP="00867FC7">
      <w:pPr>
        <w:pStyle w:val="ListParagraph"/>
      </w:pPr>
    </w:p>
    <w:p w14:paraId="0F1AF30D" w14:textId="64E56FAB" w:rsidR="00867FC7" w:rsidRDefault="00867FC7" w:rsidP="00867FC7">
      <w:pPr>
        <w:pStyle w:val="ListParagraph"/>
      </w:pPr>
    </w:p>
    <w:p w14:paraId="2AFC4ACE" w14:textId="2BCE8133" w:rsidR="00867FC7" w:rsidRDefault="00867FC7" w:rsidP="00867FC7">
      <w:pPr>
        <w:pStyle w:val="ListParagraph"/>
      </w:pPr>
    </w:p>
    <w:p w14:paraId="2C3F5C7E" w14:textId="15CC14E2" w:rsidR="00867FC7" w:rsidRDefault="00867FC7" w:rsidP="00867FC7">
      <w:pPr>
        <w:pStyle w:val="ListParagraph"/>
      </w:pPr>
    </w:p>
    <w:p w14:paraId="51FC52DE" w14:textId="40C44060" w:rsidR="008F6DC3" w:rsidRDefault="008F6DC3" w:rsidP="00CE316E">
      <w:pPr>
        <w:pStyle w:val="ListParagraph"/>
        <w:numPr>
          <w:ilvl w:val="0"/>
          <w:numId w:val="59"/>
        </w:numPr>
      </w:pPr>
      <w:r>
        <w:t>Halaman Data Kelas</w:t>
      </w:r>
    </w:p>
    <w:p w14:paraId="5803F693" w14:textId="1CF90B5B" w:rsidR="008F6DC3" w:rsidRDefault="008F6DC3" w:rsidP="008F6DC3">
      <w:pPr>
        <w:ind w:left="360" w:firstLine="360"/>
      </w:pPr>
      <w:r>
        <w:t xml:space="preserve">Halaman ini merupakan tampilan yang berisikan seluruh data kelas yang dilengkapi dengan beberapa fitur tambahan seperti hapus data dan lihat profile kelas. Tampilan halaman data kelas dapat dilihat pada Gambar </w:t>
      </w:r>
    </w:p>
    <w:p w14:paraId="19356F3D" w14:textId="31F92E15" w:rsidR="00867FC7" w:rsidRDefault="00867FC7" w:rsidP="008F6DC3">
      <w:pPr>
        <w:ind w:left="360" w:firstLine="360"/>
      </w:pPr>
    </w:p>
    <w:p w14:paraId="3F69BAF0" w14:textId="563564D3" w:rsidR="00867FC7" w:rsidRDefault="00867FC7" w:rsidP="008F6DC3">
      <w:pPr>
        <w:ind w:left="360" w:firstLine="360"/>
      </w:pPr>
    </w:p>
    <w:p w14:paraId="5969D21C" w14:textId="16634637" w:rsidR="00867FC7" w:rsidRDefault="00867FC7" w:rsidP="008F6DC3">
      <w:pPr>
        <w:ind w:left="360" w:firstLine="360"/>
      </w:pPr>
      <w:r>
        <w:rPr>
          <w:noProof/>
        </w:rPr>
        <w:lastRenderedPageBreak/>
        <w:drawing>
          <wp:anchor distT="0" distB="0" distL="114300" distR="114300" simplePos="0" relativeHeight="251953664" behindDoc="0" locked="0" layoutInCell="1" allowOverlap="1" wp14:anchorId="111CD022" wp14:editId="2A614C2A">
            <wp:simplePos x="0" y="0"/>
            <wp:positionH relativeFrom="column">
              <wp:posOffset>439582</wp:posOffset>
            </wp:positionH>
            <wp:positionV relativeFrom="paragraph">
              <wp:posOffset>0</wp:posOffset>
            </wp:positionV>
            <wp:extent cx="4113530" cy="2390140"/>
            <wp:effectExtent l="0" t="0" r="1270" b="0"/>
            <wp:wrapNone/>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4113530" cy="23901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C82279A" w14:textId="0E2A0AB1" w:rsidR="00867FC7" w:rsidRDefault="00867FC7" w:rsidP="008F6DC3">
      <w:pPr>
        <w:ind w:left="360" w:firstLine="360"/>
      </w:pPr>
    </w:p>
    <w:p w14:paraId="2B173CC5" w14:textId="51BC26A3" w:rsidR="008F6DC3" w:rsidRDefault="008F6DC3" w:rsidP="008F6DC3">
      <w:pPr>
        <w:ind w:left="349"/>
      </w:pPr>
    </w:p>
    <w:p w14:paraId="60A4461E" w14:textId="4642DFDE" w:rsidR="00867FC7" w:rsidRDefault="00867FC7" w:rsidP="008F6DC3">
      <w:pPr>
        <w:ind w:left="349"/>
      </w:pPr>
    </w:p>
    <w:p w14:paraId="21911821" w14:textId="41B5774C" w:rsidR="00867FC7" w:rsidRDefault="00867FC7" w:rsidP="008F6DC3">
      <w:pPr>
        <w:ind w:left="349"/>
      </w:pPr>
    </w:p>
    <w:p w14:paraId="7435C708" w14:textId="4E217FC2" w:rsidR="00867FC7" w:rsidRDefault="00867FC7" w:rsidP="008F6DC3">
      <w:pPr>
        <w:ind w:left="349"/>
      </w:pPr>
    </w:p>
    <w:p w14:paraId="762F0712" w14:textId="4B8AFE89" w:rsidR="00867FC7" w:rsidRDefault="00867FC7" w:rsidP="008F6DC3">
      <w:pPr>
        <w:ind w:left="349"/>
      </w:pPr>
    </w:p>
    <w:p w14:paraId="7F43E07F" w14:textId="6A0859E0" w:rsidR="00867FC7" w:rsidRDefault="00867FC7" w:rsidP="008F6DC3">
      <w:pPr>
        <w:ind w:left="349"/>
      </w:pPr>
    </w:p>
    <w:p w14:paraId="5D6CDC63" w14:textId="344F9F07" w:rsidR="00867FC7" w:rsidRDefault="00867FC7" w:rsidP="008F6DC3">
      <w:pPr>
        <w:ind w:left="349"/>
      </w:pPr>
    </w:p>
    <w:p w14:paraId="6D9499F2" w14:textId="79897BDA" w:rsidR="00867FC7" w:rsidRDefault="005516AC" w:rsidP="008F6DC3">
      <w:pPr>
        <w:ind w:left="349"/>
      </w:pPr>
      <w:r>
        <w:rPr>
          <w:noProof/>
        </w:rPr>
        <mc:AlternateContent>
          <mc:Choice Requires="wps">
            <w:drawing>
              <wp:anchor distT="0" distB="0" distL="114300" distR="114300" simplePos="0" relativeHeight="252031488" behindDoc="0" locked="0" layoutInCell="1" allowOverlap="1" wp14:anchorId="054D3FBA" wp14:editId="7F8893B6">
                <wp:simplePos x="0" y="0"/>
                <wp:positionH relativeFrom="column">
                  <wp:posOffset>441783</wp:posOffset>
                </wp:positionH>
                <wp:positionV relativeFrom="paragraph">
                  <wp:posOffset>42797</wp:posOffset>
                </wp:positionV>
                <wp:extent cx="4113530" cy="233916"/>
                <wp:effectExtent l="0" t="0" r="1270" b="0"/>
                <wp:wrapNone/>
                <wp:docPr id="392" name="Text Box 392"/>
                <wp:cNvGraphicFramePr/>
                <a:graphic xmlns:a="http://schemas.openxmlformats.org/drawingml/2006/main">
                  <a:graphicData uri="http://schemas.microsoft.com/office/word/2010/wordprocessingShape">
                    <wps:wsp>
                      <wps:cNvSpPr txBox="1"/>
                      <wps:spPr>
                        <a:xfrm>
                          <a:off x="0" y="0"/>
                          <a:ext cx="4113530" cy="233916"/>
                        </a:xfrm>
                        <a:prstGeom prst="rect">
                          <a:avLst/>
                        </a:prstGeom>
                        <a:solidFill>
                          <a:prstClr val="white"/>
                        </a:solidFill>
                        <a:ln>
                          <a:noFill/>
                        </a:ln>
                      </wps:spPr>
                      <wps:txbx>
                        <w:txbxContent>
                          <w:p w14:paraId="2F2BFB12" w14:textId="52FC269F" w:rsidR="001F2641" w:rsidRPr="00E33758" w:rsidRDefault="001F2641" w:rsidP="005516AC">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37</w:t>
                            </w:r>
                            <w:r>
                              <w:fldChar w:fldCharType="end"/>
                            </w:r>
                            <w:r>
                              <w:t xml:space="preserve"> Halaman Data Kelas </w:t>
                            </w:r>
                            <w:r w:rsidRPr="00F365C2">
                              <w:t>[Bag.IT]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54D3FBA" id="Text Box 392" o:spid="_x0000_s1123" type="#_x0000_t202" style="position:absolute;left:0;text-align:left;margin-left:34.8pt;margin-top:3.35pt;width:323.9pt;height:18.4pt;z-index:252031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" stroked="f">
                <v:textbox inset="0,0,0,0">
                  <w:txbxContent>
                    <w:p w14:paraId="2F2BFB12" w14:textId="52FC269F" w:rsidR="001F2641" w:rsidRPr="00E33758" w:rsidRDefault="001F2641" w:rsidP="005516AC">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37</w:t>
                      </w:r>
                      <w:r>
                        <w:fldChar w:fldCharType="end"/>
                      </w:r>
                      <w:r>
                        <w:t xml:space="preserve"> Halaman Data Kelas </w:t>
                      </w:r>
                      <w:r w:rsidRPr="00F365C2">
                        <w:t>[Bag.IT]</w:t>
                      </w:r>
                    </w:p>
                  </w:txbxContent>
                </v:textbox>
              </v:shape>
            </w:pict>
          </mc:Fallback>
        </mc:AlternateContent>
      </w:r>
    </w:p>
    <w:p w14:paraId="35832377" w14:textId="77777777" w:rsidR="008F6DC3" w:rsidRDefault="008F6DC3" w:rsidP="00CE316E">
      <w:pPr>
        <w:pStyle w:val="ListParagraph"/>
        <w:numPr>
          <w:ilvl w:val="0"/>
          <w:numId w:val="59"/>
        </w:numPr>
      </w:pPr>
      <w:r>
        <w:t>Halaman Profile Kelas</w:t>
      </w:r>
    </w:p>
    <w:p w14:paraId="02F4542A" w14:textId="3F80E1C7" w:rsidR="008F6DC3" w:rsidRDefault="008F6DC3" w:rsidP="008F6DC3">
      <w:pPr>
        <w:ind w:left="360" w:firstLine="360"/>
      </w:pPr>
      <w:r>
        <w:t>Halaman ini merupakan halaman yang berisikan beberapa informasi yang terkait dengan data kelas yang dilengkapi dengan fitur untuk mengedit data.. Tampilan halaman profile kelas dapat dilihat pada Gambar</w:t>
      </w:r>
    </w:p>
    <w:p w14:paraId="724D911E" w14:textId="2836CB6C" w:rsidR="008F6DC3" w:rsidRDefault="005516AC" w:rsidP="008F6DC3">
      <w:pPr>
        <w:ind w:left="349"/>
      </w:pPr>
      <w:r>
        <w:rPr>
          <w:noProof/>
        </w:rPr>
        <mc:AlternateContent>
          <mc:Choice Requires="wps">
            <w:drawing>
              <wp:anchor distT="0" distB="0" distL="114300" distR="114300" simplePos="0" relativeHeight="252033536" behindDoc="1" locked="0" layoutInCell="1" allowOverlap="1" wp14:anchorId="5926B32B" wp14:editId="1E129356">
                <wp:simplePos x="0" y="0"/>
                <wp:positionH relativeFrom="column">
                  <wp:posOffset>450215</wp:posOffset>
                </wp:positionH>
                <wp:positionV relativeFrom="paragraph">
                  <wp:posOffset>2451100</wp:posOffset>
                </wp:positionV>
                <wp:extent cx="4126865" cy="635"/>
                <wp:effectExtent l="0" t="0" r="0" b="0"/>
                <wp:wrapNone/>
                <wp:docPr id="393" name="Text Box 393"/>
                <wp:cNvGraphicFramePr/>
                <a:graphic xmlns:a="http://schemas.openxmlformats.org/drawingml/2006/main">
                  <a:graphicData uri="http://schemas.microsoft.com/office/word/2010/wordprocessingShape">
                    <wps:wsp>
                      <wps:cNvSpPr txBox="1"/>
                      <wps:spPr>
                        <a:xfrm>
                          <a:off x="0" y="0"/>
                          <a:ext cx="4126865" cy="635"/>
                        </a:xfrm>
                        <a:prstGeom prst="rect">
                          <a:avLst/>
                        </a:prstGeom>
                        <a:solidFill>
                          <a:prstClr val="white"/>
                        </a:solidFill>
                        <a:ln>
                          <a:noFill/>
                        </a:ln>
                      </wps:spPr>
                      <wps:txbx>
                        <w:txbxContent>
                          <w:p w14:paraId="60181AE6" w14:textId="2DEAE30C" w:rsidR="001F2641" w:rsidRPr="00E0443D" w:rsidRDefault="001F2641" w:rsidP="005516AC">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38</w:t>
                            </w:r>
                            <w:r>
                              <w:fldChar w:fldCharType="end"/>
                            </w:r>
                            <w:r>
                              <w:t xml:space="preserve"> Halaman Profile Kelas </w:t>
                            </w:r>
                            <w:r w:rsidRPr="009713B3">
                              <w:t>[Bag.IT]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26B32B" id="Text Box 393" o:spid="_x0000_s1124" type="#_x0000_t202" style="position:absolute;left:0;text-align:left;margin-left:35.45pt;margin-top:193pt;width:324.95pt;height:.05pt;z-index:-251282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" stroked="f">
                <v:textbox style="mso-fit-shape-to-text:t" inset="0,0,0,0">
                  <w:txbxContent>
                    <w:p w14:paraId="60181AE6" w14:textId="2DEAE30C" w:rsidR="001F2641" w:rsidRPr="00E0443D" w:rsidRDefault="001F2641" w:rsidP="005516AC">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38</w:t>
                      </w:r>
                      <w:r>
                        <w:fldChar w:fldCharType="end"/>
                      </w:r>
                      <w:r>
                        <w:t xml:space="preserve"> Halaman Profile Kelas </w:t>
                      </w:r>
                      <w:r w:rsidRPr="009713B3">
                        <w:t>[Bag.IT]</w:t>
                      </w:r>
                    </w:p>
                  </w:txbxContent>
                </v:textbox>
              </v:shape>
            </w:pict>
          </mc:Fallback>
        </mc:AlternateContent>
      </w:r>
      <w:r w:rsidR="00E60BA1">
        <w:rPr>
          <w:noProof/>
        </w:rPr>
        <w:drawing>
          <wp:anchor distT="0" distB="0" distL="114300" distR="114300" simplePos="0" relativeHeight="251954688" behindDoc="1" locked="0" layoutInCell="1" allowOverlap="1" wp14:anchorId="57802917" wp14:editId="148ED73F">
            <wp:simplePos x="0" y="0"/>
            <wp:positionH relativeFrom="column">
              <wp:posOffset>450377</wp:posOffset>
            </wp:positionH>
            <wp:positionV relativeFrom="paragraph">
              <wp:posOffset>3810</wp:posOffset>
            </wp:positionV>
            <wp:extent cx="4127171" cy="2390400"/>
            <wp:effectExtent l="0" t="0" r="6985" b="0"/>
            <wp:wrapNone/>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4127171"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95CBA13" w14:textId="4D2E06EB" w:rsidR="00E60BA1" w:rsidRDefault="00E60BA1" w:rsidP="00E60BA1">
      <w:pPr>
        <w:pStyle w:val="ListParagraph"/>
      </w:pPr>
    </w:p>
    <w:p w14:paraId="18D9452A" w14:textId="4726DD41" w:rsidR="00E60BA1" w:rsidRDefault="00E60BA1" w:rsidP="00E60BA1">
      <w:pPr>
        <w:pStyle w:val="ListParagraph"/>
      </w:pPr>
    </w:p>
    <w:p w14:paraId="2A5C592D" w14:textId="29697DF4" w:rsidR="00E60BA1" w:rsidRDefault="00E60BA1" w:rsidP="00E60BA1">
      <w:pPr>
        <w:pStyle w:val="ListParagraph"/>
      </w:pPr>
    </w:p>
    <w:p w14:paraId="2C810F95" w14:textId="6E3F9713" w:rsidR="00E60BA1" w:rsidRDefault="00E60BA1" w:rsidP="00E60BA1">
      <w:pPr>
        <w:pStyle w:val="ListParagraph"/>
      </w:pPr>
    </w:p>
    <w:p w14:paraId="1893ACD7" w14:textId="745A6E2C" w:rsidR="00E60BA1" w:rsidRDefault="00E60BA1" w:rsidP="00E60BA1">
      <w:pPr>
        <w:pStyle w:val="ListParagraph"/>
      </w:pPr>
    </w:p>
    <w:p w14:paraId="4C41856B" w14:textId="08A84865" w:rsidR="00E60BA1" w:rsidRDefault="00E60BA1" w:rsidP="00E60BA1">
      <w:pPr>
        <w:pStyle w:val="ListParagraph"/>
      </w:pPr>
    </w:p>
    <w:p w14:paraId="3AEDFB19" w14:textId="56C6AE98" w:rsidR="00E60BA1" w:rsidRDefault="00E60BA1" w:rsidP="00E60BA1">
      <w:pPr>
        <w:pStyle w:val="ListParagraph"/>
      </w:pPr>
    </w:p>
    <w:p w14:paraId="1F24E61F" w14:textId="659CF220" w:rsidR="00E60BA1" w:rsidRDefault="00E60BA1" w:rsidP="00E60BA1">
      <w:pPr>
        <w:pStyle w:val="ListParagraph"/>
      </w:pPr>
    </w:p>
    <w:p w14:paraId="51019EAC" w14:textId="46311FA6" w:rsidR="00E60BA1" w:rsidRDefault="00E60BA1" w:rsidP="00E60BA1">
      <w:pPr>
        <w:pStyle w:val="ListParagraph"/>
      </w:pPr>
    </w:p>
    <w:p w14:paraId="24C51F24" w14:textId="6E5AB0AA" w:rsidR="008F6DC3" w:rsidRDefault="008F6DC3" w:rsidP="00CE316E">
      <w:pPr>
        <w:pStyle w:val="ListParagraph"/>
        <w:numPr>
          <w:ilvl w:val="0"/>
          <w:numId w:val="59"/>
        </w:numPr>
      </w:pPr>
      <w:r>
        <w:t>Halaman Anggota Kelas</w:t>
      </w:r>
    </w:p>
    <w:p w14:paraId="39488092" w14:textId="29E00DA4" w:rsidR="008F6DC3" w:rsidRDefault="008F6DC3" w:rsidP="008F6DC3">
      <w:pPr>
        <w:ind w:left="360" w:firstLine="360"/>
      </w:pPr>
      <w:r>
        <w:t xml:space="preserve">Halaman ini merupakan halaman yang berisikan nama atau data siswa yang memiliki nomor kelas yang sama. Pada halaman ini dilengkapi dengan informasi dalam bentuk </w:t>
      </w:r>
      <w:r w:rsidRPr="008F6DC3">
        <w:rPr>
          <w:i/>
          <w:iCs/>
        </w:rPr>
        <w:t xml:space="preserve">pie chart </w:t>
      </w:r>
      <w:r>
        <w:t>guna untuk melihat riwayat absen siswa. Tampilan halaman ini dapat dilihat pada Gambar</w:t>
      </w:r>
    </w:p>
    <w:p w14:paraId="352BD62B" w14:textId="3DA61C9B" w:rsidR="00EE1AE6" w:rsidRDefault="00EE1AE6" w:rsidP="008F6DC3">
      <w:pPr>
        <w:ind w:left="360" w:firstLine="360"/>
      </w:pPr>
    </w:p>
    <w:p w14:paraId="28A44B63" w14:textId="41ECF014" w:rsidR="00E60BA1" w:rsidRDefault="00E60BA1" w:rsidP="008F6DC3">
      <w:pPr>
        <w:ind w:left="360" w:firstLine="360"/>
      </w:pPr>
    </w:p>
    <w:p w14:paraId="39C3044F" w14:textId="4BD8651C" w:rsidR="00E60BA1" w:rsidRDefault="00E60BA1" w:rsidP="008F6DC3">
      <w:pPr>
        <w:ind w:left="360" w:firstLine="360"/>
      </w:pPr>
      <w:r>
        <w:rPr>
          <w:noProof/>
        </w:rPr>
        <w:lastRenderedPageBreak/>
        <w:drawing>
          <wp:anchor distT="0" distB="0" distL="114300" distR="114300" simplePos="0" relativeHeight="251955712" behindDoc="1" locked="0" layoutInCell="1" allowOverlap="1" wp14:anchorId="2D7B5E69" wp14:editId="256D4303">
            <wp:simplePos x="0" y="0"/>
            <wp:positionH relativeFrom="column">
              <wp:posOffset>438947</wp:posOffset>
            </wp:positionH>
            <wp:positionV relativeFrom="paragraph">
              <wp:posOffset>-5080</wp:posOffset>
            </wp:positionV>
            <wp:extent cx="4119880" cy="2390140"/>
            <wp:effectExtent l="0" t="0" r="0" b="0"/>
            <wp:wrapNone/>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4119880" cy="23901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E3A2911" w14:textId="48467426" w:rsidR="00E60BA1" w:rsidRDefault="00E60BA1" w:rsidP="008F6DC3">
      <w:pPr>
        <w:ind w:left="360" w:firstLine="360"/>
      </w:pPr>
    </w:p>
    <w:p w14:paraId="51E2C320" w14:textId="03647CFE" w:rsidR="00E60BA1" w:rsidRDefault="00E60BA1" w:rsidP="008F6DC3">
      <w:pPr>
        <w:ind w:left="360" w:firstLine="360"/>
      </w:pPr>
    </w:p>
    <w:p w14:paraId="411BD1FF" w14:textId="6354068A" w:rsidR="00E60BA1" w:rsidRDefault="00E60BA1" w:rsidP="008F6DC3">
      <w:pPr>
        <w:ind w:left="360" w:firstLine="360"/>
      </w:pPr>
    </w:p>
    <w:p w14:paraId="298BD358" w14:textId="7D94C690" w:rsidR="00E60BA1" w:rsidRDefault="00E60BA1" w:rsidP="008F6DC3">
      <w:pPr>
        <w:ind w:left="360" w:firstLine="360"/>
      </w:pPr>
    </w:p>
    <w:p w14:paraId="4F9285A9" w14:textId="15A39E2B" w:rsidR="00E60BA1" w:rsidRDefault="00E60BA1" w:rsidP="008F6DC3">
      <w:pPr>
        <w:ind w:left="360" w:firstLine="360"/>
      </w:pPr>
    </w:p>
    <w:p w14:paraId="40F78AA6" w14:textId="738ED087" w:rsidR="00E60BA1" w:rsidRDefault="00E60BA1" w:rsidP="008F6DC3">
      <w:pPr>
        <w:ind w:left="360" w:firstLine="360"/>
      </w:pPr>
    </w:p>
    <w:p w14:paraId="48E2BD29" w14:textId="77777777" w:rsidR="00E60BA1" w:rsidRDefault="00E60BA1" w:rsidP="008F6DC3">
      <w:pPr>
        <w:ind w:left="360" w:firstLine="360"/>
      </w:pPr>
    </w:p>
    <w:p w14:paraId="17786785" w14:textId="01282107" w:rsidR="00E60BA1" w:rsidRDefault="00E60BA1" w:rsidP="008F6DC3">
      <w:pPr>
        <w:ind w:left="360" w:firstLine="360"/>
      </w:pPr>
    </w:p>
    <w:p w14:paraId="7B87B67F" w14:textId="47ABD092" w:rsidR="00E60BA1" w:rsidRPr="00EA62A7" w:rsidRDefault="005516AC" w:rsidP="008F6DC3">
      <w:pPr>
        <w:ind w:left="360" w:firstLine="360"/>
      </w:pPr>
      <w:r>
        <w:rPr>
          <w:noProof/>
        </w:rPr>
        <mc:AlternateContent>
          <mc:Choice Requires="wps">
            <w:drawing>
              <wp:anchor distT="0" distB="0" distL="114300" distR="114300" simplePos="0" relativeHeight="252035584" behindDoc="1" locked="0" layoutInCell="1" allowOverlap="1" wp14:anchorId="2774D9AE" wp14:editId="154D5EFB">
                <wp:simplePos x="0" y="0"/>
                <wp:positionH relativeFrom="column">
                  <wp:posOffset>438785</wp:posOffset>
                </wp:positionH>
                <wp:positionV relativeFrom="paragraph">
                  <wp:posOffset>21752</wp:posOffset>
                </wp:positionV>
                <wp:extent cx="4119880" cy="635"/>
                <wp:effectExtent l="0" t="0" r="0" b="8255"/>
                <wp:wrapNone/>
                <wp:docPr id="394" name="Text Box 394"/>
                <wp:cNvGraphicFramePr/>
                <a:graphic xmlns:a="http://schemas.openxmlformats.org/drawingml/2006/main">
                  <a:graphicData uri="http://schemas.microsoft.com/office/word/2010/wordprocessingShape">
                    <wps:wsp>
                      <wps:cNvSpPr txBox="1"/>
                      <wps:spPr>
                        <a:xfrm>
                          <a:off x="0" y="0"/>
                          <a:ext cx="4119880" cy="635"/>
                        </a:xfrm>
                        <a:prstGeom prst="rect">
                          <a:avLst/>
                        </a:prstGeom>
                        <a:solidFill>
                          <a:prstClr val="white"/>
                        </a:solidFill>
                        <a:ln>
                          <a:noFill/>
                        </a:ln>
                      </wps:spPr>
                      <wps:txbx>
                        <w:txbxContent>
                          <w:p w14:paraId="188B2399" w14:textId="5AB682BD" w:rsidR="001F2641" w:rsidRPr="00B173B0" w:rsidRDefault="001F2641" w:rsidP="005516AC">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39</w:t>
                            </w:r>
                            <w:r>
                              <w:fldChar w:fldCharType="end"/>
                            </w:r>
                            <w:r>
                              <w:t xml:space="preserve"> Halaman Anggota Kelas </w:t>
                            </w:r>
                            <w:r w:rsidRPr="00B96769">
                              <w:t>[Bag.IT]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74D9AE" id="Text Box 394" o:spid="_x0000_s1125" type="#_x0000_t202" style="position:absolute;left:0;text-align:left;margin-left:34.55pt;margin-top:1.7pt;width:324.4pt;height:.05pt;z-index:-251280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" stroked="f">
                <v:textbox style="mso-fit-shape-to-text:t" inset="0,0,0,0">
                  <w:txbxContent>
                    <w:p w14:paraId="188B2399" w14:textId="5AB682BD" w:rsidR="001F2641" w:rsidRPr="00B173B0" w:rsidRDefault="001F2641" w:rsidP="005516AC">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39</w:t>
                      </w:r>
                      <w:r>
                        <w:fldChar w:fldCharType="end"/>
                      </w:r>
                      <w:r>
                        <w:t xml:space="preserve"> Halaman Anggota Kelas </w:t>
                      </w:r>
                      <w:r w:rsidRPr="00B96769">
                        <w:t>[Bag.IT]</w:t>
                      </w:r>
                    </w:p>
                  </w:txbxContent>
                </v:textbox>
              </v:shape>
            </w:pict>
          </mc:Fallback>
        </mc:AlternateContent>
      </w:r>
    </w:p>
    <w:p w14:paraId="4E7228C9" w14:textId="013099F2" w:rsidR="00DF7F79" w:rsidRPr="00DF7F79" w:rsidRDefault="00DF7F79" w:rsidP="00CE316E">
      <w:pPr>
        <w:pStyle w:val="ListParagraph"/>
        <w:numPr>
          <w:ilvl w:val="0"/>
          <w:numId w:val="60"/>
        </w:numPr>
        <w:ind w:left="426"/>
        <w:rPr>
          <w:b/>
          <w:bCs/>
          <w:color w:val="000000"/>
        </w:rPr>
      </w:pPr>
      <w:r w:rsidRPr="00DF7F79">
        <w:rPr>
          <w:b/>
          <w:bCs/>
          <w:color w:val="000000"/>
        </w:rPr>
        <w:t>Antarmuka Kepala Sekolah</w:t>
      </w:r>
    </w:p>
    <w:p w14:paraId="5BEAFFA1" w14:textId="6C1273F7" w:rsidR="00F2327B" w:rsidRDefault="007646DA" w:rsidP="008F6DC3">
      <w:pPr>
        <w:ind w:firstLine="426"/>
      </w:pPr>
      <w:r>
        <w:rPr>
          <w:noProof/>
        </w:rPr>
        <w:drawing>
          <wp:anchor distT="0" distB="0" distL="114300" distR="114300" simplePos="0" relativeHeight="251957760" behindDoc="1" locked="0" layoutInCell="1" allowOverlap="1" wp14:anchorId="16243BD1" wp14:editId="7C33CB54">
            <wp:simplePos x="0" y="0"/>
            <wp:positionH relativeFrom="page">
              <wp:posOffset>1906270</wp:posOffset>
            </wp:positionH>
            <wp:positionV relativeFrom="paragraph">
              <wp:posOffset>504352</wp:posOffset>
            </wp:positionV>
            <wp:extent cx="4128770" cy="2390140"/>
            <wp:effectExtent l="0" t="0" r="5080" b="0"/>
            <wp:wrapNone/>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4128770" cy="2390140"/>
                    </a:xfrm>
                    <a:prstGeom prst="rect">
                      <a:avLst/>
                    </a:prstGeom>
                    <a:noFill/>
                    <a:ln>
                      <a:noFill/>
                    </a:ln>
                  </pic:spPr>
                </pic:pic>
              </a:graphicData>
            </a:graphic>
            <wp14:sizeRelH relativeFrom="page">
              <wp14:pctWidth>0</wp14:pctWidth>
            </wp14:sizeRelH>
            <wp14:sizeRelV relativeFrom="page">
              <wp14:pctHeight>0</wp14:pctHeight>
            </wp14:sizeRelV>
          </wp:anchor>
        </w:drawing>
      </w:r>
      <w:r w:rsidR="008F6DC3">
        <w:t>Halaman yang akan diberikan unutk admin dengan status kepala sekolah maka akan diberikan tampilan hanya berupa dashboard yang dapat dilihat pada Gambar</w:t>
      </w:r>
    </w:p>
    <w:p w14:paraId="364E14BF" w14:textId="0B7EB8B4" w:rsidR="008F6DC3" w:rsidRDefault="008F6DC3" w:rsidP="00AB7B78">
      <w:pPr>
        <w:ind w:left="360"/>
      </w:pPr>
    </w:p>
    <w:p w14:paraId="05E7727D" w14:textId="08C59A54" w:rsidR="00C113C3" w:rsidRDefault="00C113C3" w:rsidP="00AB7B78">
      <w:pPr>
        <w:ind w:left="360"/>
      </w:pPr>
    </w:p>
    <w:p w14:paraId="1FBE2FA1" w14:textId="4DED261B" w:rsidR="00C113C3" w:rsidRDefault="00C113C3" w:rsidP="00AB7B78">
      <w:pPr>
        <w:ind w:left="360"/>
      </w:pPr>
    </w:p>
    <w:p w14:paraId="1DDBAB2F" w14:textId="74F406ED" w:rsidR="00C113C3" w:rsidRDefault="00C113C3" w:rsidP="00AB7B78">
      <w:pPr>
        <w:ind w:left="360"/>
      </w:pPr>
    </w:p>
    <w:p w14:paraId="50BAB286" w14:textId="3D07A37F" w:rsidR="00C113C3" w:rsidRDefault="00C113C3" w:rsidP="00AB7B78">
      <w:pPr>
        <w:ind w:left="360"/>
      </w:pPr>
    </w:p>
    <w:p w14:paraId="69180112" w14:textId="691F17CC" w:rsidR="00C113C3" w:rsidRDefault="00C113C3" w:rsidP="00AB7B78">
      <w:pPr>
        <w:ind w:left="360"/>
      </w:pPr>
    </w:p>
    <w:p w14:paraId="68E0EA16" w14:textId="77D12094" w:rsidR="00C113C3" w:rsidRDefault="00C113C3" w:rsidP="00AB7B78">
      <w:pPr>
        <w:ind w:left="360"/>
      </w:pPr>
    </w:p>
    <w:p w14:paraId="2CDBC1E8" w14:textId="1C586495" w:rsidR="007646DA" w:rsidRDefault="007646DA" w:rsidP="00AB7B78">
      <w:pPr>
        <w:ind w:left="360"/>
      </w:pPr>
    </w:p>
    <w:p w14:paraId="06176C3E" w14:textId="77777777" w:rsidR="007646DA" w:rsidRDefault="007646DA" w:rsidP="00AB7B78">
      <w:pPr>
        <w:ind w:left="360"/>
      </w:pPr>
    </w:p>
    <w:p w14:paraId="746D1024" w14:textId="178088B1" w:rsidR="00C113C3" w:rsidRDefault="007646DA" w:rsidP="00AB7B78">
      <w:pPr>
        <w:ind w:left="360"/>
      </w:pPr>
      <w:r>
        <w:rPr>
          <w:noProof/>
        </w:rPr>
        <mc:AlternateContent>
          <mc:Choice Requires="wps">
            <w:drawing>
              <wp:anchor distT="0" distB="0" distL="114300" distR="114300" simplePos="0" relativeHeight="252037632" behindDoc="1" locked="0" layoutInCell="1" allowOverlap="1" wp14:anchorId="36A09FD0" wp14:editId="6A323384">
                <wp:simplePos x="0" y="0"/>
                <wp:positionH relativeFrom="column">
                  <wp:posOffset>466090</wp:posOffset>
                </wp:positionH>
                <wp:positionV relativeFrom="paragraph">
                  <wp:posOffset>28102</wp:posOffset>
                </wp:positionV>
                <wp:extent cx="4128770" cy="635"/>
                <wp:effectExtent l="0" t="0" r="5080" b="8255"/>
                <wp:wrapNone/>
                <wp:docPr id="395" name="Text Box 395"/>
                <wp:cNvGraphicFramePr/>
                <a:graphic xmlns:a="http://schemas.openxmlformats.org/drawingml/2006/main">
                  <a:graphicData uri="http://schemas.microsoft.com/office/word/2010/wordprocessingShape">
                    <wps:wsp>
                      <wps:cNvSpPr txBox="1"/>
                      <wps:spPr>
                        <a:xfrm>
                          <a:off x="0" y="0"/>
                          <a:ext cx="4128770" cy="635"/>
                        </a:xfrm>
                        <a:prstGeom prst="rect">
                          <a:avLst/>
                        </a:prstGeom>
                        <a:solidFill>
                          <a:prstClr val="white"/>
                        </a:solidFill>
                        <a:ln>
                          <a:noFill/>
                        </a:ln>
                      </wps:spPr>
                      <wps:txbx>
                        <w:txbxContent>
                          <w:p w14:paraId="46F9D477" w14:textId="127C7DBE" w:rsidR="001F2641" w:rsidRPr="00F370F3" w:rsidRDefault="001F2641" w:rsidP="005516AC">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40</w:t>
                            </w:r>
                            <w:r>
                              <w:fldChar w:fldCharType="end"/>
                            </w:r>
                            <w:r>
                              <w:t xml:space="preserve"> Halaman Dashboard Kepala Sekolah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A09FD0" id="Text Box 395" o:spid="_x0000_s1126" type="#_x0000_t202" style="position:absolute;left:0;text-align:left;margin-left:36.7pt;margin-top:2.2pt;width:325.1pt;height:.05pt;z-index:-251278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" stroked="f">
                <v:textbox style="mso-fit-shape-to-text:t" inset="0,0,0,0">
                  <w:txbxContent>
                    <w:p w14:paraId="46F9D477" w14:textId="127C7DBE" w:rsidR="001F2641" w:rsidRPr="00F370F3" w:rsidRDefault="001F2641" w:rsidP="005516AC">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40</w:t>
                      </w:r>
                      <w:r>
                        <w:fldChar w:fldCharType="end"/>
                      </w:r>
                      <w:r>
                        <w:t xml:space="preserve"> Halaman Dashboard Kepala Sekolah</w:t>
                      </w:r>
                    </w:p>
                  </w:txbxContent>
                </v:textbox>
              </v:shape>
            </w:pict>
          </mc:Fallback>
        </mc:AlternateContent>
      </w:r>
    </w:p>
    <w:p w14:paraId="2FB66ACE" w14:textId="09995BC8" w:rsidR="00917C5F" w:rsidRDefault="00917C5F" w:rsidP="00C93BF7">
      <w:pPr>
        <w:pStyle w:val="Heading2"/>
        <w:numPr>
          <w:ilvl w:val="0"/>
          <w:numId w:val="10"/>
        </w:numPr>
        <w:ind w:left="709" w:hanging="643"/>
        <w:rPr>
          <w:lang w:val="en-US"/>
        </w:rPr>
      </w:pPr>
      <w:bookmarkStart w:id="2415" w:name="_Toc80034259"/>
      <w:bookmarkStart w:id="2416" w:name="_Toc83115759"/>
      <w:r>
        <w:rPr>
          <w:lang w:val="en-US"/>
        </w:rPr>
        <w:t>Pengujin Perangkat Lunak</w:t>
      </w:r>
      <w:bookmarkEnd w:id="2415"/>
      <w:bookmarkEnd w:id="2416"/>
    </w:p>
    <w:p w14:paraId="5B62C94B" w14:textId="5A1C7B7C" w:rsidR="007646DA" w:rsidRPr="007646DA" w:rsidRDefault="007646DA" w:rsidP="007646DA">
      <w:pPr>
        <w:ind w:left="142" w:firstLine="567"/>
      </w:pPr>
      <w:r w:rsidRPr="007646DA">
        <w:t>Tujuan pengujian</w:t>
      </w:r>
      <w:r w:rsidRPr="007646DA">
        <w:rPr>
          <w:shd w:val="clear" w:color="auto" w:fill="FFFFFF"/>
        </w:rPr>
        <w:t xml:space="preserve"> perangkat lunak </w:t>
      </w:r>
      <w:r w:rsidRPr="007646DA">
        <w:t>adalah</w:t>
      </w:r>
      <w:r w:rsidRPr="007646DA">
        <w:rPr>
          <w:shd w:val="clear" w:color="auto" w:fill="FFFFFF"/>
        </w:rPr>
        <w:t xml:space="preserve"> untuk </w:t>
      </w:r>
      <w:r w:rsidRPr="007646DA">
        <w:t>memastikan</w:t>
      </w:r>
      <w:r w:rsidRPr="007646DA">
        <w:rPr>
          <w:shd w:val="clear" w:color="auto" w:fill="FFFFFF"/>
        </w:rPr>
        <w:t xml:space="preserve"> kesesuaian antara hasil </w:t>
      </w:r>
      <w:r w:rsidRPr="007646DA">
        <w:t>desain dan</w:t>
      </w:r>
      <w:r w:rsidRPr="007646DA">
        <w:rPr>
          <w:shd w:val="clear" w:color="auto" w:fill="FFFFFF"/>
        </w:rPr>
        <w:t xml:space="preserve"> tujuan yang diharapkan. Sistem absensi SMK Cendekia </w:t>
      </w:r>
      <w:r w:rsidRPr="007646DA">
        <w:t>diperiksa</w:t>
      </w:r>
      <w:r w:rsidRPr="007646DA">
        <w:rPr>
          <w:shd w:val="clear" w:color="auto" w:fill="FFFFFF"/>
        </w:rPr>
        <w:t xml:space="preserve"> berdasarkan </w:t>
      </w:r>
      <w:r w:rsidRPr="007646DA">
        <w:t>use case diagram.</w:t>
      </w:r>
      <w:r w:rsidRPr="007646DA">
        <w:rPr>
          <w:shd w:val="clear" w:color="auto" w:fill="FFFFFF"/>
        </w:rPr>
        <w:t xml:space="preserve"> Pada </w:t>
      </w:r>
      <w:r w:rsidRPr="007646DA">
        <w:t>fase ini,</w:t>
      </w:r>
      <w:r w:rsidRPr="007646DA">
        <w:rPr>
          <w:shd w:val="clear" w:color="auto" w:fill="FFFFFF"/>
        </w:rPr>
        <w:t xml:space="preserve"> pengujian kualitas digunakan untuk menentukan kategori keberhasilan pengujian, merancang pengujian kualitas, </w:t>
      </w:r>
      <w:r w:rsidRPr="007646DA">
        <w:t>melakukan pengujian,</w:t>
      </w:r>
      <w:r w:rsidRPr="007646DA">
        <w:rPr>
          <w:shd w:val="clear" w:color="auto" w:fill="FFFFFF"/>
        </w:rPr>
        <w:t xml:space="preserve"> dan </w:t>
      </w:r>
      <w:r w:rsidRPr="007646DA">
        <w:t>menyimpulkan</w:t>
      </w:r>
      <w:r w:rsidRPr="007646DA">
        <w:rPr>
          <w:shd w:val="clear" w:color="auto" w:fill="FFFFFF"/>
        </w:rPr>
        <w:t xml:space="preserve"> dari hasil pengujian kualitas. </w:t>
      </w:r>
      <w:r w:rsidRPr="007646DA">
        <w:t>Pengecekan</w:t>
      </w:r>
      <w:r w:rsidRPr="007646DA">
        <w:rPr>
          <w:shd w:val="clear" w:color="auto" w:fill="FFFFFF"/>
        </w:rPr>
        <w:t xml:space="preserve"> kualitas perangkat lunak </w:t>
      </w:r>
      <w:r w:rsidRPr="007646DA">
        <w:t>dalam implementasi aktual</w:t>
      </w:r>
      <w:r w:rsidRPr="007646DA">
        <w:rPr>
          <w:shd w:val="clear" w:color="auto" w:fill="FFFFFF"/>
        </w:rPr>
        <w:t xml:space="preserve"> dilakukan dalam bentuk </w:t>
      </w:r>
      <w:r w:rsidRPr="007646DA">
        <w:t xml:space="preserve">pengujian </w:t>
      </w:r>
      <w:r>
        <w:rPr>
          <w:i/>
          <w:iCs/>
        </w:rPr>
        <w:t>blacbox testing</w:t>
      </w:r>
      <w:r w:rsidRPr="007646DA">
        <w:t xml:space="preserve"> menggunakan</w:t>
      </w:r>
      <w:r w:rsidRPr="007646DA">
        <w:rPr>
          <w:shd w:val="clear" w:color="auto" w:fill="FFFFFF"/>
        </w:rPr>
        <w:t xml:space="preserve"> teknik </w:t>
      </w:r>
      <w:r>
        <w:rPr>
          <w:i/>
          <w:iCs/>
        </w:rPr>
        <w:lastRenderedPageBreak/>
        <w:t>equivalence partitions</w:t>
      </w:r>
      <w:r>
        <w:t xml:space="preserve"> dengan</w:t>
      </w:r>
      <w:r w:rsidRPr="007646DA">
        <w:t xml:space="preserve"> tes berbasis entri</w:t>
      </w:r>
      <w:r w:rsidRPr="007646DA">
        <w:rPr>
          <w:shd w:val="clear" w:color="auto" w:fill="FFFFFF"/>
        </w:rPr>
        <w:t xml:space="preserve"> data dan tampilan pada sistem </w:t>
      </w:r>
      <w:r w:rsidRPr="007646DA">
        <w:t xml:space="preserve">absensi </w:t>
      </w:r>
      <w:r>
        <w:t>SMK Cendekia</w:t>
      </w:r>
      <w:r w:rsidRPr="007646DA">
        <w:t>.</w:t>
      </w:r>
      <w:r w:rsidRPr="007646DA">
        <w:rPr>
          <w:shd w:val="clear" w:color="auto" w:fill="FFFFFF"/>
        </w:rPr>
        <w:t xml:space="preserve"> Setiap menu </w:t>
      </w:r>
      <w:r>
        <w:t>masukan</w:t>
      </w:r>
      <w:r w:rsidRPr="007646DA">
        <w:t xml:space="preserve"> diuji</w:t>
      </w:r>
      <w:r w:rsidRPr="007646DA">
        <w:rPr>
          <w:shd w:val="clear" w:color="auto" w:fill="FFFFFF"/>
        </w:rPr>
        <w:t xml:space="preserve"> dan dikelompokkan </w:t>
      </w:r>
      <w:r w:rsidRPr="007646DA">
        <w:t>menurut</w:t>
      </w:r>
      <w:r w:rsidRPr="007646DA">
        <w:rPr>
          <w:shd w:val="clear" w:color="auto" w:fill="FFFFFF"/>
        </w:rPr>
        <w:t xml:space="preserve"> fungsinya, </w:t>
      </w:r>
      <w:r w:rsidRPr="007646DA">
        <w:t>terlepas dari apakah</w:t>
      </w:r>
      <w:r w:rsidRPr="007646DA">
        <w:rPr>
          <w:shd w:val="clear" w:color="auto" w:fill="FFFFFF"/>
        </w:rPr>
        <w:t xml:space="preserve"> hasilnya sesuai. </w:t>
      </w:r>
      <w:r w:rsidRPr="007646DA">
        <w:t>Saat menguji</w:t>
      </w:r>
      <w:r w:rsidRPr="007646DA">
        <w:rPr>
          <w:shd w:val="clear" w:color="auto" w:fill="FFFFFF"/>
        </w:rPr>
        <w:t xml:space="preserve"> pada </w:t>
      </w:r>
      <w:r>
        <w:rPr>
          <w:i/>
          <w:iCs/>
        </w:rPr>
        <w:t>equivalence partitions</w:t>
      </w:r>
      <w:r>
        <w:t xml:space="preserve"> </w:t>
      </w:r>
      <w:r w:rsidRPr="007646DA">
        <w:t>penting untuk</w:t>
      </w:r>
      <w:r w:rsidRPr="007646DA">
        <w:rPr>
          <w:shd w:val="clear" w:color="auto" w:fill="FFFFFF"/>
        </w:rPr>
        <w:t xml:space="preserve"> memastikan </w:t>
      </w:r>
      <w:r w:rsidRPr="007646DA">
        <w:t>bahwa setiap</w:t>
      </w:r>
      <w:r w:rsidRPr="007646DA">
        <w:rPr>
          <w:shd w:val="clear" w:color="auto" w:fill="FFFFFF"/>
        </w:rPr>
        <w:t xml:space="preserve"> proses </w:t>
      </w:r>
      <w:r w:rsidRPr="007646DA">
        <w:t>bekerja seperti</w:t>
      </w:r>
      <w:r w:rsidRPr="007646DA">
        <w:rPr>
          <w:shd w:val="clear" w:color="auto" w:fill="FFFFFF"/>
        </w:rPr>
        <w:t xml:space="preserve"> yang diharapkan.</w:t>
      </w:r>
    </w:p>
    <w:p w14:paraId="7CA81BCC" w14:textId="220AF146" w:rsidR="00007BE9" w:rsidRDefault="00007BE9" w:rsidP="00C93BF7">
      <w:pPr>
        <w:pStyle w:val="Heading3"/>
        <w:numPr>
          <w:ilvl w:val="0"/>
          <w:numId w:val="12"/>
        </w:numPr>
        <w:ind w:left="426"/>
        <w:rPr>
          <w:lang w:val="en-US"/>
        </w:rPr>
      </w:pPr>
      <w:bookmarkStart w:id="2417" w:name="_Toc80034261"/>
      <w:bookmarkStart w:id="2418" w:name="_Toc83115761"/>
      <w:r>
        <w:rPr>
          <w:lang w:val="en-US"/>
        </w:rPr>
        <w:t>Tahap Pengujian</w:t>
      </w:r>
      <w:bookmarkEnd w:id="2417"/>
      <w:bookmarkEnd w:id="2418"/>
    </w:p>
    <w:p w14:paraId="03E9804F" w14:textId="77777777" w:rsidR="00100E4F" w:rsidRDefault="00100E4F" w:rsidP="00100E4F">
      <w:pPr>
        <w:ind w:firstLine="709"/>
      </w:pPr>
      <w:r>
        <w:t>Tahapan pengujian yang dilakukan terhadap perangkat lunak dalam pelaksanaan kerja praktik ini meliputi kegiatan seperti dibawah ini:</w:t>
      </w:r>
    </w:p>
    <w:p w14:paraId="2FEBF81E" w14:textId="77777777" w:rsidR="00100E4F" w:rsidRDefault="00100E4F" w:rsidP="00CE316E">
      <w:pPr>
        <w:pStyle w:val="ListParagraph"/>
        <w:numPr>
          <w:ilvl w:val="0"/>
          <w:numId w:val="61"/>
        </w:numPr>
        <w:ind w:left="567" w:hanging="567"/>
      </w:pPr>
      <w:r>
        <w:t>Melakukan pengelompokan pengujian berdasarkan Use Case yang terdapat pada BAB III.</w:t>
      </w:r>
    </w:p>
    <w:p w14:paraId="0A9A7131" w14:textId="77777777" w:rsidR="00100E4F" w:rsidRDefault="00100E4F" w:rsidP="00CE316E">
      <w:pPr>
        <w:pStyle w:val="ListParagraph"/>
        <w:numPr>
          <w:ilvl w:val="0"/>
          <w:numId w:val="61"/>
        </w:numPr>
        <w:ind w:left="567" w:hanging="567"/>
      </w:pPr>
      <w:r>
        <w:t>Menentukan tujuan pengujian.</w:t>
      </w:r>
    </w:p>
    <w:p w14:paraId="61F5138E" w14:textId="77777777" w:rsidR="00100E4F" w:rsidRDefault="00100E4F" w:rsidP="00CE316E">
      <w:pPr>
        <w:pStyle w:val="ListParagraph"/>
        <w:numPr>
          <w:ilvl w:val="0"/>
          <w:numId w:val="61"/>
        </w:numPr>
        <w:ind w:left="567" w:hanging="567"/>
      </w:pPr>
      <w:r>
        <w:t>Menentukan kategori keberhasilan pengujian.</w:t>
      </w:r>
    </w:p>
    <w:p w14:paraId="11FC159E" w14:textId="77777777" w:rsidR="00100E4F" w:rsidRDefault="00100E4F" w:rsidP="00CE316E">
      <w:pPr>
        <w:pStyle w:val="ListParagraph"/>
        <w:numPr>
          <w:ilvl w:val="0"/>
          <w:numId w:val="61"/>
        </w:numPr>
        <w:ind w:left="567" w:hanging="567"/>
      </w:pPr>
      <w:r>
        <w:t>Merancang skenario pengujian.</w:t>
      </w:r>
    </w:p>
    <w:p w14:paraId="0ED5F883" w14:textId="77777777" w:rsidR="00100E4F" w:rsidRDefault="00100E4F" w:rsidP="00CE316E">
      <w:pPr>
        <w:pStyle w:val="ListParagraph"/>
        <w:numPr>
          <w:ilvl w:val="0"/>
          <w:numId w:val="61"/>
        </w:numPr>
        <w:ind w:left="567" w:hanging="567"/>
      </w:pPr>
      <w:r>
        <w:t>Pelaksanaan pengujian.</w:t>
      </w:r>
    </w:p>
    <w:p w14:paraId="41AB7036" w14:textId="77777777" w:rsidR="00100E4F" w:rsidRPr="001B4F1C" w:rsidRDefault="00100E4F" w:rsidP="00CE316E">
      <w:pPr>
        <w:pStyle w:val="ListParagraph"/>
        <w:numPr>
          <w:ilvl w:val="0"/>
          <w:numId w:val="61"/>
        </w:numPr>
        <w:ind w:left="567" w:hanging="567"/>
      </w:pPr>
      <w:r>
        <w:t>Kesimpulan dari hasil pengujian.</w:t>
      </w:r>
    </w:p>
    <w:p w14:paraId="4189E7CE" w14:textId="5A608E1C" w:rsidR="00100E4F" w:rsidRDefault="00007BE9" w:rsidP="00100E4F">
      <w:pPr>
        <w:pStyle w:val="Heading3"/>
        <w:numPr>
          <w:ilvl w:val="0"/>
          <w:numId w:val="12"/>
        </w:numPr>
        <w:ind w:left="426"/>
        <w:rPr>
          <w:lang w:val="en-US"/>
        </w:rPr>
      </w:pPr>
      <w:bookmarkStart w:id="2419" w:name="_Toc80034262"/>
      <w:bookmarkStart w:id="2420" w:name="_Toc83115762"/>
      <w:r>
        <w:rPr>
          <w:lang w:val="en-US"/>
        </w:rPr>
        <w:t xml:space="preserve">Pengelompokan </w:t>
      </w:r>
      <w:r w:rsidR="00B057CA">
        <w:rPr>
          <w:lang w:val="en-US"/>
        </w:rPr>
        <w:t xml:space="preserve">Pengujian </w:t>
      </w:r>
      <w:r>
        <w:rPr>
          <w:lang w:val="en-US"/>
        </w:rPr>
        <w:t>Proses Berdasarkan Use Case Diagram</w:t>
      </w:r>
      <w:bookmarkEnd w:id="2419"/>
      <w:bookmarkEnd w:id="2420"/>
    </w:p>
    <w:p w14:paraId="2C079818" w14:textId="77777777" w:rsidR="00100E4F" w:rsidRPr="00120C75" w:rsidRDefault="00100E4F" w:rsidP="00100E4F">
      <w:pPr>
        <w:ind w:left="66" w:firstLine="720"/>
      </w:pPr>
      <w:r w:rsidRPr="00120C75">
        <w:t xml:space="preserve">Pengelompokkan proses dilakukan berdasarkan </w:t>
      </w:r>
      <w:r w:rsidRPr="00100E4F">
        <w:rPr>
          <w:i/>
          <w:iCs/>
        </w:rPr>
        <w:t>Use Case</w:t>
      </w:r>
      <w:r w:rsidRPr="00120C75">
        <w:t xml:space="preserve"> yang telah dirancang pada BAB III yang didalamnya terdapat </w:t>
      </w:r>
      <w:r w:rsidRPr="00100E4F">
        <w:rPr>
          <w:i/>
          <w:iCs/>
        </w:rPr>
        <w:t>Use Case</w:t>
      </w:r>
      <w:r w:rsidRPr="00120C75">
        <w:t>, sebagai berikut:</w:t>
      </w:r>
    </w:p>
    <w:p w14:paraId="4538B86A" w14:textId="776614A4" w:rsidR="00100E4F" w:rsidRDefault="00100E4F" w:rsidP="00CE316E">
      <w:pPr>
        <w:pStyle w:val="ListParagraph"/>
        <w:numPr>
          <w:ilvl w:val="0"/>
          <w:numId w:val="62"/>
        </w:numPr>
        <w:ind w:left="426"/>
      </w:pPr>
      <w:r>
        <w:t>Kelola Siswa</w:t>
      </w:r>
    </w:p>
    <w:p w14:paraId="2232CAE5" w14:textId="5AFABAFB" w:rsidR="00404DC1" w:rsidRDefault="00404DC1" w:rsidP="00CE316E">
      <w:pPr>
        <w:pStyle w:val="ListParagraph"/>
        <w:numPr>
          <w:ilvl w:val="0"/>
          <w:numId w:val="63"/>
        </w:numPr>
        <w:ind w:left="709"/>
      </w:pPr>
      <w:r>
        <w:t xml:space="preserve">Hapus </w:t>
      </w:r>
      <w:del w:id="2421" w:author=" " w:date="2021-11-12T07:17:00Z">
        <w:r w:rsidDel="00812B43">
          <w:delText xml:space="preserve">Data </w:delText>
        </w:r>
      </w:del>
      <w:r>
        <w:t>Siswa</w:t>
      </w:r>
    </w:p>
    <w:p w14:paraId="395109DF" w14:textId="5FE425B8" w:rsidR="00404DC1" w:rsidRDefault="00404DC1" w:rsidP="00CE316E">
      <w:pPr>
        <w:pStyle w:val="ListParagraph"/>
        <w:numPr>
          <w:ilvl w:val="0"/>
          <w:numId w:val="63"/>
        </w:numPr>
        <w:ind w:left="709"/>
      </w:pPr>
      <w:r>
        <w:t xml:space="preserve">Edit </w:t>
      </w:r>
      <w:del w:id="2422" w:author=" " w:date="2021-11-12T07:18:00Z">
        <w:r w:rsidDel="00812B43">
          <w:delText xml:space="preserve">Data </w:delText>
        </w:r>
      </w:del>
      <w:r>
        <w:t xml:space="preserve">Siswa </w:t>
      </w:r>
    </w:p>
    <w:p w14:paraId="6C8A5675" w14:textId="4E87EB52" w:rsidR="00404DC1" w:rsidRDefault="00404DC1" w:rsidP="00CE316E">
      <w:pPr>
        <w:pStyle w:val="ListParagraph"/>
        <w:numPr>
          <w:ilvl w:val="0"/>
          <w:numId w:val="63"/>
        </w:numPr>
        <w:ind w:left="709"/>
      </w:pPr>
      <w:r>
        <w:t xml:space="preserve">Tambah </w:t>
      </w:r>
      <w:del w:id="2423" w:author=" " w:date="2021-11-12T07:18:00Z">
        <w:r w:rsidDel="00812B43">
          <w:delText xml:space="preserve">Data </w:delText>
        </w:r>
      </w:del>
      <w:r>
        <w:t xml:space="preserve">Siswa </w:t>
      </w:r>
    </w:p>
    <w:p w14:paraId="41C4947B" w14:textId="4F5B7CB5" w:rsidR="00404DC1" w:rsidRDefault="00404DC1" w:rsidP="00CE316E">
      <w:pPr>
        <w:pStyle w:val="ListParagraph"/>
        <w:numPr>
          <w:ilvl w:val="0"/>
          <w:numId w:val="63"/>
        </w:numPr>
        <w:ind w:left="709"/>
      </w:pPr>
      <w:r>
        <w:t xml:space="preserve">Lihat </w:t>
      </w:r>
      <w:del w:id="2424" w:author=" " w:date="2021-11-12T07:18:00Z">
        <w:r w:rsidDel="00812B43">
          <w:delText xml:space="preserve">Data </w:delText>
        </w:r>
      </w:del>
      <w:r>
        <w:t>Siswa</w:t>
      </w:r>
    </w:p>
    <w:p w14:paraId="00642992" w14:textId="5C8A4189" w:rsidR="00100E4F" w:rsidRDefault="00100E4F" w:rsidP="00CE316E">
      <w:pPr>
        <w:pStyle w:val="ListParagraph"/>
        <w:numPr>
          <w:ilvl w:val="0"/>
          <w:numId w:val="62"/>
        </w:numPr>
        <w:ind w:left="426"/>
      </w:pPr>
      <w:r>
        <w:t>Kelola Absen</w:t>
      </w:r>
    </w:p>
    <w:p w14:paraId="2743C511" w14:textId="03CC1662" w:rsidR="00404DC1" w:rsidRDefault="00404DC1" w:rsidP="00CE316E">
      <w:pPr>
        <w:pStyle w:val="ListParagraph"/>
        <w:numPr>
          <w:ilvl w:val="0"/>
          <w:numId w:val="64"/>
        </w:numPr>
        <w:ind w:left="709"/>
      </w:pPr>
      <w:r>
        <w:t xml:space="preserve">Hapus </w:t>
      </w:r>
      <w:del w:id="2425" w:author=" " w:date="2021-11-12T07:18:00Z">
        <w:r w:rsidDel="00812B43">
          <w:delText xml:space="preserve">Data </w:delText>
        </w:r>
      </w:del>
      <w:r>
        <w:t>Absen</w:t>
      </w:r>
    </w:p>
    <w:p w14:paraId="6DEBE8A0" w14:textId="47834CEC" w:rsidR="00404DC1" w:rsidRDefault="00404DC1" w:rsidP="00CE316E">
      <w:pPr>
        <w:pStyle w:val="ListParagraph"/>
        <w:numPr>
          <w:ilvl w:val="0"/>
          <w:numId w:val="64"/>
        </w:numPr>
        <w:ind w:left="709"/>
      </w:pPr>
      <w:r>
        <w:t xml:space="preserve">Edit </w:t>
      </w:r>
      <w:del w:id="2426" w:author=" " w:date="2021-11-12T07:18:00Z">
        <w:r w:rsidDel="00812B43">
          <w:delText xml:space="preserve">Data </w:delText>
        </w:r>
      </w:del>
      <w:r>
        <w:t>Absen</w:t>
      </w:r>
    </w:p>
    <w:p w14:paraId="0E483EF5" w14:textId="132AD0BB" w:rsidR="00404DC1" w:rsidRDefault="00404DC1" w:rsidP="00CE316E">
      <w:pPr>
        <w:pStyle w:val="ListParagraph"/>
        <w:numPr>
          <w:ilvl w:val="0"/>
          <w:numId w:val="64"/>
        </w:numPr>
        <w:ind w:left="709"/>
      </w:pPr>
      <w:r>
        <w:t xml:space="preserve">Tambah </w:t>
      </w:r>
      <w:del w:id="2427" w:author=" " w:date="2021-11-12T07:18:00Z">
        <w:r w:rsidDel="00812B43">
          <w:delText xml:space="preserve">Data </w:delText>
        </w:r>
      </w:del>
      <w:r>
        <w:t xml:space="preserve">Absen </w:t>
      </w:r>
    </w:p>
    <w:p w14:paraId="04A40829" w14:textId="6C9644FC" w:rsidR="00404DC1" w:rsidRDefault="00404DC1" w:rsidP="00CE316E">
      <w:pPr>
        <w:pStyle w:val="ListParagraph"/>
        <w:numPr>
          <w:ilvl w:val="0"/>
          <w:numId w:val="64"/>
        </w:numPr>
        <w:ind w:left="709"/>
      </w:pPr>
      <w:r>
        <w:t xml:space="preserve">Lihat </w:t>
      </w:r>
      <w:del w:id="2428" w:author=" " w:date="2021-11-12T07:18:00Z">
        <w:r w:rsidDel="00812B43">
          <w:delText xml:space="preserve">Data </w:delText>
        </w:r>
      </w:del>
      <w:r>
        <w:t>Absen</w:t>
      </w:r>
    </w:p>
    <w:p w14:paraId="132A985D" w14:textId="4F36F31C" w:rsidR="000C2558" w:rsidRDefault="000C2558" w:rsidP="00CE316E">
      <w:pPr>
        <w:pStyle w:val="ListParagraph"/>
        <w:numPr>
          <w:ilvl w:val="0"/>
          <w:numId w:val="62"/>
        </w:numPr>
        <w:ind w:left="426"/>
        <w:rPr>
          <w:ins w:id="2429" w:author=" " w:date="2021-11-12T06:46:00Z"/>
        </w:rPr>
      </w:pPr>
      <w:ins w:id="2430" w:author=" " w:date="2021-11-12T06:46:00Z">
        <w:r>
          <w:t>Kelola Guru</w:t>
        </w:r>
      </w:ins>
    </w:p>
    <w:p w14:paraId="49ED0B33" w14:textId="5BE17A72" w:rsidR="000C2558" w:rsidRDefault="000C2558">
      <w:pPr>
        <w:pStyle w:val="ListParagraph"/>
        <w:numPr>
          <w:ilvl w:val="0"/>
          <w:numId w:val="69"/>
        </w:numPr>
        <w:ind w:left="709"/>
        <w:rPr>
          <w:ins w:id="2431" w:author=" " w:date="2021-11-12T06:47:00Z"/>
        </w:rPr>
        <w:pPrChange w:id="2432" w:author=" " w:date="2021-11-12T06:47:00Z">
          <w:pPr>
            <w:pStyle w:val="ListParagraph"/>
            <w:numPr>
              <w:numId w:val="62"/>
            </w:numPr>
            <w:ind w:left="1080" w:hanging="360"/>
          </w:pPr>
        </w:pPrChange>
      </w:pPr>
      <w:ins w:id="2433" w:author=" " w:date="2021-11-12T06:47:00Z">
        <w:r>
          <w:t>Hapus Guru</w:t>
        </w:r>
      </w:ins>
    </w:p>
    <w:p w14:paraId="25D36FCE" w14:textId="74234DD7" w:rsidR="000C2558" w:rsidRDefault="000C2558">
      <w:pPr>
        <w:pStyle w:val="ListParagraph"/>
        <w:numPr>
          <w:ilvl w:val="0"/>
          <w:numId w:val="69"/>
        </w:numPr>
        <w:ind w:left="709"/>
        <w:rPr>
          <w:ins w:id="2434" w:author=" " w:date="2021-11-12T06:47:00Z"/>
        </w:rPr>
        <w:pPrChange w:id="2435" w:author=" " w:date="2021-11-12T06:47:00Z">
          <w:pPr>
            <w:pStyle w:val="ListParagraph"/>
            <w:numPr>
              <w:numId w:val="62"/>
            </w:numPr>
            <w:ind w:left="1080" w:hanging="360"/>
          </w:pPr>
        </w:pPrChange>
      </w:pPr>
      <w:ins w:id="2436" w:author=" " w:date="2021-11-12T06:47:00Z">
        <w:r>
          <w:t>Edit Guru</w:t>
        </w:r>
      </w:ins>
    </w:p>
    <w:p w14:paraId="3B75083B" w14:textId="096E1690" w:rsidR="000C2558" w:rsidRDefault="000C2558">
      <w:pPr>
        <w:pStyle w:val="ListParagraph"/>
        <w:numPr>
          <w:ilvl w:val="0"/>
          <w:numId w:val="69"/>
        </w:numPr>
        <w:ind w:left="709"/>
        <w:rPr>
          <w:ins w:id="2437" w:author=" " w:date="2021-11-12T06:47:00Z"/>
        </w:rPr>
        <w:pPrChange w:id="2438" w:author=" " w:date="2021-11-12T06:47:00Z">
          <w:pPr>
            <w:pStyle w:val="ListParagraph"/>
            <w:numPr>
              <w:numId w:val="62"/>
            </w:numPr>
            <w:ind w:left="1080" w:hanging="360"/>
          </w:pPr>
        </w:pPrChange>
      </w:pPr>
      <w:ins w:id="2439" w:author=" " w:date="2021-11-12T06:47:00Z">
        <w:r>
          <w:lastRenderedPageBreak/>
          <w:t>Tambah Guru</w:t>
        </w:r>
      </w:ins>
    </w:p>
    <w:p w14:paraId="13C98379" w14:textId="5F6443B0" w:rsidR="000C2558" w:rsidRDefault="000C2558">
      <w:pPr>
        <w:pStyle w:val="ListParagraph"/>
        <w:numPr>
          <w:ilvl w:val="0"/>
          <w:numId w:val="69"/>
        </w:numPr>
        <w:ind w:left="709"/>
        <w:rPr>
          <w:ins w:id="2440" w:author=" " w:date="2021-11-12T06:47:00Z"/>
        </w:rPr>
        <w:pPrChange w:id="2441" w:author=" " w:date="2021-11-12T06:47:00Z">
          <w:pPr>
            <w:pStyle w:val="ListParagraph"/>
            <w:numPr>
              <w:numId w:val="62"/>
            </w:numPr>
            <w:ind w:left="1080" w:hanging="360"/>
          </w:pPr>
        </w:pPrChange>
      </w:pPr>
      <w:ins w:id="2442" w:author=" " w:date="2021-11-12T06:47:00Z">
        <w:r>
          <w:t>Lihat Guru</w:t>
        </w:r>
      </w:ins>
    </w:p>
    <w:p w14:paraId="6A4A01B5" w14:textId="6360C9CD" w:rsidR="00100E4F" w:rsidRDefault="00100E4F" w:rsidP="00CE316E">
      <w:pPr>
        <w:pStyle w:val="ListParagraph"/>
        <w:numPr>
          <w:ilvl w:val="0"/>
          <w:numId w:val="62"/>
        </w:numPr>
        <w:ind w:left="426"/>
      </w:pPr>
      <w:r>
        <w:t xml:space="preserve">Kelola </w:t>
      </w:r>
      <w:r w:rsidR="00404DC1">
        <w:t>Walikelas</w:t>
      </w:r>
    </w:p>
    <w:p w14:paraId="415D3E9D" w14:textId="2485ABAE" w:rsidR="00404DC1" w:rsidRDefault="00404DC1" w:rsidP="00CE316E">
      <w:pPr>
        <w:pStyle w:val="ListParagraph"/>
        <w:numPr>
          <w:ilvl w:val="0"/>
          <w:numId w:val="65"/>
        </w:numPr>
        <w:ind w:left="709"/>
      </w:pPr>
      <w:r>
        <w:t xml:space="preserve">Hapus </w:t>
      </w:r>
      <w:del w:id="2443" w:author=" " w:date="2021-11-12T07:19:00Z">
        <w:r w:rsidDel="00812B43">
          <w:delText xml:space="preserve">Data </w:delText>
        </w:r>
      </w:del>
      <w:r>
        <w:t>Walikelas</w:t>
      </w:r>
    </w:p>
    <w:p w14:paraId="3137DCAF" w14:textId="3717E58A" w:rsidR="00404DC1" w:rsidRDefault="00404DC1" w:rsidP="00CE316E">
      <w:pPr>
        <w:pStyle w:val="ListParagraph"/>
        <w:numPr>
          <w:ilvl w:val="0"/>
          <w:numId w:val="65"/>
        </w:numPr>
        <w:ind w:left="709"/>
      </w:pPr>
      <w:r>
        <w:t xml:space="preserve">Edit </w:t>
      </w:r>
      <w:del w:id="2444" w:author=" " w:date="2021-11-12T07:19:00Z">
        <w:r w:rsidDel="00812B43">
          <w:delText xml:space="preserve">Data </w:delText>
        </w:r>
      </w:del>
      <w:r>
        <w:t>Walikelas</w:t>
      </w:r>
    </w:p>
    <w:p w14:paraId="471A02A3" w14:textId="2ACDA2DF" w:rsidR="00404DC1" w:rsidRDefault="00404DC1" w:rsidP="00CE316E">
      <w:pPr>
        <w:pStyle w:val="ListParagraph"/>
        <w:numPr>
          <w:ilvl w:val="0"/>
          <w:numId w:val="65"/>
        </w:numPr>
        <w:ind w:left="709"/>
      </w:pPr>
      <w:r>
        <w:t xml:space="preserve">Tambah </w:t>
      </w:r>
      <w:del w:id="2445" w:author=" " w:date="2021-11-12T07:19:00Z">
        <w:r w:rsidDel="00812B43">
          <w:delText xml:space="preserve">Data </w:delText>
        </w:r>
      </w:del>
      <w:r>
        <w:t xml:space="preserve">Walikelas </w:t>
      </w:r>
    </w:p>
    <w:p w14:paraId="4BE3F19E" w14:textId="2DEE0048" w:rsidR="00404DC1" w:rsidRDefault="00404DC1" w:rsidP="00CE316E">
      <w:pPr>
        <w:pStyle w:val="ListParagraph"/>
        <w:numPr>
          <w:ilvl w:val="0"/>
          <w:numId w:val="65"/>
        </w:numPr>
        <w:ind w:left="709"/>
      </w:pPr>
      <w:r>
        <w:t xml:space="preserve">Lihat </w:t>
      </w:r>
      <w:del w:id="2446" w:author=" " w:date="2021-11-12T07:19:00Z">
        <w:r w:rsidDel="00812B43">
          <w:delText xml:space="preserve">Data </w:delText>
        </w:r>
      </w:del>
      <w:r>
        <w:t>Walikelas</w:t>
      </w:r>
    </w:p>
    <w:p w14:paraId="5C28CD22" w14:textId="58EA2A87" w:rsidR="00404DC1" w:rsidRDefault="00404DC1" w:rsidP="00CE316E">
      <w:pPr>
        <w:pStyle w:val="ListParagraph"/>
        <w:numPr>
          <w:ilvl w:val="0"/>
          <w:numId w:val="62"/>
        </w:numPr>
        <w:ind w:left="426"/>
      </w:pPr>
      <w:r>
        <w:t>Kelola Laporan Absensi</w:t>
      </w:r>
    </w:p>
    <w:p w14:paraId="50E01837" w14:textId="7E4D87EA" w:rsidR="00404DC1" w:rsidRDefault="00334B84" w:rsidP="00CE316E">
      <w:pPr>
        <w:pStyle w:val="ListParagraph"/>
        <w:numPr>
          <w:ilvl w:val="0"/>
          <w:numId w:val="66"/>
        </w:numPr>
        <w:ind w:left="709"/>
      </w:pPr>
      <w:r>
        <w:t>Lihat Laporan Absen</w:t>
      </w:r>
    </w:p>
    <w:p w14:paraId="400DE16E" w14:textId="7C0365A4" w:rsidR="00404DC1" w:rsidRDefault="00334B84" w:rsidP="00CE316E">
      <w:pPr>
        <w:pStyle w:val="ListParagraph"/>
        <w:numPr>
          <w:ilvl w:val="0"/>
          <w:numId w:val="66"/>
        </w:numPr>
        <w:ind w:left="709"/>
      </w:pPr>
      <w:r>
        <w:t>Cetak Laporan Absen</w:t>
      </w:r>
    </w:p>
    <w:p w14:paraId="6F8DFE91" w14:textId="21877D15" w:rsidR="00404DC1" w:rsidRDefault="00334B84" w:rsidP="00CE316E">
      <w:pPr>
        <w:pStyle w:val="ListParagraph"/>
        <w:numPr>
          <w:ilvl w:val="0"/>
          <w:numId w:val="66"/>
        </w:numPr>
        <w:ind w:left="709"/>
      </w:pPr>
      <w:r>
        <w:t>Filter Laporan Absen</w:t>
      </w:r>
    </w:p>
    <w:p w14:paraId="7DF35B7F" w14:textId="65D652E3" w:rsidR="00404DC1" w:rsidRDefault="00404DC1" w:rsidP="00CE316E">
      <w:pPr>
        <w:pStyle w:val="ListParagraph"/>
        <w:numPr>
          <w:ilvl w:val="0"/>
          <w:numId w:val="62"/>
        </w:numPr>
        <w:ind w:left="426"/>
      </w:pPr>
      <w:r>
        <w:t>Kelola Data Admin</w:t>
      </w:r>
    </w:p>
    <w:p w14:paraId="509E0A95" w14:textId="1E8D97A2" w:rsidR="00334B84" w:rsidRDefault="00334B84" w:rsidP="00CE316E">
      <w:pPr>
        <w:pStyle w:val="ListParagraph"/>
        <w:numPr>
          <w:ilvl w:val="0"/>
          <w:numId w:val="67"/>
        </w:numPr>
        <w:ind w:left="709"/>
      </w:pPr>
      <w:r>
        <w:t xml:space="preserve">Hapus </w:t>
      </w:r>
      <w:del w:id="2447" w:author=" " w:date="2021-11-12T07:19:00Z">
        <w:r w:rsidDel="00812B43">
          <w:delText xml:space="preserve">Data </w:delText>
        </w:r>
      </w:del>
      <w:r>
        <w:t>Admin</w:t>
      </w:r>
    </w:p>
    <w:p w14:paraId="5A08CB8C" w14:textId="38FEF4A6" w:rsidR="00334B84" w:rsidRDefault="00334B84" w:rsidP="00CE316E">
      <w:pPr>
        <w:pStyle w:val="ListParagraph"/>
        <w:numPr>
          <w:ilvl w:val="0"/>
          <w:numId w:val="67"/>
        </w:numPr>
        <w:ind w:left="709"/>
      </w:pPr>
      <w:r>
        <w:t xml:space="preserve">Edit </w:t>
      </w:r>
      <w:del w:id="2448" w:author=" " w:date="2021-11-12T07:19:00Z">
        <w:r w:rsidDel="00812B43">
          <w:delText xml:space="preserve">Data </w:delText>
        </w:r>
      </w:del>
      <w:r>
        <w:t>Admin</w:t>
      </w:r>
    </w:p>
    <w:p w14:paraId="1E759666" w14:textId="27FC5322" w:rsidR="00334B84" w:rsidRDefault="00334B84" w:rsidP="00CE316E">
      <w:pPr>
        <w:pStyle w:val="ListParagraph"/>
        <w:numPr>
          <w:ilvl w:val="0"/>
          <w:numId w:val="67"/>
        </w:numPr>
        <w:ind w:left="709"/>
      </w:pPr>
      <w:r>
        <w:t xml:space="preserve">Tambah </w:t>
      </w:r>
      <w:del w:id="2449" w:author=" " w:date="2021-11-12T07:19:00Z">
        <w:r w:rsidDel="00812B43">
          <w:delText xml:space="preserve">Data </w:delText>
        </w:r>
      </w:del>
      <w:r>
        <w:t xml:space="preserve">Admin </w:t>
      </w:r>
    </w:p>
    <w:p w14:paraId="2017870C" w14:textId="160DF621" w:rsidR="00334B84" w:rsidRDefault="00334B84" w:rsidP="00CE316E">
      <w:pPr>
        <w:pStyle w:val="ListParagraph"/>
        <w:numPr>
          <w:ilvl w:val="0"/>
          <w:numId w:val="67"/>
        </w:numPr>
        <w:ind w:left="709"/>
      </w:pPr>
      <w:r>
        <w:t xml:space="preserve">Lihat </w:t>
      </w:r>
      <w:del w:id="2450" w:author=" " w:date="2021-11-12T07:19:00Z">
        <w:r w:rsidDel="00812B43">
          <w:delText xml:space="preserve">Data </w:delText>
        </w:r>
      </w:del>
      <w:r>
        <w:t>Admin</w:t>
      </w:r>
    </w:p>
    <w:p w14:paraId="7C55B569" w14:textId="50BB7DEA" w:rsidR="00404DC1" w:rsidRDefault="00404DC1" w:rsidP="00CE316E">
      <w:pPr>
        <w:pStyle w:val="ListParagraph"/>
        <w:numPr>
          <w:ilvl w:val="0"/>
          <w:numId w:val="62"/>
        </w:numPr>
        <w:ind w:left="426"/>
        <w:rPr>
          <w:ins w:id="2451" w:author=" " w:date="2021-11-12T06:59:00Z"/>
        </w:rPr>
      </w:pPr>
      <w:r>
        <w:t xml:space="preserve">Kelola </w:t>
      </w:r>
      <w:del w:id="2452" w:author=" " w:date="2021-11-12T06:59:00Z">
        <w:r w:rsidDel="007817E4">
          <w:delText xml:space="preserve">Data </w:delText>
        </w:r>
      </w:del>
      <w:r>
        <w:t xml:space="preserve">Laporan </w:t>
      </w:r>
      <w:ins w:id="2453" w:author=" " w:date="2021-11-12T06:59:00Z">
        <w:r w:rsidR="007817E4">
          <w:t xml:space="preserve">Siswa </w:t>
        </w:r>
      </w:ins>
      <w:r>
        <w:t>Bermasalah</w:t>
      </w:r>
    </w:p>
    <w:p w14:paraId="6788440A" w14:textId="55EA1F10" w:rsidR="00CA3FEE" w:rsidRDefault="00CA3FEE">
      <w:pPr>
        <w:pStyle w:val="ListParagraph"/>
        <w:numPr>
          <w:ilvl w:val="0"/>
          <w:numId w:val="71"/>
        </w:numPr>
        <w:ind w:left="709"/>
        <w:rPr>
          <w:ins w:id="2454" w:author=" " w:date="2021-11-12T07:24:00Z"/>
        </w:rPr>
      </w:pPr>
      <w:ins w:id="2455" w:author=" " w:date="2021-11-12T07:24:00Z">
        <w:r>
          <w:t>Edit Laporan Siswa Bermasalah</w:t>
        </w:r>
      </w:ins>
    </w:p>
    <w:p w14:paraId="0DBD5896" w14:textId="3F818997" w:rsidR="007817E4" w:rsidRDefault="007817E4">
      <w:pPr>
        <w:pStyle w:val="ListParagraph"/>
        <w:numPr>
          <w:ilvl w:val="0"/>
          <w:numId w:val="71"/>
        </w:numPr>
        <w:ind w:left="709"/>
        <w:pPrChange w:id="2456" w:author=" " w:date="2021-11-12T06:59:00Z">
          <w:pPr>
            <w:pStyle w:val="ListParagraph"/>
            <w:numPr>
              <w:numId w:val="62"/>
            </w:numPr>
            <w:ind w:left="426" w:hanging="360"/>
          </w:pPr>
        </w:pPrChange>
      </w:pPr>
      <w:ins w:id="2457" w:author=" " w:date="2021-11-12T06:59:00Z">
        <w:r>
          <w:t xml:space="preserve">Lihat </w:t>
        </w:r>
        <w:r w:rsidR="00F430F8">
          <w:t>Laporan Siswa Bermasalah</w:t>
        </w:r>
      </w:ins>
    </w:p>
    <w:p w14:paraId="49D012AD" w14:textId="734ED468" w:rsidR="00404DC1" w:rsidRDefault="00404DC1" w:rsidP="00CE316E">
      <w:pPr>
        <w:pStyle w:val="ListParagraph"/>
        <w:numPr>
          <w:ilvl w:val="0"/>
          <w:numId w:val="62"/>
        </w:numPr>
        <w:ind w:left="426"/>
      </w:pPr>
      <w:r>
        <w:t xml:space="preserve">Kelola Kelas </w:t>
      </w:r>
    </w:p>
    <w:p w14:paraId="2BB23397" w14:textId="30A7FB00" w:rsidR="00334B84" w:rsidRDefault="00334B84" w:rsidP="00CE316E">
      <w:pPr>
        <w:pStyle w:val="ListParagraph"/>
        <w:numPr>
          <w:ilvl w:val="0"/>
          <w:numId w:val="68"/>
        </w:numPr>
        <w:ind w:left="709"/>
      </w:pPr>
      <w:r>
        <w:t xml:space="preserve">Hapus </w:t>
      </w:r>
      <w:del w:id="2458" w:author=" " w:date="2021-11-12T07:19:00Z">
        <w:r w:rsidDel="00812B43">
          <w:delText xml:space="preserve">Data </w:delText>
        </w:r>
      </w:del>
      <w:r>
        <w:t>Kelas</w:t>
      </w:r>
    </w:p>
    <w:p w14:paraId="6E71F029" w14:textId="3754EC84" w:rsidR="00334B84" w:rsidRDefault="00334B84" w:rsidP="00CE316E">
      <w:pPr>
        <w:pStyle w:val="ListParagraph"/>
        <w:numPr>
          <w:ilvl w:val="0"/>
          <w:numId w:val="68"/>
        </w:numPr>
        <w:ind w:left="709"/>
      </w:pPr>
      <w:r>
        <w:t xml:space="preserve">Edit </w:t>
      </w:r>
      <w:del w:id="2459" w:author=" " w:date="2021-11-12T07:19:00Z">
        <w:r w:rsidDel="00812B43">
          <w:delText xml:space="preserve">Data </w:delText>
        </w:r>
      </w:del>
      <w:r>
        <w:t>Kelas</w:t>
      </w:r>
    </w:p>
    <w:p w14:paraId="2417399A" w14:textId="500262A9" w:rsidR="00334B84" w:rsidRDefault="00334B84" w:rsidP="00CE316E">
      <w:pPr>
        <w:pStyle w:val="ListParagraph"/>
        <w:numPr>
          <w:ilvl w:val="0"/>
          <w:numId w:val="68"/>
        </w:numPr>
        <w:ind w:left="709"/>
      </w:pPr>
      <w:r>
        <w:t xml:space="preserve">Tambah </w:t>
      </w:r>
      <w:del w:id="2460" w:author=" " w:date="2021-11-12T07:19:00Z">
        <w:r w:rsidDel="00812B43">
          <w:delText xml:space="preserve">Data </w:delText>
        </w:r>
      </w:del>
      <w:r>
        <w:t>Kelas</w:t>
      </w:r>
    </w:p>
    <w:p w14:paraId="2A098138" w14:textId="068FDE04" w:rsidR="00334B84" w:rsidRDefault="00334B84" w:rsidP="00CE316E">
      <w:pPr>
        <w:pStyle w:val="ListParagraph"/>
        <w:numPr>
          <w:ilvl w:val="0"/>
          <w:numId w:val="68"/>
        </w:numPr>
        <w:ind w:left="709"/>
      </w:pPr>
      <w:r>
        <w:t xml:space="preserve">Lihat </w:t>
      </w:r>
      <w:del w:id="2461" w:author=" " w:date="2021-11-12T07:19:00Z">
        <w:r w:rsidDel="00812B43">
          <w:delText xml:space="preserve">Data </w:delText>
        </w:r>
      </w:del>
      <w:r>
        <w:t>Kelas</w:t>
      </w:r>
    </w:p>
    <w:p w14:paraId="68899D6E" w14:textId="11933497" w:rsidR="00334B84" w:rsidRDefault="00007BE9" w:rsidP="00334B84">
      <w:pPr>
        <w:pStyle w:val="Heading3"/>
        <w:numPr>
          <w:ilvl w:val="0"/>
          <w:numId w:val="12"/>
        </w:numPr>
        <w:ind w:left="426"/>
        <w:rPr>
          <w:lang w:val="en-US"/>
        </w:rPr>
      </w:pPr>
      <w:bookmarkStart w:id="2462" w:name="_Toc80034263"/>
      <w:bookmarkStart w:id="2463" w:name="_Toc83115763"/>
      <w:r>
        <w:rPr>
          <w:lang w:val="en-US"/>
        </w:rPr>
        <w:t>Tujuan Pengujian</w:t>
      </w:r>
      <w:bookmarkEnd w:id="2462"/>
      <w:bookmarkEnd w:id="2463"/>
    </w:p>
    <w:p w14:paraId="57554452" w14:textId="698378E5" w:rsidR="00334B84" w:rsidRDefault="00334B84" w:rsidP="00334B84">
      <w:pPr>
        <w:ind w:firstLine="720"/>
        <w:rPr>
          <w:ins w:id="2464" w:author="chaniaayulestari@outlook.com" w:date="2021-11-12T06:43:00Z"/>
        </w:rPr>
      </w:pPr>
      <w:r>
        <w:t xml:space="preserve">Tujuan pengujian perangkat lunak Manajemen Kinerja Pegawai yang dibangun dapat dilihat pada </w:t>
      </w:r>
      <w:r w:rsidRPr="001C43E3">
        <w:t>Tabel</w:t>
      </w:r>
    </w:p>
    <w:tbl>
      <w:tblPr>
        <w:tblStyle w:val="TableGrid"/>
        <w:tblW w:w="0" w:type="auto"/>
        <w:tblLook w:val="04A0" w:firstRow="1" w:lastRow="0" w:firstColumn="1" w:lastColumn="0" w:noHBand="0" w:noVBand="1"/>
        <w:tblPrChange w:id="2465" w:author="chaniaayulestari@outlook.com" w:date="2021-11-12T06:43:00Z">
          <w:tblPr>
            <w:tblStyle w:val="TableGrid"/>
            <w:tblW w:w="0" w:type="auto"/>
            <w:tblLook w:val="04A0" w:firstRow="1" w:lastRow="0" w:firstColumn="1" w:lastColumn="0" w:noHBand="0" w:noVBand="1"/>
          </w:tblPr>
        </w:tblPrChange>
      </w:tblPr>
      <w:tblGrid>
        <w:gridCol w:w="704"/>
        <w:gridCol w:w="2977"/>
        <w:gridCol w:w="4246"/>
        <w:tblGridChange w:id="2466">
          <w:tblGrid>
            <w:gridCol w:w="704"/>
            <w:gridCol w:w="1938"/>
            <w:gridCol w:w="1039"/>
            <w:gridCol w:w="1603"/>
            <w:gridCol w:w="2643"/>
          </w:tblGrid>
        </w:tblGridChange>
      </w:tblGrid>
      <w:tr w:rsidR="00264B25" w14:paraId="7ECFEE6B" w14:textId="77777777" w:rsidTr="00264B25">
        <w:trPr>
          <w:ins w:id="2467" w:author="chaniaayulestari@outlook.com" w:date="2021-11-12T06:43:00Z"/>
        </w:trPr>
        <w:tc>
          <w:tcPr>
            <w:tcW w:w="704" w:type="dxa"/>
            <w:tcPrChange w:id="2468" w:author="chaniaayulestari@outlook.com" w:date="2021-11-12T06:43:00Z">
              <w:tcPr>
                <w:tcW w:w="2642" w:type="dxa"/>
                <w:gridSpan w:val="2"/>
              </w:tcPr>
            </w:tcPrChange>
          </w:tcPr>
          <w:p w14:paraId="4FCE672D" w14:textId="36C2DC10" w:rsidR="00264B25" w:rsidRDefault="000C2558">
            <w:pPr>
              <w:jc w:val="center"/>
              <w:rPr>
                <w:ins w:id="2469" w:author="chaniaayulestari@outlook.com" w:date="2021-11-12T06:43:00Z"/>
              </w:rPr>
              <w:pPrChange w:id="2470" w:author="Unknown" w:date="2021-11-12T06:44:00Z">
                <w:pPr/>
              </w:pPrChange>
            </w:pPr>
            <w:ins w:id="2471" w:author="chaniaayulestari@outlook.com" w:date="2021-11-12T06:43:00Z">
              <w:r>
                <w:t>No</w:t>
              </w:r>
            </w:ins>
          </w:p>
        </w:tc>
        <w:tc>
          <w:tcPr>
            <w:tcW w:w="2977" w:type="dxa"/>
            <w:tcPrChange w:id="2472" w:author="chaniaayulestari@outlook.com" w:date="2021-11-12T06:43:00Z">
              <w:tcPr>
                <w:tcW w:w="2642" w:type="dxa"/>
                <w:gridSpan w:val="2"/>
              </w:tcPr>
            </w:tcPrChange>
          </w:tcPr>
          <w:p w14:paraId="3C5906B5" w14:textId="2A279020" w:rsidR="00264B25" w:rsidRDefault="000C2558">
            <w:pPr>
              <w:jc w:val="center"/>
              <w:rPr>
                <w:ins w:id="2473" w:author="chaniaayulestari@outlook.com" w:date="2021-11-12T06:43:00Z"/>
              </w:rPr>
              <w:pPrChange w:id="2474" w:author="Unknown" w:date="2021-11-12T06:44:00Z">
                <w:pPr/>
              </w:pPrChange>
            </w:pPr>
            <w:ins w:id="2475" w:author="chaniaayulestari@outlook.com" w:date="2021-11-12T06:43:00Z">
              <w:r>
                <w:t>Proses</w:t>
              </w:r>
            </w:ins>
          </w:p>
        </w:tc>
        <w:tc>
          <w:tcPr>
            <w:tcW w:w="4246" w:type="dxa"/>
            <w:tcPrChange w:id="2476" w:author="chaniaayulestari@outlook.com" w:date="2021-11-12T06:43:00Z">
              <w:tcPr>
                <w:tcW w:w="2643" w:type="dxa"/>
              </w:tcPr>
            </w:tcPrChange>
          </w:tcPr>
          <w:p w14:paraId="3E633408" w14:textId="1AE04E46" w:rsidR="00264B25" w:rsidRDefault="000C2558">
            <w:pPr>
              <w:jc w:val="center"/>
              <w:rPr>
                <w:ins w:id="2477" w:author="chaniaayulestari@outlook.com" w:date="2021-11-12T06:43:00Z"/>
              </w:rPr>
              <w:pPrChange w:id="2478" w:author="Unknown" w:date="2021-11-12T06:44:00Z">
                <w:pPr/>
              </w:pPrChange>
            </w:pPr>
            <w:ins w:id="2479" w:author="chaniaayulestari@outlook.com" w:date="2021-11-12T06:44:00Z">
              <w:r>
                <w:t>Tujuan</w:t>
              </w:r>
            </w:ins>
          </w:p>
        </w:tc>
      </w:tr>
      <w:tr w:rsidR="00264B25" w14:paraId="5221093B" w14:textId="77777777" w:rsidTr="00264B25">
        <w:trPr>
          <w:ins w:id="2480" w:author="chaniaayulestari@outlook.com" w:date="2021-11-12T06:43:00Z"/>
        </w:trPr>
        <w:tc>
          <w:tcPr>
            <w:tcW w:w="704" w:type="dxa"/>
            <w:tcPrChange w:id="2481" w:author="chaniaayulestari@outlook.com" w:date="2021-11-12T06:43:00Z">
              <w:tcPr>
                <w:tcW w:w="2642" w:type="dxa"/>
                <w:gridSpan w:val="2"/>
              </w:tcPr>
            </w:tcPrChange>
          </w:tcPr>
          <w:p w14:paraId="09FA8512" w14:textId="4AD0D40C" w:rsidR="00264B25" w:rsidRDefault="000C2558" w:rsidP="00264B25">
            <w:pPr>
              <w:rPr>
                <w:ins w:id="2482" w:author="chaniaayulestari@outlook.com" w:date="2021-11-12T06:43:00Z"/>
              </w:rPr>
            </w:pPr>
            <w:ins w:id="2483" w:author="chaniaayulestari@outlook.com" w:date="2021-11-12T06:44:00Z">
              <w:r>
                <w:t>1</w:t>
              </w:r>
            </w:ins>
          </w:p>
        </w:tc>
        <w:tc>
          <w:tcPr>
            <w:tcW w:w="2977" w:type="dxa"/>
            <w:tcPrChange w:id="2484" w:author="chaniaayulestari@outlook.com" w:date="2021-11-12T06:43:00Z">
              <w:tcPr>
                <w:tcW w:w="2642" w:type="dxa"/>
                <w:gridSpan w:val="2"/>
              </w:tcPr>
            </w:tcPrChange>
          </w:tcPr>
          <w:p w14:paraId="6ACFC34D" w14:textId="5844F327" w:rsidR="00264B25" w:rsidRDefault="000C2558" w:rsidP="00264B25">
            <w:pPr>
              <w:rPr>
                <w:ins w:id="2485" w:author="chaniaayulestari@outlook.com" w:date="2021-11-12T06:43:00Z"/>
              </w:rPr>
            </w:pPr>
            <w:ins w:id="2486" w:author="chaniaayulestari@outlook.com" w:date="2021-11-12T06:44:00Z">
              <w:r>
                <w:t>Kelola Siswa</w:t>
              </w:r>
            </w:ins>
          </w:p>
        </w:tc>
        <w:tc>
          <w:tcPr>
            <w:tcW w:w="4246" w:type="dxa"/>
            <w:tcPrChange w:id="2487" w:author="chaniaayulestari@outlook.com" w:date="2021-11-12T06:43:00Z">
              <w:tcPr>
                <w:tcW w:w="2643" w:type="dxa"/>
              </w:tcPr>
            </w:tcPrChange>
          </w:tcPr>
          <w:p w14:paraId="3F8450EA" w14:textId="5C970B51" w:rsidR="0086345F" w:rsidRDefault="0086345F">
            <w:pPr>
              <w:rPr>
                <w:ins w:id="2488" w:author="chaniaayulestari@outlook.com" w:date="2021-11-12T06:43:00Z"/>
              </w:rPr>
            </w:pPr>
            <w:ins w:id="2489" w:author=" " w:date="2021-11-12T06:50:00Z">
              <w:r>
                <w:t xml:space="preserve">Melakukan pengujian terhadap kelola data siswa di antaranya </w:t>
              </w:r>
            </w:ins>
            <w:ins w:id="2490" w:author=" " w:date="2021-11-12T06:52:00Z">
              <w:r>
                <w:t>hapus</w:t>
              </w:r>
            </w:ins>
            <w:ins w:id="2491" w:author=" " w:date="2021-11-12T06:50:00Z">
              <w:r>
                <w:t xml:space="preserve"> data </w:t>
              </w:r>
            </w:ins>
            <w:ins w:id="2492" w:author=" " w:date="2021-11-12T06:51:00Z">
              <w:r>
                <w:t>siswa</w:t>
              </w:r>
            </w:ins>
            <w:ins w:id="2493" w:author=" " w:date="2021-11-12T06:50:00Z">
              <w:r>
                <w:t xml:space="preserve">, </w:t>
              </w:r>
            </w:ins>
            <w:ins w:id="2494" w:author=" " w:date="2021-11-12T06:51:00Z">
              <w:r>
                <w:t xml:space="preserve">edit </w:t>
              </w:r>
              <w:r>
                <w:lastRenderedPageBreak/>
                <w:t xml:space="preserve">data siswa, </w:t>
              </w:r>
            </w:ins>
            <w:ins w:id="2495" w:author=" " w:date="2021-11-12T06:52:00Z">
              <w:r>
                <w:t>tambah data siswa dan lihat data siswa.</w:t>
              </w:r>
            </w:ins>
          </w:p>
        </w:tc>
      </w:tr>
      <w:tr w:rsidR="00264B25" w14:paraId="0A6FEFB5" w14:textId="77777777" w:rsidTr="00264B25">
        <w:trPr>
          <w:ins w:id="2496" w:author="chaniaayulestari@outlook.com" w:date="2021-11-12T06:43:00Z"/>
        </w:trPr>
        <w:tc>
          <w:tcPr>
            <w:tcW w:w="704" w:type="dxa"/>
            <w:tcPrChange w:id="2497" w:author="chaniaayulestari@outlook.com" w:date="2021-11-12T06:43:00Z">
              <w:tcPr>
                <w:tcW w:w="2642" w:type="dxa"/>
                <w:gridSpan w:val="2"/>
              </w:tcPr>
            </w:tcPrChange>
          </w:tcPr>
          <w:p w14:paraId="586C0FAC" w14:textId="4863A195" w:rsidR="00264B25" w:rsidRDefault="000C2558" w:rsidP="00264B25">
            <w:pPr>
              <w:rPr>
                <w:ins w:id="2498" w:author="chaniaayulestari@outlook.com" w:date="2021-11-12T06:43:00Z"/>
              </w:rPr>
            </w:pPr>
            <w:ins w:id="2499" w:author="chaniaayulestari@outlook.com" w:date="2021-11-12T06:44:00Z">
              <w:r>
                <w:t>2</w:t>
              </w:r>
            </w:ins>
          </w:p>
        </w:tc>
        <w:tc>
          <w:tcPr>
            <w:tcW w:w="2977" w:type="dxa"/>
            <w:tcPrChange w:id="2500" w:author="chaniaayulestari@outlook.com" w:date="2021-11-12T06:43:00Z">
              <w:tcPr>
                <w:tcW w:w="2642" w:type="dxa"/>
                <w:gridSpan w:val="2"/>
              </w:tcPr>
            </w:tcPrChange>
          </w:tcPr>
          <w:p w14:paraId="44A22143" w14:textId="683105BE" w:rsidR="00264B25" w:rsidRDefault="000C2558" w:rsidP="00264B25">
            <w:pPr>
              <w:rPr>
                <w:ins w:id="2501" w:author="chaniaayulestari@outlook.com" w:date="2021-11-12T06:43:00Z"/>
              </w:rPr>
            </w:pPr>
            <w:ins w:id="2502" w:author="chaniaayulestari@outlook.com" w:date="2021-11-12T06:44:00Z">
              <w:r>
                <w:t>Kelola Absen</w:t>
              </w:r>
            </w:ins>
          </w:p>
        </w:tc>
        <w:tc>
          <w:tcPr>
            <w:tcW w:w="4246" w:type="dxa"/>
            <w:tcPrChange w:id="2503" w:author="chaniaayulestari@outlook.com" w:date="2021-11-12T06:43:00Z">
              <w:tcPr>
                <w:tcW w:w="2643" w:type="dxa"/>
              </w:tcPr>
            </w:tcPrChange>
          </w:tcPr>
          <w:p w14:paraId="1AE2D0C6" w14:textId="28F40035" w:rsidR="00264B25" w:rsidRDefault="0086345F" w:rsidP="00264B25">
            <w:pPr>
              <w:rPr>
                <w:ins w:id="2504" w:author="chaniaayulestari@outlook.com" w:date="2021-11-12T06:43:00Z"/>
              </w:rPr>
            </w:pPr>
            <w:ins w:id="2505" w:author=" " w:date="2021-11-12T06:53:00Z">
              <w:r>
                <w:t xml:space="preserve">Melakukan pengujian terhadap kelola data absen di antaranya hapus data </w:t>
              </w:r>
            </w:ins>
            <w:ins w:id="2506" w:author=" " w:date="2021-11-12T06:54:00Z">
              <w:r>
                <w:t>absen</w:t>
              </w:r>
            </w:ins>
            <w:ins w:id="2507" w:author=" " w:date="2021-11-12T06:53:00Z">
              <w:r>
                <w:t xml:space="preserve">, edit data </w:t>
              </w:r>
            </w:ins>
            <w:ins w:id="2508" w:author=" " w:date="2021-11-12T06:54:00Z">
              <w:r>
                <w:t>absen</w:t>
              </w:r>
            </w:ins>
            <w:ins w:id="2509" w:author=" " w:date="2021-11-12T06:53:00Z">
              <w:r>
                <w:t xml:space="preserve">, tambah data </w:t>
              </w:r>
            </w:ins>
            <w:ins w:id="2510" w:author=" " w:date="2021-11-12T06:54:00Z">
              <w:r>
                <w:t>absen</w:t>
              </w:r>
            </w:ins>
            <w:ins w:id="2511" w:author=" " w:date="2021-11-12T06:53:00Z">
              <w:r>
                <w:t xml:space="preserve"> dan lihat data </w:t>
              </w:r>
            </w:ins>
            <w:ins w:id="2512" w:author=" " w:date="2021-11-12T06:54:00Z">
              <w:r>
                <w:t>absen</w:t>
              </w:r>
            </w:ins>
            <w:ins w:id="2513" w:author=" " w:date="2021-11-12T06:53:00Z">
              <w:r>
                <w:t>.</w:t>
              </w:r>
            </w:ins>
          </w:p>
        </w:tc>
      </w:tr>
      <w:tr w:rsidR="00264B25" w14:paraId="2A8D0F13" w14:textId="77777777" w:rsidTr="00264B25">
        <w:trPr>
          <w:ins w:id="2514" w:author="chaniaayulestari@outlook.com" w:date="2021-11-12T06:43:00Z"/>
        </w:trPr>
        <w:tc>
          <w:tcPr>
            <w:tcW w:w="704" w:type="dxa"/>
            <w:tcPrChange w:id="2515" w:author="chaniaayulestari@outlook.com" w:date="2021-11-12T06:43:00Z">
              <w:tcPr>
                <w:tcW w:w="2642" w:type="dxa"/>
                <w:gridSpan w:val="2"/>
              </w:tcPr>
            </w:tcPrChange>
          </w:tcPr>
          <w:p w14:paraId="034BB9F1" w14:textId="313AA713" w:rsidR="00264B25" w:rsidRDefault="000C2558" w:rsidP="00264B25">
            <w:pPr>
              <w:rPr>
                <w:ins w:id="2516" w:author="chaniaayulestari@outlook.com" w:date="2021-11-12T06:43:00Z"/>
              </w:rPr>
            </w:pPr>
            <w:ins w:id="2517" w:author="chaniaayulestari@outlook.com" w:date="2021-11-12T06:44:00Z">
              <w:r>
                <w:t>3</w:t>
              </w:r>
            </w:ins>
          </w:p>
        </w:tc>
        <w:tc>
          <w:tcPr>
            <w:tcW w:w="2977" w:type="dxa"/>
            <w:tcPrChange w:id="2518" w:author="chaniaayulestari@outlook.com" w:date="2021-11-12T06:43:00Z">
              <w:tcPr>
                <w:tcW w:w="2642" w:type="dxa"/>
                <w:gridSpan w:val="2"/>
              </w:tcPr>
            </w:tcPrChange>
          </w:tcPr>
          <w:p w14:paraId="0B28F519" w14:textId="3BB63D6A" w:rsidR="00264B25" w:rsidRDefault="000C2558" w:rsidP="00264B25">
            <w:pPr>
              <w:rPr>
                <w:ins w:id="2519" w:author="chaniaayulestari@outlook.com" w:date="2021-11-12T06:43:00Z"/>
              </w:rPr>
            </w:pPr>
            <w:ins w:id="2520" w:author="chaniaayulestari@outlook.com" w:date="2021-11-12T06:44:00Z">
              <w:r>
                <w:t xml:space="preserve">Kelola </w:t>
              </w:r>
              <w:del w:id="2521" w:author=" " w:date="2021-11-12T06:48:00Z">
                <w:r w:rsidDel="000C2558">
                  <w:delText>Walikela</w:delText>
                </w:r>
              </w:del>
            </w:ins>
            <w:ins w:id="2522" w:author="chaniaayulestari@outlook.com" w:date="2021-11-12T06:45:00Z">
              <w:del w:id="2523" w:author=" " w:date="2021-11-12T06:48:00Z">
                <w:r w:rsidDel="000C2558">
                  <w:delText>s</w:delText>
                </w:r>
              </w:del>
            </w:ins>
            <w:ins w:id="2524" w:author=" " w:date="2021-11-12T06:48:00Z">
              <w:r>
                <w:t>Guru</w:t>
              </w:r>
            </w:ins>
          </w:p>
        </w:tc>
        <w:tc>
          <w:tcPr>
            <w:tcW w:w="4246" w:type="dxa"/>
            <w:tcPrChange w:id="2525" w:author="chaniaayulestari@outlook.com" w:date="2021-11-12T06:43:00Z">
              <w:tcPr>
                <w:tcW w:w="2643" w:type="dxa"/>
              </w:tcPr>
            </w:tcPrChange>
          </w:tcPr>
          <w:p w14:paraId="3D4F6972" w14:textId="42D78672" w:rsidR="00264B25" w:rsidRDefault="007817E4" w:rsidP="00264B25">
            <w:pPr>
              <w:rPr>
                <w:ins w:id="2526" w:author="chaniaayulestari@outlook.com" w:date="2021-11-12T06:43:00Z"/>
              </w:rPr>
            </w:pPr>
            <w:ins w:id="2527" w:author=" " w:date="2021-11-12T06:54:00Z">
              <w:r>
                <w:t xml:space="preserve">Melakukan pengujian terhadap kelola data guru di antaranya hapus data </w:t>
              </w:r>
            </w:ins>
            <w:ins w:id="2528" w:author=" " w:date="2021-11-12T06:55:00Z">
              <w:r>
                <w:t>guru</w:t>
              </w:r>
            </w:ins>
            <w:ins w:id="2529" w:author=" " w:date="2021-11-12T06:54:00Z">
              <w:r>
                <w:t xml:space="preserve">, edit data </w:t>
              </w:r>
            </w:ins>
            <w:ins w:id="2530" w:author=" " w:date="2021-11-12T06:55:00Z">
              <w:r>
                <w:t>guru</w:t>
              </w:r>
            </w:ins>
            <w:ins w:id="2531" w:author=" " w:date="2021-11-12T06:54:00Z">
              <w:r>
                <w:t xml:space="preserve">, tambah data </w:t>
              </w:r>
            </w:ins>
            <w:ins w:id="2532" w:author=" " w:date="2021-11-12T06:55:00Z">
              <w:r>
                <w:t xml:space="preserve">guru </w:t>
              </w:r>
            </w:ins>
            <w:ins w:id="2533" w:author=" " w:date="2021-11-12T06:54:00Z">
              <w:r>
                <w:t xml:space="preserve">dan lihat data </w:t>
              </w:r>
            </w:ins>
            <w:ins w:id="2534" w:author=" " w:date="2021-11-12T06:55:00Z">
              <w:r>
                <w:t>guru</w:t>
              </w:r>
            </w:ins>
            <w:ins w:id="2535" w:author=" " w:date="2021-11-12T06:54:00Z">
              <w:r>
                <w:t>.</w:t>
              </w:r>
            </w:ins>
          </w:p>
        </w:tc>
      </w:tr>
      <w:tr w:rsidR="00264B25" w14:paraId="45DD44CE" w14:textId="77777777" w:rsidTr="00264B25">
        <w:trPr>
          <w:ins w:id="2536" w:author="chaniaayulestari@outlook.com" w:date="2021-11-12T06:43:00Z"/>
        </w:trPr>
        <w:tc>
          <w:tcPr>
            <w:tcW w:w="704" w:type="dxa"/>
            <w:tcPrChange w:id="2537" w:author="chaniaayulestari@outlook.com" w:date="2021-11-12T06:43:00Z">
              <w:tcPr>
                <w:tcW w:w="2642" w:type="dxa"/>
                <w:gridSpan w:val="2"/>
              </w:tcPr>
            </w:tcPrChange>
          </w:tcPr>
          <w:p w14:paraId="00882033" w14:textId="3228447E" w:rsidR="00264B25" w:rsidRDefault="000C2558" w:rsidP="00264B25">
            <w:pPr>
              <w:rPr>
                <w:ins w:id="2538" w:author="chaniaayulestari@outlook.com" w:date="2021-11-12T06:43:00Z"/>
              </w:rPr>
            </w:pPr>
            <w:ins w:id="2539" w:author="chaniaayulestari@outlook.com" w:date="2021-11-12T06:44:00Z">
              <w:r>
                <w:t>4</w:t>
              </w:r>
            </w:ins>
          </w:p>
        </w:tc>
        <w:tc>
          <w:tcPr>
            <w:tcW w:w="2977" w:type="dxa"/>
            <w:tcPrChange w:id="2540" w:author="chaniaayulestari@outlook.com" w:date="2021-11-12T06:43:00Z">
              <w:tcPr>
                <w:tcW w:w="2642" w:type="dxa"/>
                <w:gridSpan w:val="2"/>
              </w:tcPr>
            </w:tcPrChange>
          </w:tcPr>
          <w:p w14:paraId="01480545" w14:textId="595EDADB" w:rsidR="00264B25" w:rsidRDefault="000C2558" w:rsidP="00264B25">
            <w:pPr>
              <w:rPr>
                <w:ins w:id="2541" w:author="chaniaayulestari@outlook.com" w:date="2021-11-12T06:43:00Z"/>
              </w:rPr>
            </w:pPr>
            <w:ins w:id="2542" w:author=" " w:date="2021-11-12T06:48:00Z">
              <w:r>
                <w:t>Kelola Walikelas</w:t>
              </w:r>
            </w:ins>
          </w:p>
        </w:tc>
        <w:tc>
          <w:tcPr>
            <w:tcW w:w="4246" w:type="dxa"/>
            <w:tcPrChange w:id="2543" w:author="chaniaayulestari@outlook.com" w:date="2021-11-12T06:43:00Z">
              <w:tcPr>
                <w:tcW w:w="2643" w:type="dxa"/>
              </w:tcPr>
            </w:tcPrChange>
          </w:tcPr>
          <w:p w14:paraId="42FED925" w14:textId="1EB6A4B8" w:rsidR="00264B25" w:rsidRDefault="007817E4" w:rsidP="00264B25">
            <w:pPr>
              <w:rPr>
                <w:ins w:id="2544" w:author="chaniaayulestari@outlook.com" w:date="2021-11-12T06:43:00Z"/>
              </w:rPr>
            </w:pPr>
            <w:ins w:id="2545" w:author=" " w:date="2021-11-12T06:55:00Z">
              <w:r>
                <w:t xml:space="preserve">Melakukan pengujian terhadap kelola data walikelas di antaranya hapus data </w:t>
              </w:r>
            </w:ins>
            <w:ins w:id="2546" w:author=" " w:date="2021-11-12T06:56:00Z">
              <w:r>
                <w:t>walikelas</w:t>
              </w:r>
            </w:ins>
            <w:ins w:id="2547" w:author=" " w:date="2021-11-12T06:55:00Z">
              <w:r>
                <w:t xml:space="preserve">, edit data </w:t>
              </w:r>
            </w:ins>
            <w:ins w:id="2548" w:author=" " w:date="2021-11-12T06:56:00Z">
              <w:r>
                <w:t>walikelas</w:t>
              </w:r>
            </w:ins>
            <w:ins w:id="2549" w:author=" " w:date="2021-11-12T06:55:00Z">
              <w:r>
                <w:t xml:space="preserve">, tambah data </w:t>
              </w:r>
            </w:ins>
            <w:ins w:id="2550" w:author=" " w:date="2021-11-12T06:56:00Z">
              <w:r>
                <w:t>walikelas</w:t>
              </w:r>
            </w:ins>
            <w:ins w:id="2551" w:author=" " w:date="2021-11-12T06:55:00Z">
              <w:r>
                <w:t xml:space="preserve"> dan lihat data </w:t>
              </w:r>
            </w:ins>
            <w:ins w:id="2552" w:author=" " w:date="2021-11-12T06:56:00Z">
              <w:r>
                <w:t>walikelas</w:t>
              </w:r>
            </w:ins>
            <w:ins w:id="2553" w:author=" " w:date="2021-11-12T06:55:00Z">
              <w:r>
                <w:t>.</w:t>
              </w:r>
            </w:ins>
          </w:p>
        </w:tc>
      </w:tr>
      <w:tr w:rsidR="00264B25" w14:paraId="49CC08AD" w14:textId="77777777" w:rsidTr="00264B25">
        <w:trPr>
          <w:ins w:id="2554" w:author="chaniaayulestari@outlook.com" w:date="2021-11-12T06:43:00Z"/>
        </w:trPr>
        <w:tc>
          <w:tcPr>
            <w:tcW w:w="704" w:type="dxa"/>
            <w:tcPrChange w:id="2555" w:author="chaniaayulestari@outlook.com" w:date="2021-11-12T06:43:00Z">
              <w:tcPr>
                <w:tcW w:w="2642" w:type="dxa"/>
                <w:gridSpan w:val="2"/>
              </w:tcPr>
            </w:tcPrChange>
          </w:tcPr>
          <w:p w14:paraId="54A574B1" w14:textId="4DD85F47" w:rsidR="00264B25" w:rsidRDefault="000C2558" w:rsidP="00264B25">
            <w:pPr>
              <w:rPr>
                <w:ins w:id="2556" w:author="chaniaayulestari@outlook.com" w:date="2021-11-12T06:43:00Z"/>
              </w:rPr>
            </w:pPr>
            <w:ins w:id="2557" w:author="chaniaayulestari@outlook.com" w:date="2021-11-12T06:44:00Z">
              <w:r>
                <w:t>5</w:t>
              </w:r>
            </w:ins>
          </w:p>
        </w:tc>
        <w:tc>
          <w:tcPr>
            <w:tcW w:w="2977" w:type="dxa"/>
            <w:tcPrChange w:id="2558" w:author="chaniaayulestari@outlook.com" w:date="2021-11-12T06:43:00Z">
              <w:tcPr>
                <w:tcW w:w="2642" w:type="dxa"/>
                <w:gridSpan w:val="2"/>
              </w:tcPr>
            </w:tcPrChange>
          </w:tcPr>
          <w:p w14:paraId="6A7A8CAE" w14:textId="7E32C79A" w:rsidR="00264B25" w:rsidRDefault="000C2558" w:rsidP="00264B25">
            <w:pPr>
              <w:rPr>
                <w:ins w:id="2559" w:author="chaniaayulestari@outlook.com" w:date="2021-11-12T06:43:00Z"/>
              </w:rPr>
            </w:pPr>
            <w:ins w:id="2560" w:author=" " w:date="2021-11-12T06:48:00Z">
              <w:r>
                <w:t>Kelola Laporan Absensi</w:t>
              </w:r>
            </w:ins>
          </w:p>
        </w:tc>
        <w:tc>
          <w:tcPr>
            <w:tcW w:w="4246" w:type="dxa"/>
            <w:tcPrChange w:id="2561" w:author="chaniaayulestari@outlook.com" w:date="2021-11-12T06:43:00Z">
              <w:tcPr>
                <w:tcW w:w="2643" w:type="dxa"/>
              </w:tcPr>
            </w:tcPrChange>
          </w:tcPr>
          <w:p w14:paraId="7A73DC01" w14:textId="4C69B20C" w:rsidR="00264B25" w:rsidRDefault="007817E4" w:rsidP="00264B25">
            <w:pPr>
              <w:rPr>
                <w:ins w:id="2562" w:author="chaniaayulestari@outlook.com" w:date="2021-11-12T06:43:00Z"/>
              </w:rPr>
            </w:pPr>
            <w:ins w:id="2563" w:author=" " w:date="2021-11-12T06:56:00Z">
              <w:r>
                <w:t xml:space="preserve">Melakukan pengujian terhadap kelola laporan </w:t>
              </w:r>
            </w:ins>
            <w:ins w:id="2564" w:author=" " w:date="2021-11-12T06:57:00Z">
              <w:r>
                <w:t>absensi</w:t>
              </w:r>
            </w:ins>
            <w:ins w:id="2565" w:author=" " w:date="2021-11-12T06:56:00Z">
              <w:r>
                <w:t xml:space="preserve"> di antaranya lihat </w:t>
              </w:r>
            </w:ins>
            <w:ins w:id="2566" w:author=" " w:date="2021-11-12T06:57:00Z">
              <w:r>
                <w:t>laporan absen</w:t>
              </w:r>
            </w:ins>
            <w:ins w:id="2567" w:author=" " w:date="2021-11-12T06:56:00Z">
              <w:r>
                <w:t xml:space="preserve">, </w:t>
              </w:r>
            </w:ins>
            <w:ins w:id="2568" w:author=" " w:date="2021-11-12T06:58:00Z">
              <w:r>
                <w:t>cetak</w:t>
              </w:r>
            </w:ins>
            <w:ins w:id="2569" w:author=" " w:date="2021-11-12T06:57:00Z">
              <w:r>
                <w:t xml:space="preserve"> laporan absen</w:t>
              </w:r>
            </w:ins>
            <w:ins w:id="2570" w:author=" " w:date="2021-11-12T06:58:00Z">
              <w:r>
                <w:t xml:space="preserve"> dan filter laporan absen</w:t>
              </w:r>
            </w:ins>
          </w:p>
        </w:tc>
      </w:tr>
      <w:tr w:rsidR="00264B25" w14:paraId="46651192" w14:textId="77777777" w:rsidTr="00264B25">
        <w:trPr>
          <w:ins w:id="2571" w:author="chaniaayulestari@outlook.com" w:date="2021-11-12T06:43:00Z"/>
        </w:trPr>
        <w:tc>
          <w:tcPr>
            <w:tcW w:w="704" w:type="dxa"/>
            <w:tcPrChange w:id="2572" w:author="chaniaayulestari@outlook.com" w:date="2021-11-12T06:43:00Z">
              <w:tcPr>
                <w:tcW w:w="2642" w:type="dxa"/>
                <w:gridSpan w:val="2"/>
              </w:tcPr>
            </w:tcPrChange>
          </w:tcPr>
          <w:p w14:paraId="3375A77F" w14:textId="7E04C576" w:rsidR="00264B25" w:rsidRDefault="000C2558" w:rsidP="00264B25">
            <w:pPr>
              <w:rPr>
                <w:ins w:id="2573" w:author="chaniaayulestari@outlook.com" w:date="2021-11-12T06:43:00Z"/>
              </w:rPr>
            </w:pPr>
            <w:ins w:id="2574" w:author="chaniaayulestari@outlook.com" w:date="2021-11-12T06:44:00Z">
              <w:r>
                <w:t>6</w:t>
              </w:r>
            </w:ins>
          </w:p>
        </w:tc>
        <w:tc>
          <w:tcPr>
            <w:tcW w:w="2977" w:type="dxa"/>
            <w:tcPrChange w:id="2575" w:author="chaniaayulestari@outlook.com" w:date="2021-11-12T06:43:00Z">
              <w:tcPr>
                <w:tcW w:w="2642" w:type="dxa"/>
                <w:gridSpan w:val="2"/>
              </w:tcPr>
            </w:tcPrChange>
          </w:tcPr>
          <w:p w14:paraId="43A77406" w14:textId="26FEEB1D" w:rsidR="00264B25" w:rsidRDefault="000C2558" w:rsidP="00264B25">
            <w:pPr>
              <w:rPr>
                <w:ins w:id="2576" w:author="chaniaayulestari@outlook.com" w:date="2021-11-12T06:43:00Z"/>
              </w:rPr>
            </w:pPr>
            <w:ins w:id="2577" w:author=" " w:date="2021-11-12T06:48:00Z">
              <w:r>
                <w:t xml:space="preserve">Kelola </w:t>
              </w:r>
            </w:ins>
            <w:ins w:id="2578" w:author=" " w:date="2021-11-12T06:49:00Z">
              <w:r>
                <w:t>A</w:t>
              </w:r>
            </w:ins>
            <w:ins w:id="2579" w:author=" " w:date="2021-11-12T06:48:00Z">
              <w:r>
                <w:t>dmin</w:t>
              </w:r>
            </w:ins>
          </w:p>
        </w:tc>
        <w:tc>
          <w:tcPr>
            <w:tcW w:w="4246" w:type="dxa"/>
            <w:tcPrChange w:id="2580" w:author="chaniaayulestari@outlook.com" w:date="2021-11-12T06:43:00Z">
              <w:tcPr>
                <w:tcW w:w="2643" w:type="dxa"/>
              </w:tcPr>
            </w:tcPrChange>
          </w:tcPr>
          <w:p w14:paraId="0A1AEF90" w14:textId="61184B5C" w:rsidR="00264B25" w:rsidRDefault="007817E4" w:rsidP="00264B25">
            <w:pPr>
              <w:rPr>
                <w:ins w:id="2581" w:author="chaniaayulestari@outlook.com" w:date="2021-11-12T06:43:00Z"/>
              </w:rPr>
            </w:pPr>
            <w:ins w:id="2582" w:author=" " w:date="2021-11-12T06:58:00Z">
              <w:r>
                <w:t>Melakukan pengujian terhadap kelola data admin di antaranya hapus data admin, edit data admin, tambah data admin dan lihat data admin.</w:t>
              </w:r>
            </w:ins>
          </w:p>
        </w:tc>
      </w:tr>
      <w:tr w:rsidR="00264B25" w14:paraId="459EF93A" w14:textId="77777777" w:rsidTr="00264B25">
        <w:trPr>
          <w:ins w:id="2583" w:author="chaniaayulestari@outlook.com" w:date="2021-11-12T06:43:00Z"/>
        </w:trPr>
        <w:tc>
          <w:tcPr>
            <w:tcW w:w="704" w:type="dxa"/>
            <w:tcPrChange w:id="2584" w:author="chaniaayulestari@outlook.com" w:date="2021-11-12T06:43:00Z">
              <w:tcPr>
                <w:tcW w:w="2642" w:type="dxa"/>
                <w:gridSpan w:val="2"/>
              </w:tcPr>
            </w:tcPrChange>
          </w:tcPr>
          <w:p w14:paraId="2E5FF8F7" w14:textId="18183DF0" w:rsidR="00264B25" w:rsidRDefault="000C2558" w:rsidP="00264B25">
            <w:pPr>
              <w:rPr>
                <w:ins w:id="2585" w:author="chaniaayulestari@outlook.com" w:date="2021-11-12T06:43:00Z"/>
              </w:rPr>
            </w:pPr>
            <w:ins w:id="2586" w:author="chaniaayulestari@outlook.com" w:date="2021-11-12T06:44:00Z">
              <w:r>
                <w:t>7</w:t>
              </w:r>
            </w:ins>
          </w:p>
        </w:tc>
        <w:tc>
          <w:tcPr>
            <w:tcW w:w="2977" w:type="dxa"/>
            <w:tcPrChange w:id="2587" w:author="chaniaayulestari@outlook.com" w:date="2021-11-12T06:43:00Z">
              <w:tcPr>
                <w:tcW w:w="2642" w:type="dxa"/>
                <w:gridSpan w:val="2"/>
              </w:tcPr>
            </w:tcPrChange>
          </w:tcPr>
          <w:p w14:paraId="32DED6ED" w14:textId="5D1FBD02" w:rsidR="00264B25" w:rsidRDefault="000C2558" w:rsidP="00264B25">
            <w:pPr>
              <w:rPr>
                <w:ins w:id="2588" w:author="chaniaayulestari@outlook.com" w:date="2021-11-12T06:43:00Z"/>
              </w:rPr>
            </w:pPr>
            <w:ins w:id="2589" w:author=" " w:date="2021-11-12T06:49:00Z">
              <w:r>
                <w:t>Kelola Laporan Bermasalah</w:t>
              </w:r>
            </w:ins>
          </w:p>
        </w:tc>
        <w:tc>
          <w:tcPr>
            <w:tcW w:w="4246" w:type="dxa"/>
            <w:tcPrChange w:id="2590" w:author="chaniaayulestari@outlook.com" w:date="2021-11-12T06:43:00Z">
              <w:tcPr>
                <w:tcW w:w="2643" w:type="dxa"/>
              </w:tcPr>
            </w:tcPrChange>
          </w:tcPr>
          <w:p w14:paraId="29E8089B" w14:textId="063B3154" w:rsidR="00264B25" w:rsidRDefault="00F430F8" w:rsidP="00264B25">
            <w:pPr>
              <w:rPr>
                <w:ins w:id="2591" w:author="chaniaayulestari@outlook.com" w:date="2021-11-12T06:43:00Z"/>
              </w:rPr>
            </w:pPr>
            <w:ins w:id="2592" w:author=" " w:date="2021-11-12T07:00:00Z">
              <w:r>
                <w:t>Melakukan pengujian terhadap kelola laporan</w:t>
              </w:r>
            </w:ins>
            <w:ins w:id="2593" w:author=" " w:date="2021-11-12T07:01:00Z">
              <w:r>
                <w:t xml:space="preserve"> bermasah dengan cara </w:t>
              </w:r>
            </w:ins>
            <w:ins w:id="2594" w:author=" " w:date="2021-11-12T07:23:00Z">
              <w:r w:rsidR="00CA3FEE">
                <w:t>mengedit</w:t>
              </w:r>
            </w:ins>
            <w:ins w:id="2595" w:author=" " w:date="2021-11-12T07:24:00Z">
              <w:r w:rsidR="00CA3FEE">
                <w:t xml:space="preserve"> dan melihat</w:t>
              </w:r>
            </w:ins>
            <w:ins w:id="2596" w:author=" " w:date="2021-11-12T07:23:00Z">
              <w:r w:rsidR="00CA3FEE">
                <w:t xml:space="preserve"> </w:t>
              </w:r>
            </w:ins>
            <w:ins w:id="2597" w:author=" " w:date="2021-11-12T07:01:00Z">
              <w:r>
                <w:t>laporan ini apakah sesuai atau tidak</w:t>
              </w:r>
            </w:ins>
          </w:p>
        </w:tc>
      </w:tr>
      <w:tr w:rsidR="0086345F" w14:paraId="0A911D48" w14:textId="77777777" w:rsidTr="00264B25">
        <w:trPr>
          <w:ins w:id="2598" w:author=" " w:date="2021-11-12T06:49:00Z"/>
        </w:trPr>
        <w:tc>
          <w:tcPr>
            <w:tcW w:w="704" w:type="dxa"/>
          </w:tcPr>
          <w:p w14:paraId="1F17288A" w14:textId="630E004E" w:rsidR="0086345F" w:rsidRDefault="0086345F" w:rsidP="00264B25">
            <w:pPr>
              <w:rPr>
                <w:ins w:id="2599" w:author=" " w:date="2021-11-12T06:49:00Z"/>
              </w:rPr>
            </w:pPr>
            <w:ins w:id="2600" w:author=" " w:date="2021-11-12T06:50:00Z">
              <w:r>
                <w:t>8</w:t>
              </w:r>
            </w:ins>
          </w:p>
        </w:tc>
        <w:tc>
          <w:tcPr>
            <w:tcW w:w="2977" w:type="dxa"/>
          </w:tcPr>
          <w:p w14:paraId="567B0721" w14:textId="1C8E6C10" w:rsidR="0086345F" w:rsidRDefault="0086345F" w:rsidP="00264B25">
            <w:pPr>
              <w:rPr>
                <w:ins w:id="2601" w:author=" " w:date="2021-11-12T06:49:00Z"/>
              </w:rPr>
            </w:pPr>
            <w:ins w:id="2602" w:author=" " w:date="2021-11-12T06:50:00Z">
              <w:r>
                <w:t>Kelola Kelas</w:t>
              </w:r>
            </w:ins>
          </w:p>
        </w:tc>
        <w:tc>
          <w:tcPr>
            <w:tcW w:w="4246" w:type="dxa"/>
          </w:tcPr>
          <w:p w14:paraId="48CD6464" w14:textId="59A397FB" w:rsidR="0086345F" w:rsidRDefault="00F430F8" w:rsidP="00264B25">
            <w:pPr>
              <w:rPr>
                <w:ins w:id="2603" w:author=" " w:date="2021-11-12T06:49:00Z"/>
              </w:rPr>
            </w:pPr>
            <w:ins w:id="2604" w:author=" " w:date="2021-11-12T07:01:00Z">
              <w:r>
                <w:t>Melakukan pengujian terhadap kelola data kelas di antaranya hapus data kelas, edit data kelas, tambah data kelas dan lihat data kel</w:t>
              </w:r>
            </w:ins>
            <w:ins w:id="2605" w:author=" " w:date="2021-11-12T07:02:00Z">
              <w:r>
                <w:t>as</w:t>
              </w:r>
            </w:ins>
            <w:ins w:id="2606" w:author=" " w:date="2021-11-12T07:01:00Z">
              <w:r>
                <w:t>.</w:t>
              </w:r>
            </w:ins>
          </w:p>
        </w:tc>
      </w:tr>
    </w:tbl>
    <w:p w14:paraId="73C1DCE1" w14:textId="77777777" w:rsidR="00264B25" w:rsidRPr="00334B84" w:rsidRDefault="00264B25">
      <w:pPr>
        <w:pPrChange w:id="2607" w:author="chaniaayulestari@outlook.com" w:date="2021-11-12T06:43:00Z">
          <w:pPr>
            <w:ind w:firstLine="720"/>
          </w:pPr>
        </w:pPrChange>
      </w:pPr>
    </w:p>
    <w:p w14:paraId="4A9E9800" w14:textId="2ED173DB" w:rsidR="00E401F9" w:rsidRDefault="00007BE9" w:rsidP="00E401F9">
      <w:pPr>
        <w:pStyle w:val="Heading3"/>
        <w:numPr>
          <w:ilvl w:val="0"/>
          <w:numId w:val="12"/>
        </w:numPr>
        <w:ind w:left="426"/>
        <w:rPr>
          <w:ins w:id="2608" w:author=" " w:date="2021-11-12T07:03:00Z"/>
          <w:lang w:val="en-US"/>
        </w:rPr>
      </w:pPr>
      <w:bookmarkStart w:id="2609" w:name="_Toc80034264"/>
      <w:bookmarkStart w:id="2610" w:name="_Toc83115764"/>
      <w:r>
        <w:rPr>
          <w:lang w:val="en-US"/>
        </w:rPr>
        <w:lastRenderedPageBreak/>
        <w:t>Kategori Hasil Pengujian</w:t>
      </w:r>
      <w:bookmarkEnd w:id="2609"/>
      <w:bookmarkEnd w:id="2610"/>
    </w:p>
    <w:p w14:paraId="34566BCE" w14:textId="6B67955E" w:rsidR="00E401F9" w:rsidRDefault="00E401F9" w:rsidP="00E401F9">
      <w:pPr>
        <w:ind w:firstLine="426"/>
        <w:rPr>
          <w:ins w:id="2611" w:author=" " w:date="2021-11-12T07:03:00Z"/>
        </w:rPr>
      </w:pPr>
      <w:ins w:id="2612" w:author=" " w:date="2021-11-12T07:03:00Z">
        <w:r w:rsidRPr="00995DA2">
          <w:t xml:space="preserve">Tujuan </w:t>
        </w:r>
        <w:r>
          <w:t>perancangan skenario</w:t>
        </w:r>
        <w:r w:rsidRPr="00995DA2">
          <w:t xml:space="preserve"> pengujian kualitas terhadap perangkat lunak yang telah dibangun ini adalah untuk dijadikan acuan dalam melakukan pengujian kualitas terhadap perangkat lunak yang dibangun seperti pada </w:t>
        </w:r>
        <w:r w:rsidRPr="005E5C9B">
          <w:t>Tabel</w:t>
        </w:r>
      </w:ins>
    </w:p>
    <w:tbl>
      <w:tblPr>
        <w:tblStyle w:val="TableGrid"/>
        <w:tblW w:w="0" w:type="auto"/>
        <w:tblLook w:val="04A0" w:firstRow="1" w:lastRow="0" w:firstColumn="1" w:lastColumn="0" w:noHBand="0" w:noVBand="1"/>
      </w:tblPr>
      <w:tblGrid>
        <w:gridCol w:w="1981"/>
        <w:gridCol w:w="1982"/>
        <w:gridCol w:w="1982"/>
        <w:gridCol w:w="1982"/>
        <w:tblGridChange w:id="2613">
          <w:tblGrid>
            <w:gridCol w:w="1981"/>
            <w:gridCol w:w="1982"/>
            <w:gridCol w:w="1982"/>
            <w:gridCol w:w="1982"/>
          </w:tblGrid>
        </w:tblGridChange>
      </w:tblGrid>
      <w:tr w:rsidR="00E401F9" w14:paraId="2A72C966" w14:textId="77777777" w:rsidTr="00E401F9">
        <w:trPr>
          <w:ins w:id="2614" w:author=" " w:date="2021-11-12T07:03:00Z"/>
        </w:trPr>
        <w:tc>
          <w:tcPr>
            <w:tcW w:w="1981" w:type="dxa"/>
          </w:tcPr>
          <w:p w14:paraId="479DCEC8" w14:textId="0280FC12" w:rsidR="00E401F9" w:rsidRDefault="00E401F9">
            <w:pPr>
              <w:jc w:val="center"/>
              <w:rPr>
                <w:ins w:id="2615" w:author=" " w:date="2021-11-12T07:03:00Z"/>
              </w:rPr>
              <w:pPrChange w:id="2616" w:author=" " w:date="2021-11-12T07:04:00Z">
                <w:pPr/>
              </w:pPrChange>
            </w:pPr>
            <w:ins w:id="2617" w:author=" " w:date="2021-11-12T07:03:00Z">
              <w:r>
                <w:t>Nama Fungsi</w:t>
              </w:r>
            </w:ins>
          </w:p>
        </w:tc>
        <w:tc>
          <w:tcPr>
            <w:tcW w:w="1982" w:type="dxa"/>
          </w:tcPr>
          <w:p w14:paraId="0C12A0DB" w14:textId="6DFAAD76" w:rsidR="00E401F9" w:rsidRDefault="00E401F9">
            <w:pPr>
              <w:jc w:val="center"/>
              <w:rPr>
                <w:ins w:id="2618" w:author=" " w:date="2021-11-12T07:03:00Z"/>
              </w:rPr>
              <w:pPrChange w:id="2619" w:author=" " w:date="2021-11-12T07:04:00Z">
                <w:pPr/>
              </w:pPrChange>
            </w:pPr>
            <w:ins w:id="2620" w:author=" " w:date="2021-11-12T07:03:00Z">
              <w:r>
                <w:t>Nama Fitur</w:t>
              </w:r>
            </w:ins>
          </w:p>
        </w:tc>
        <w:tc>
          <w:tcPr>
            <w:tcW w:w="1982" w:type="dxa"/>
          </w:tcPr>
          <w:p w14:paraId="41B1AF00" w14:textId="0D11BD59" w:rsidR="00E401F9" w:rsidRDefault="00E401F9">
            <w:pPr>
              <w:jc w:val="center"/>
              <w:rPr>
                <w:ins w:id="2621" w:author=" " w:date="2021-11-12T07:03:00Z"/>
              </w:rPr>
              <w:pPrChange w:id="2622" w:author=" " w:date="2021-11-12T07:04:00Z">
                <w:pPr/>
              </w:pPrChange>
            </w:pPr>
            <w:ins w:id="2623" w:author=" " w:date="2021-11-12T07:03:00Z">
              <w:r>
                <w:t>Kode Uji</w:t>
              </w:r>
            </w:ins>
          </w:p>
        </w:tc>
        <w:tc>
          <w:tcPr>
            <w:tcW w:w="1982" w:type="dxa"/>
          </w:tcPr>
          <w:p w14:paraId="58936ABD" w14:textId="3E678CE8" w:rsidR="00E401F9" w:rsidRDefault="00E401F9">
            <w:pPr>
              <w:jc w:val="center"/>
              <w:rPr>
                <w:ins w:id="2624" w:author=" " w:date="2021-11-12T07:03:00Z"/>
              </w:rPr>
              <w:pPrChange w:id="2625" w:author=" " w:date="2021-11-12T07:04:00Z">
                <w:pPr/>
              </w:pPrChange>
            </w:pPr>
            <w:ins w:id="2626" w:author=" " w:date="2021-11-12T07:03:00Z">
              <w:r>
                <w:t>Kasus U</w:t>
              </w:r>
            </w:ins>
            <w:ins w:id="2627" w:author=" " w:date="2021-11-12T07:04:00Z">
              <w:r>
                <w:t>ji</w:t>
              </w:r>
            </w:ins>
          </w:p>
        </w:tc>
      </w:tr>
      <w:tr w:rsidR="009127AA" w14:paraId="041554EC" w14:textId="77777777" w:rsidTr="009127AA">
        <w:tblPrEx>
          <w:tblW w:w="0" w:type="auto"/>
          <w:tblPrExChange w:id="2628" w:author=" " w:date="2021-11-12T07:09:00Z">
            <w:tblPrEx>
              <w:tblW w:w="0" w:type="auto"/>
            </w:tblPrEx>
          </w:tblPrExChange>
        </w:tblPrEx>
        <w:trPr>
          <w:ins w:id="2629" w:author=" " w:date="2021-11-12T07:03:00Z"/>
        </w:trPr>
        <w:tc>
          <w:tcPr>
            <w:tcW w:w="1981" w:type="dxa"/>
            <w:vMerge w:val="restart"/>
            <w:vAlign w:val="center"/>
            <w:tcPrChange w:id="2630" w:author=" " w:date="2021-11-12T07:09:00Z">
              <w:tcPr>
                <w:tcW w:w="1981" w:type="dxa"/>
                <w:vMerge w:val="restart"/>
              </w:tcPr>
            </w:tcPrChange>
          </w:tcPr>
          <w:p w14:paraId="10A527BF" w14:textId="1ED461F4" w:rsidR="009127AA" w:rsidRDefault="009127AA">
            <w:pPr>
              <w:jc w:val="center"/>
              <w:rPr>
                <w:ins w:id="2631" w:author=" " w:date="2021-11-12T07:03:00Z"/>
              </w:rPr>
              <w:pPrChange w:id="2632" w:author=" " w:date="2021-11-12T07:09:00Z">
                <w:pPr/>
              </w:pPrChange>
            </w:pPr>
            <w:ins w:id="2633" w:author=" " w:date="2021-11-12T07:04:00Z">
              <w:r>
                <w:t>Kelola Siswa</w:t>
              </w:r>
            </w:ins>
          </w:p>
        </w:tc>
        <w:tc>
          <w:tcPr>
            <w:tcW w:w="1982" w:type="dxa"/>
            <w:tcPrChange w:id="2634" w:author=" " w:date="2021-11-12T07:09:00Z">
              <w:tcPr>
                <w:tcW w:w="1982" w:type="dxa"/>
              </w:tcPr>
            </w:tcPrChange>
          </w:tcPr>
          <w:p w14:paraId="2AF28E20" w14:textId="3C005693" w:rsidR="009127AA" w:rsidRDefault="009127AA" w:rsidP="00E401F9">
            <w:pPr>
              <w:rPr>
                <w:ins w:id="2635" w:author=" " w:date="2021-11-12T07:03:00Z"/>
              </w:rPr>
            </w:pPr>
            <w:ins w:id="2636" w:author=" " w:date="2021-11-12T07:07:00Z">
              <w:r>
                <w:t>Hapus Siswa</w:t>
              </w:r>
            </w:ins>
          </w:p>
        </w:tc>
        <w:tc>
          <w:tcPr>
            <w:tcW w:w="1982" w:type="dxa"/>
            <w:tcPrChange w:id="2637" w:author=" " w:date="2021-11-12T07:09:00Z">
              <w:tcPr>
                <w:tcW w:w="1982" w:type="dxa"/>
              </w:tcPr>
            </w:tcPrChange>
          </w:tcPr>
          <w:p w14:paraId="36431CE5" w14:textId="77777777" w:rsidR="009127AA" w:rsidRDefault="009127AA" w:rsidP="00E401F9">
            <w:pPr>
              <w:rPr>
                <w:ins w:id="2638" w:author=" " w:date="2021-11-12T07:03:00Z"/>
              </w:rPr>
            </w:pPr>
          </w:p>
        </w:tc>
        <w:tc>
          <w:tcPr>
            <w:tcW w:w="1982" w:type="dxa"/>
            <w:tcPrChange w:id="2639" w:author=" " w:date="2021-11-12T07:09:00Z">
              <w:tcPr>
                <w:tcW w:w="1982" w:type="dxa"/>
              </w:tcPr>
            </w:tcPrChange>
          </w:tcPr>
          <w:p w14:paraId="47B84AAB" w14:textId="77777777" w:rsidR="009127AA" w:rsidRDefault="009127AA" w:rsidP="00E401F9">
            <w:pPr>
              <w:rPr>
                <w:ins w:id="2640" w:author=" " w:date="2021-11-12T07:03:00Z"/>
              </w:rPr>
            </w:pPr>
          </w:p>
        </w:tc>
      </w:tr>
      <w:tr w:rsidR="009127AA" w14:paraId="24B831D1" w14:textId="77777777" w:rsidTr="00E401F9">
        <w:trPr>
          <w:ins w:id="2641" w:author=" " w:date="2021-11-12T07:07:00Z"/>
        </w:trPr>
        <w:tc>
          <w:tcPr>
            <w:tcW w:w="1981" w:type="dxa"/>
            <w:vMerge/>
          </w:tcPr>
          <w:p w14:paraId="7DD128B5" w14:textId="77777777" w:rsidR="009127AA" w:rsidRDefault="009127AA" w:rsidP="009127AA">
            <w:pPr>
              <w:rPr>
                <w:ins w:id="2642" w:author=" " w:date="2021-11-12T07:07:00Z"/>
              </w:rPr>
            </w:pPr>
          </w:p>
        </w:tc>
        <w:tc>
          <w:tcPr>
            <w:tcW w:w="1982" w:type="dxa"/>
          </w:tcPr>
          <w:p w14:paraId="5C13B272" w14:textId="74062A7A" w:rsidR="009127AA" w:rsidRDefault="009127AA" w:rsidP="009127AA">
            <w:pPr>
              <w:rPr>
                <w:ins w:id="2643" w:author=" " w:date="2021-11-12T07:07:00Z"/>
              </w:rPr>
            </w:pPr>
            <w:ins w:id="2644" w:author=" " w:date="2021-11-12T07:07:00Z">
              <w:r>
                <w:t>Edit Siswa</w:t>
              </w:r>
            </w:ins>
          </w:p>
        </w:tc>
        <w:tc>
          <w:tcPr>
            <w:tcW w:w="1982" w:type="dxa"/>
          </w:tcPr>
          <w:p w14:paraId="7AB1A1A4" w14:textId="77777777" w:rsidR="009127AA" w:rsidRDefault="009127AA" w:rsidP="009127AA">
            <w:pPr>
              <w:rPr>
                <w:ins w:id="2645" w:author=" " w:date="2021-11-12T07:07:00Z"/>
              </w:rPr>
            </w:pPr>
          </w:p>
        </w:tc>
        <w:tc>
          <w:tcPr>
            <w:tcW w:w="1982" w:type="dxa"/>
          </w:tcPr>
          <w:p w14:paraId="0B9315CE" w14:textId="77777777" w:rsidR="009127AA" w:rsidRDefault="009127AA" w:rsidP="009127AA">
            <w:pPr>
              <w:rPr>
                <w:ins w:id="2646" w:author=" " w:date="2021-11-12T07:07:00Z"/>
              </w:rPr>
            </w:pPr>
          </w:p>
        </w:tc>
      </w:tr>
      <w:tr w:rsidR="009127AA" w14:paraId="7A70021F" w14:textId="77777777" w:rsidTr="00E401F9">
        <w:trPr>
          <w:ins w:id="2647" w:author=" " w:date="2021-11-12T07:07:00Z"/>
        </w:trPr>
        <w:tc>
          <w:tcPr>
            <w:tcW w:w="1981" w:type="dxa"/>
            <w:vMerge/>
          </w:tcPr>
          <w:p w14:paraId="2E1D0DD6" w14:textId="77777777" w:rsidR="009127AA" w:rsidRDefault="009127AA" w:rsidP="009127AA">
            <w:pPr>
              <w:rPr>
                <w:ins w:id="2648" w:author=" " w:date="2021-11-12T07:07:00Z"/>
              </w:rPr>
            </w:pPr>
          </w:p>
        </w:tc>
        <w:tc>
          <w:tcPr>
            <w:tcW w:w="1982" w:type="dxa"/>
          </w:tcPr>
          <w:p w14:paraId="2BA889D5" w14:textId="79854639" w:rsidR="009127AA" w:rsidRDefault="009127AA" w:rsidP="009127AA">
            <w:pPr>
              <w:rPr>
                <w:ins w:id="2649" w:author=" " w:date="2021-11-12T07:07:00Z"/>
              </w:rPr>
            </w:pPr>
            <w:ins w:id="2650" w:author=" " w:date="2021-11-12T07:08:00Z">
              <w:r>
                <w:t>Tambah</w:t>
              </w:r>
            </w:ins>
            <w:ins w:id="2651" w:author=" " w:date="2021-11-12T07:07:00Z">
              <w:r>
                <w:t xml:space="preserve"> Siswa</w:t>
              </w:r>
            </w:ins>
          </w:p>
        </w:tc>
        <w:tc>
          <w:tcPr>
            <w:tcW w:w="1982" w:type="dxa"/>
          </w:tcPr>
          <w:p w14:paraId="7BBC87F7" w14:textId="77777777" w:rsidR="009127AA" w:rsidRDefault="009127AA" w:rsidP="009127AA">
            <w:pPr>
              <w:rPr>
                <w:ins w:id="2652" w:author=" " w:date="2021-11-12T07:07:00Z"/>
              </w:rPr>
            </w:pPr>
          </w:p>
        </w:tc>
        <w:tc>
          <w:tcPr>
            <w:tcW w:w="1982" w:type="dxa"/>
          </w:tcPr>
          <w:p w14:paraId="0AB91BE6" w14:textId="77777777" w:rsidR="009127AA" w:rsidRDefault="009127AA" w:rsidP="009127AA">
            <w:pPr>
              <w:rPr>
                <w:ins w:id="2653" w:author=" " w:date="2021-11-12T07:07:00Z"/>
              </w:rPr>
            </w:pPr>
          </w:p>
        </w:tc>
      </w:tr>
      <w:tr w:rsidR="009127AA" w14:paraId="4BA7C8C9" w14:textId="77777777" w:rsidTr="00E401F9">
        <w:trPr>
          <w:ins w:id="2654" w:author=" " w:date="2021-11-12T07:07:00Z"/>
        </w:trPr>
        <w:tc>
          <w:tcPr>
            <w:tcW w:w="1981" w:type="dxa"/>
            <w:vMerge/>
          </w:tcPr>
          <w:p w14:paraId="77E60922" w14:textId="77777777" w:rsidR="009127AA" w:rsidRDefault="009127AA" w:rsidP="009127AA">
            <w:pPr>
              <w:rPr>
                <w:ins w:id="2655" w:author=" " w:date="2021-11-12T07:07:00Z"/>
              </w:rPr>
            </w:pPr>
          </w:p>
        </w:tc>
        <w:tc>
          <w:tcPr>
            <w:tcW w:w="1982" w:type="dxa"/>
          </w:tcPr>
          <w:p w14:paraId="4EF945BA" w14:textId="5718A571" w:rsidR="009127AA" w:rsidRDefault="009127AA" w:rsidP="009127AA">
            <w:pPr>
              <w:rPr>
                <w:ins w:id="2656" w:author=" " w:date="2021-11-12T07:07:00Z"/>
              </w:rPr>
            </w:pPr>
            <w:ins w:id="2657" w:author=" " w:date="2021-11-12T07:08:00Z">
              <w:r>
                <w:t>Lihat</w:t>
              </w:r>
            </w:ins>
            <w:ins w:id="2658" w:author=" " w:date="2021-11-12T07:07:00Z">
              <w:r>
                <w:t xml:space="preserve"> Data Siswa</w:t>
              </w:r>
            </w:ins>
          </w:p>
        </w:tc>
        <w:tc>
          <w:tcPr>
            <w:tcW w:w="1982" w:type="dxa"/>
          </w:tcPr>
          <w:p w14:paraId="4BF4CB75" w14:textId="77777777" w:rsidR="009127AA" w:rsidRDefault="009127AA" w:rsidP="009127AA">
            <w:pPr>
              <w:rPr>
                <w:ins w:id="2659" w:author=" " w:date="2021-11-12T07:07:00Z"/>
              </w:rPr>
            </w:pPr>
          </w:p>
        </w:tc>
        <w:tc>
          <w:tcPr>
            <w:tcW w:w="1982" w:type="dxa"/>
          </w:tcPr>
          <w:p w14:paraId="092E2E02" w14:textId="77777777" w:rsidR="009127AA" w:rsidRDefault="009127AA" w:rsidP="009127AA">
            <w:pPr>
              <w:rPr>
                <w:ins w:id="2660" w:author=" " w:date="2021-11-12T07:07:00Z"/>
              </w:rPr>
            </w:pPr>
          </w:p>
        </w:tc>
      </w:tr>
      <w:tr w:rsidR="009127AA" w14:paraId="36522E8B" w14:textId="77777777" w:rsidTr="009127AA">
        <w:tblPrEx>
          <w:tblW w:w="0" w:type="auto"/>
          <w:tblPrExChange w:id="2661" w:author=" " w:date="2021-11-12T07:09:00Z">
            <w:tblPrEx>
              <w:tblW w:w="0" w:type="auto"/>
            </w:tblPrEx>
          </w:tblPrExChange>
        </w:tblPrEx>
        <w:trPr>
          <w:ins w:id="2662" w:author=" " w:date="2021-11-12T07:03:00Z"/>
        </w:trPr>
        <w:tc>
          <w:tcPr>
            <w:tcW w:w="1981" w:type="dxa"/>
            <w:vMerge w:val="restart"/>
            <w:vAlign w:val="center"/>
            <w:tcPrChange w:id="2663" w:author=" " w:date="2021-11-12T07:09:00Z">
              <w:tcPr>
                <w:tcW w:w="1981" w:type="dxa"/>
                <w:vMerge w:val="restart"/>
              </w:tcPr>
            </w:tcPrChange>
          </w:tcPr>
          <w:p w14:paraId="41678A32" w14:textId="54BE93B3" w:rsidR="009127AA" w:rsidRDefault="009127AA">
            <w:pPr>
              <w:jc w:val="center"/>
              <w:rPr>
                <w:ins w:id="2664" w:author=" " w:date="2021-11-12T07:03:00Z"/>
              </w:rPr>
              <w:pPrChange w:id="2665" w:author=" " w:date="2021-11-12T07:09:00Z">
                <w:pPr/>
              </w:pPrChange>
            </w:pPr>
            <w:ins w:id="2666" w:author=" " w:date="2021-11-12T07:04:00Z">
              <w:r>
                <w:t>Kelola Absen</w:t>
              </w:r>
            </w:ins>
          </w:p>
        </w:tc>
        <w:tc>
          <w:tcPr>
            <w:tcW w:w="1982" w:type="dxa"/>
            <w:tcPrChange w:id="2667" w:author=" " w:date="2021-11-12T07:09:00Z">
              <w:tcPr>
                <w:tcW w:w="1982" w:type="dxa"/>
              </w:tcPr>
            </w:tcPrChange>
          </w:tcPr>
          <w:p w14:paraId="3C2D7D4D" w14:textId="55D2D56B" w:rsidR="009127AA" w:rsidRDefault="009127AA" w:rsidP="009127AA">
            <w:pPr>
              <w:rPr>
                <w:ins w:id="2668" w:author=" " w:date="2021-11-12T07:03:00Z"/>
              </w:rPr>
            </w:pPr>
            <w:ins w:id="2669" w:author=" " w:date="2021-11-12T07:09:00Z">
              <w:r>
                <w:t xml:space="preserve">Hapus </w:t>
              </w:r>
            </w:ins>
            <w:ins w:id="2670" w:author=" " w:date="2021-11-12T07:10:00Z">
              <w:r>
                <w:t>Absen</w:t>
              </w:r>
            </w:ins>
          </w:p>
        </w:tc>
        <w:tc>
          <w:tcPr>
            <w:tcW w:w="1982" w:type="dxa"/>
            <w:tcPrChange w:id="2671" w:author=" " w:date="2021-11-12T07:09:00Z">
              <w:tcPr>
                <w:tcW w:w="1982" w:type="dxa"/>
              </w:tcPr>
            </w:tcPrChange>
          </w:tcPr>
          <w:p w14:paraId="382CC458" w14:textId="77777777" w:rsidR="009127AA" w:rsidRDefault="009127AA" w:rsidP="009127AA">
            <w:pPr>
              <w:rPr>
                <w:ins w:id="2672" w:author=" " w:date="2021-11-12T07:03:00Z"/>
              </w:rPr>
            </w:pPr>
          </w:p>
        </w:tc>
        <w:tc>
          <w:tcPr>
            <w:tcW w:w="1982" w:type="dxa"/>
            <w:tcPrChange w:id="2673" w:author=" " w:date="2021-11-12T07:09:00Z">
              <w:tcPr>
                <w:tcW w:w="1982" w:type="dxa"/>
              </w:tcPr>
            </w:tcPrChange>
          </w:tcPr>
          <w:p w14:paraId="287547DA" w14:textId="77777777" w:rsidR="009127AA" w:rsidRDefault="009127AA" w:rsidP="009127AA">
            <w:pPr>
              <w:rPr>
                <w:ins w:id="2674" w:author=" " w:date="2021-11-12T07:03:00Z"/>
              </w:rPr>
            </w:pPr>
          </w:p>
        </w:tc>
      </w:tr>
      <w:tr w:rsidR="009127AA" w14:paraId="79C2EE1C" w14:textId="77777777" w:rsidTr="00E401F9">
        <w:trPr>
          <w:ins w:id="2675" w:author=" " w:date="2021-11-12T07:08:00Z"/>
        </w:trPr>
        <w:tc>
          <w:tcPr>
            <w:tcW w:w="1981" w:type="dxa"/>
            <w:vMerge/>
          </w:tcPr>
          <w:p w14:paraId="07E42B25" w14:textId="77777777" w:rsidR="009127AA" w:rsidRDefault="009127AA" w:rsidP="009127AA">
            <w:pPr>
              <w:rPr>
                <w:ins w:id="2676" w:author=" " w:date="2021-11-12T07:08:00Z"/>
              </w:rPr>
            </w:pPr>
          </w:p>
        </w:tc>
        <w:tc>
          <w:tcPr>
            <w:tcW w:w="1982" w:type="dxa"/>
          </w:tcPr>
          <w:p w14:paraId="5757F179" w14:textId="31A37E4F" w:rsidR="009127AA" w:rsidRDefault="009127AA" w:rsidP="009127AA">
            <w:pPr>
              <w:rPr>
                <w:ins w:id="2677" w:author=" " w:date="2021-11-12T07:08:00Z"/>
              </w:rPr>
            </w:pPr>
            <w:ins w:id="2678" w:author=" " w:date="2021-11-12T07:09:00Z">
              <w:r>
                <w:t xml:space="preserve">Edit </w:t>
              </w:r>
            </w:ins>
            <w:ins w:id="2679" w:author=" " w:date="2021-11-12T07:10:00Z">
              <w:r w:rsidR="00EB521B">
                <w:t>Absen</w:t>
              </w:r>
            </w:ins>
          </w:p>
        </w:tc>
        <w:tc>
          <w:tcPr>
            <w:tcW w:w="1982" w:type="dxa"/>
          </w:tcPr>
          <w:p w14:paraId="63D79049" w14:textId="77777777" w:rsidR="009127AA" w:rsidRDefault="009127AA" w:rsidP="009127AA">
            <w:pPr>
              <w:rPr>
                <w:ins w:id="2680" w:author=" " w:date="2021-11-12T07:08:00Z"/>
              </w:rPr>
            </w:pPr>
          </w:p>
        </w:tc>
        <w:tc>
          <w:tcPr>
            <w:tcW w:w="1982" w:type="dxa"/>
          </w:tcPr>
          <w:p w14:paraId="5FC73ED9" w14:textId="77777777" w:rsidR="009127AA" w:rsidRDefault="009127AA" w:rsidP="009127AA">
            <w:pPr>
              <w:rPr>
                <w:ins w:id="2681" w:author=" " w:date="2021-11-12T07:08:00Z"/>
              </w:rPr>
            </w:pPr>
          </w:p>
        </w:tc>
      </w:tr>
      <w:tr w:rsidR="009127AA" w14:paraId="70857471" w14:textId="77777777" w:rsidTr="00E401F9">
        <w:trPr>
          <w:ins w:id="2682" w:author=" " w:date="2021-11-12T07:08:00Z"/>
        </w:trPr>
        <w:tc>
          <w:tcPr>
            <w:tcW w:w="1981" w:type="dxa"/>
            <w:vMerge/>
          </w:tcPr>
          <w:p w14:paraId="1CC00CF2" w14:textId="77777777" w:rsidR="009127AA" w:rsidRDefault="009127AA" w:rsidP="009127AA">
            <w:pPr>
              <w:rPr>
                <w:ins w:id="2683" w:author=" " w:date="2021-11-12T07:08:00Z"/>
              </w:rPr>
            </w:pPr>
          </w:p>
        </w:tc>
        <w:tc>
          <w:tcPr>
            <w:tcW w:w="1982" w:type="dxa"/>
          </w:tcPr>
          <w:p w14:paraId="0EBD5065" w14:textId="683171E4" w:rsidR="009127AA" w:rsidRDefault="009127AA" w:rsidP="009127AA">
            <w:pPr>
              <w:rPr>
                <w:ins w:id="2684" w:author=" " w:date="2021-11-12T07:08:00Z"/>
              </w:rPr>
            </w:pPr>
            <w:ins w:id="2685" w:author=" " w:date="2021-11-12T07:09:00Z">
              <w:r>
                <w:t xml:space="preserve">Tambah </w:t>
              </w:r>
            </w:ins>
            <w:ins w:id="2686" w:author=" " w:date="2021-11-12T07:10:00Z">
              <w:r w:rsidR="00EB521B">
                <w:t>Absen</w:t>
              </w:r>
            </w:ins>
          </w:p>
        </w:tc>
        <w:tc>
          <w:tcPr>
            <w:tcW w:w="1982" w:type="dxa"/>
          </w:tcPr>
          <w:p w14:paraId="0FC1FA2D" w14:textId="77777777" w:rsidR="009127AA" w:rsidRDefault="009127AA" w:rsidP="009127AA">
            <w:pPr>
              <w:rPr>
                <w:ins w:id="2687" w:author=" " w:date="2021-11-12T07:08:00Z"/>
              </w:rPr>
            </w:pPr>
          </w:p>
        </w:tc>
        <w:tc>
          <w:tcPr>
            <w:tcW w:w="1982" w:type="dxa"/>
          </w:tcPr>
          <w:p w14:paraId="1FA74EC4" w14:textId="77777777" w:rsidR="009127AA" w:rsidRDefault="009127AA" w:rsidP="009127AA">
            <w:pPr>
              <w:rPr>
                <w:ins w:id="2688" w:author=" " w:date="2021-11-12T07:08:00Z"/>
              </w:rPr>
            </w:pPr>
          </w:p>
        </w:tc>
      </w:tr>
      <w:tr w:rsidR="009127AA" w14:paraId="0EE72A75" w14:textId="77777777" w:rsidTr="00E401F9">
        <w:trPr>
          <w:ins w:id="2689" w:author=" " w:date="2021-11-12T07:08:00Z"/>
        </w:trPr>
        <w:tc>
          <w:tcPr>
            <w:tcW w:w="1981" w:type="dxa"/>
            <w:vMerge/>
          </w:tcPr>
          <w:p w14:paraId="71F4E673" w14:textId="77777777" w:rsidR="009127AA" w:rsidRDefault="009127AA" w:rsidP="009127AA">
            <w:pPr>
              <w:rPr>
                <w:ins w:id="2690" w:author=" " w:date="2021-11-12T07:08:00Z"/>
              </w:rPr>
            </w:pPr>
          </w:p>
        </w:tc>
        <w:tc>
          <w:tcPr>
            <w:tcW w:w="1982" w:type="dxa"/>
          </w:tcPr>
          <w:p w14:paraId="5B39B081" w14:textId="4BEB25D3" w:rsidR="009127AA" w:rsidRDefault="009127AA" w:rsidP="009127AA">
            <w:pPr>
              <w:rPr>
                <w:ins w:id="2691" w:author=" " w:date="2021-11-12T07:08:00Z"/>
              </w:rPr>
            </w:pPr>
            <w:ins w:id="2692" w:author=" " w:date="2021-11-12T07:09:00Z">
              <w:r>
                <w:t xml:space="preserve">Lihat </w:t>
              </w:r>
            </w:ins>
            <w:ins w:id="2693" w:author=" " w:date="2021-11-12T07:10:00Z">
              <w:r w:rsidR="00EB521B">
                <w:t>Absen</w:t>
              </w:r>
            </w:ins>
          </w:p>
        </w:tc>
        <w:tc>
          <w:tcPr>
            <w:tcW w:w="1982" w:type="dxa"/>
          </w:tcPr>
          <w:p w14:paraId="4F351FE7" w14:textId="77777777" w:rsidR="009127AA" w:rsidRDefault="009127AA" w:rsidP="009127AA">
            <w:pPr>
              <w:rPr>
                <w:ins w:id="2694" w:author=" " w:date="2021-11-12T07:08:00Z"/>
              </w:rPr>
            </w:pPr>
          </w:p>
        </w:tc>
        <w:tc>
          <w:tcPr>
            <w:tcW w:w="1982" w:type="dxa"/>
          </w:tcPr>
          <w:p w14:paraId="4415AEFE" w14:textId="77777777" w:rsidR="009127AA" w:rsidRDefault="009127AA" w:rsidP="009127AA">
            <w:pPr>
              <w:rPr>
                <w:ins w:id="2695" w:author=" " w:date="2021-11-12T07:08:00Z"/>
              </w:rPr>
            </w:pPr>
          </w:p>
        </w:tc>
      </w:tr>
      <w:tr w:rsidR="00EB521B" w14:paraId="5EE5D628" w14:textId="77777777" w:rsidTr="00EB521B">
        <w:tblPrEx>
          <w:tblW w:w="0" w:type="auto"/>
          <w:tblPrExChange w:id="2696" w:author=" " w:date="2021-11-12T07:10:00Z">
            <w:tblPrEx>
              <w:tblW w:w="0" w:type="auto"/>
            </w:tblPrEx>
          </w:tblPrExChange>
        </w:tblPrEx>
        <w:trPr>
          <w:ins w:id="2697" w:author=" " w:date="2021-11-12T07:03:00Z"/>
        </w:trPr>
        <w:tc>
          <w:tcPr>
            <w:tcW w:w="1981" w:type="dxa"/>
            <w:vMerge w:val="restart"/>
            <w:vAlign w:val="center"/>
            <w:tcPrChange w:id="2698" w:author=" " w:date="2021-11-12T07:10:00Z">
              <w:tcPr>
                <w:tcW w:w="1981" w:type="dxa"/>
                <w:vMerge w:val="restart"/>
              </w:tcPr>
            </w:tcPrChange>
          </w:tcPr>
          <w:p w14:paraId="09D054C1" w14:textId="2E350D80" w:rsidR="00EB521B" w:rsidRDefault="00EB521B">
            <w:pPr>
              <w:jc w:val="center"/>
              <w:rPr>
                <w:ins w:id="2699" w:author=" " w:date="2021-11-12T07:03:00Z"/>
              </w:rPr>
              <w:pPrChange w:id="2700" w:author=" " w:date="2021-11-12T07:10:00Z">
                <w:pPr/>
              </w:pPrChange>
            </w:pPr>
            <w:ins w:id="2701" w:author=" " w:date="2021-11-12T07:04:00Z">
              <w:r>
                <w:t>Kelola Guru</w:t>
              </w:r>
            </w:ins>
          </w:p>
        </w:tc>
        <w:tc>
          <w:tcPr>
            <w:tcW w:w="1982" w:type="dxa"/>
            <w:tcPrChange w:id="2702" w:author=" " w:date="2021-11-12T07:10:00Z">
              <w:tcPr>
                <w:tcW w:w="1982" w:type="dxa"/>
              </w:tcPr>
            </w:tcPrChange>
          </w:tcPr>
          <w:p w14:paraId="185023D1" w14:textId="1E64BB6F" w:rsidR="00EB521B" w:rsidRDefault="00CA3FEE" w:rsidP="009127AA">
            <w:pPr>
              <w:rPr>
                <w:ins w:id="2703" w:author=" " w:date="2021-11-12T07:03:00Z"/>
              </w:rPr>
            </w:pPr>
            <w:ins w:id="2704" w:author=" " w:date="2021-11-12T07:25:00Z">
              <w:r>
                <w:t>Hapus Guru</w:t>
              </w:r>
            </w:ins>
          </w:p>
        </w:tc>
        <w:tc>
          <w:tcPr>
            <w:tcW w:w="1982" w:type="dxa"/>
            <w:tcPrChange w:id="2705" w:author=" " w:date="2021-11-12T07:10:00Z">
              <w:tcPr>
                <w:tcW w:w="1982" w:type="dxa"/>
              </w:tcPr>
            </w:tcPrChange>
          </w:tcPr>
          <w:p w14:paraId="557AC923" w14:textId="77777777" w:rsidR="00EB521B" w:rsidRDefault="00EB521B" w:rsidP="009127AA">
            <w:pPr>
              <w:rPr>
                <w:ins w:id="2706" w:author=" " w:date="2021-11-12T07:03:00Z"/>
              </w:rPr>
            </w:pPr>
          </w:p>
        </w:tc>
        <w:tc>
          <w:tcPr>
            <w:tcW w:w="1982" w:type="dxa"/>
            <w:tcPrChange w:id="2707" w:author=" " w:date="2021-11-12T07:10:00Z">
              <w:tcPr>
                <w:tcW w:w="1982" w:type="dxa"/>
              </w:tcPr>
            </w:tcPrChange>
          </w:tcPr>
          <w:p w14:paraId="6283371A" w14:textId="77777777" w:rsidR="00EB521B" w:rsidRDefault="00EB521B" w:rsidP="009127AA">
            <w:pPr>
              <w:rPr>
                <w:ins w:id="2708" w:author=" " w:date="2021-11-12T07:03:00Z"/>
              </w:rPr>
            </w:pPr>
          </w:p>
        </w:tc>
      </w:tr>
      <w:tr w:rsidR="00EB521B" w14:paraId="69D4FF90" w14:textId="77777777" w:rsidTr="00E401F9">
        <w:trPr>
          <w:ins w:id="2709" w:author=" " w:date="2021-11-12T07:10:00Z"/>
        </w:trPr>
        <w:tc>
          <w:tcPr>
            <w:tcW w:w="1981" w:type="dxa"/>
            <w:vMerge/>
          </w:tcPr>
          <w:p w14:paraId="230FCB55" w14:textId="77777777" w:rsidR="00EB521B" w:rsidRDefault="00EB521B" w:rsidP="009127AA">
            <w:pPr>
              <w:rPr>
                <w:ins w:id="2710" w:author=" " w:date="2021-11-12T07:10:00Z"/>
              </w:rPr>
            </w:pPr>
          </w:p>
        </w:tc>
        <w:tc>
          <w:tcPr>
            <w:tcW w:w="1982" w:type="dxa"/>
          </w:tcPr>
          <w:p w14:paraId="2FF82F0E" w14:textId="39E7FE6E" w:rsidR="00EB521B" w:rsidRDefault="00CA3FEE" w:rsidP="009127AA">
            <w:pPr>
              <w:rPr>
                <w:ins w:id="2711" w:author=" " w:date="2021-11-12T07:10:00Z"/>
              </w:rPr>
            </w:pPr>
            <w:ins w:id="2712" w:author=" " w:date="2021-11-12T07:25:00Z">
              <w:r>
                <w:t>Edit Guru</w:t>
              </w:r>
            </w:ins>
          </w:p>
        </w:tc>
        <w:tc>
          <w:tcPr>
            <w:tcW w:w="1982" w:type="dxa"/>
          </w:tcPr>
          <w:p w14:paraId="5F32083F" w14:textId="77777777" w:rsidR="00EB521B" w:rsidRDefault="00EB521B" w:rsidP="009127AA">
            <w:pPr>
              <w:rPr>
                <w:ins w:id="2713" w:author=" " w:date="2021-11-12T07:10:00Z"/>
              </w:rPr>
            </w:pPr>
          </w:p>
        </w:tc>
        <w:tc>
          <w:tcPr>
            <w:tcW w:w="1982" w:type="dxa"/>
          </w:tcPr>
          <w:p w14:paraId="1D7342C3" w14:textId="77777777" w:rsidR="00EB521B" w:rsidRDefault="00EB521B" w:rsidP="009127AA">
            <w:pPr>
              <w:rPr>
                <w:ins w:id="2714" w:author=" " w:date="2021-11-12T07:10:00Z"/>
              </w:rPr>
            </w:pPr>
          </w:p>
        </w:tc>
      </w:tr>
      <w:tr w:rsidR="00EB521B" w14:paraId="1A897314" w14:textId="77777777" w:rsidTr="00E401F9">
        <w:trPr>
          <w:ins w:id="2715" w:author=" " w:date="2021-11-12T07:10:00Z"/>
        </w:trPr>
        <w:tc>
          <w:tcPr>
            <w:tcW w:w="1981" w:type="dxa"/>
            <w:vMerge/>
          </w:tcPr>
          <w:p w14:paraId="2B206311" w14:textId="77777777" w:rsidR="00EB521B" w:rsidRDefault="00EB521B" w:rsidP="009127AA">
            <w:pPr>
              <w:rPr>
                <w:ins w:id="2716" w:author=" " w:date="2021-11-12T07:10:00Z"/>
              </w:rPr>
            </w:pPr>
          </w:p>
        </w:tc>
        <w:tc>
          <w:tcPr>
            <w:tcW w:w="1982" w:type="dxa"/>
          </w:tcPr>
          <w:p w14:paraId="148541D2" w14:textId="4A0FB19D" w:rsidR="00EB521B" w:rsidRDefault="00CA3FEE" w:rsidP="009127AA">
            <w:pPr>
              <w:rPr>
                <w:ins w:id="2717" w:author=" " w:date="2021-11-12T07:10:00Z"/>
              </w:rPr>
            </w:pPr>
            <w:ins w:id="2718" w:author=" " w:date="2021-11-12T07:24:00Z">
              <w:r>
                <w:t xml:space="preserve">Tambah Guru </w:t>
              </w:r>
            </w:ins>
          </w:p>
        </w:tc>
        <w:tc>
          <w:tcPr>
            <w:tcW w:w="1982" w:type="dxa"/>
          </w:tcPr>
          <w:p w14:paraId="573AC312" w14:textId="77777777" w:rsidR="00EB521B" w:rsidRDefault="00EB521B" w:rsidP="009127AA">
            <w:pPr>
              <w:rPr>
                <w:ins w:id="2719" w:author=" " w:date="2021-11-12T07:10:00Z"/>
              </w:rPr>
            </w:pPr>
          </w:p>
        </w:tc>
        <w:tc>
          <w:tcPr>
            <w:tcW w:w="1982" w:type="dxa"/>
          </w:tcPr>
          <w:p w14:paraId="045A62B5" w14:textId="77777777" w:rsidR="00EB521B" w:rsidRDefault="00EB521B" w:rsidP="009127AA">
            <w:pPr>
              <w:rPr>
                <w:ins w:id="2720" w:author=" " w:date="2021-11-12T07:10:00Z"/>
              </w:rPr>
            </w:pPr>
          </w:p>
        </w:tc>
      </w:tr>
      <w:tr w:rsidR="00EB521B" w14:paraId="7C85AC0A" w14:textId="77777777" w:rsidTr="00E401F9">
        <w:trPr>
          <w:ins w:id="2721" w:author=" " w:date="2021-11-12T07:10:00Z"/>
        </w:trPr>
        <w:tc>
          <w:tcPr>
            <w:tcW w:w="1981" w:type="dxa"/>
            <w:vMerge/>
          </w:tcPr>
          <w:p w14:paraId="4DFABB9C" w14:textId="77777777" w:rsidR="00EB521B" w:rsidRDefault="00EB521B" w:rsidP="009127AA">
            <w:pPr>
              <w:rPr>
                <w:ins w:id="2722" w:author=" " w:date="2021-11-12T07:10:00Z"/>
              </w:rPr>
            </w:pPr>
          </w:p>
        </w:tc>
        <w:tc>
          <w:tcPr>
            <w:tcW w:w="1982" w:type="dxa"/>
          </w:tcPr>
          <w:p w14:paraId="26FC20F9" w14:textId="1D8A2D5D" w:rsidR="00EB521B" w:rsidRDefault="00CA3FEE" w:rsidP="009127AA">
            <w:pPr>
              <w:rPr>
                <w:ins w:id="2723" w:author=" " w:date="2021-11-12T07:10:00Z"/>
              </w:rPr>
            </w:pPr>
            <w:ins w:id="2724" w:author=" " w:date="2021-11-12T07:25:00Z">
              <w:r>
                <w:t>Lihat Guru</w:t>
              </w:r>
            </w:ins>
          </w:p>
        </w:tc>
        <w:tc>
          <w:tcPr>
            <w:tcW w:w="1982" w:type="dxa"/>
          </w:tcPr>
          <w:p w14:paraId="3189A702" w14:textId="77777777" w:rsidR="00EB521B" w:rsidRDefault="00EB521B" w:rsidP="009127AA">
            <w:pPr>
              <w:rPr>
                <w:ins w:id="2725" w:author=" " w:date="2021-11-12T07:10:00Z"/>
              </w:rPr>
            </w:pPr>
          </w:p>
        </w:tc>
        <w:tc>
          <w:tcPr>
            <w:tcW w:w="1982" w:type="dxa"/>
          </w:tcPr>
          <w:p w14:paraId="08D8B433" w14:textId="77777777" w:rsidR="00EB521B" w:rsidRDefault="00EB521B" w:rsidP="009127AA">
            <w:pPr>
              <w:rPr>
                <w:ins w:id="2726" w:author=" " w:date="2021-11-12T07:10:00Z"/>
              </w:rPr>
            </w:pPr>
          </w:p>
        </w:tc>
      </w:tr>
      <w:tr w:rsidR="00EB521B" w14:paraId="480E3FDB" w14:textId="77777777" w:rsidTr="00EB521B">
        <w:tblPrEx>
          <w:tblW w:w="0" w:type="auto"/>
          <w:tblPrExChange w:id="2727" w:author=" " w:date="2021-11-12T07:11:00Z">
            <w:tblPrEx>
              <w:tblW w:w="0" w:type="auto"/>
            </w:tblPrEx>
          </w:tblPrExChange>
        </w:tblPrEx>
        <w:trPr>
          <w:ins w:id="2728" w:author=" " w:date="2021-11-12T07:03:00Z"/>
        </w:trPr>
        <w:tc>
          <w:tcPr>
            <w:tcW w:w="1981" w:type="dxa"/>
            <w:vMerge w:val="restart"/>
            <w:vAlign w:val="center"/>
            <w:tcPrChange w:id="2729" w:author=" " w:date="2021-11-12T07:11:00Z">
              <w:tcPr>
                <w:tcW w:w="1981" w:type="dxa"/>
                <w:vMerge w:val="restart"/>
              </w:tcPr>
            </w:tcPrChange>
          </w:tcPr>
          <w:p w14:paraId="3255A415" w14:textId="4453A850" w:rsidR="00EB521B" w:rsidRDefault="00EB521B">
            <w:pPr>
              <w:jc w:val="center"/>
              <w:rPr>
                <w:ins w:id="2730" w:author=" " w:date="2021-11-12T07:03:00Z"/>
              </w:rPr>
              <w:pPrChange w:id="2731" w:author=" " w:date="2021-11-12T07:11:00Z">
                <w:pPr/>
              </w:pPrChange>
            </w:pPr>
            <w:ins w:id="2732" w:author=" " w:date="2021-11-12T07:04:00Z">
              <w:r>
                <w:t>Kelola Walikelas</w:t>
              </w:r>
            </w:ins>
          </w:p>
        </w:tc>
        <w:tc>
          <w:tcPr>
            <w:tcW w:w="1982" w:type="dxa"/>
            <w:tcPrChange w:id="2733" w:author=" " w:date="2021-11-12T07:11:00Z">
              <w:tcPr>
                <w:tcW w:w="1982" w:type="dxa"/>
              </w:tcPr>
            </w:tcPrChange>
          </w:tcPr>
          <w:p w14:paraId="1A849485" w14:textId="6BE1F551" w:rsidR="00EB521B" w:rsidRDefault="00CA3FEE" w:rsidP="009127AA">
            <w:pPr>
              <w:rPr>
                <w:ins w:id="2734" w:author=" " w:date="2021-11-12T07:03:00Z"/>
              </w:rPr>
            </w:pPr>
            <w:ins w:id="2735" w:author=" " w:date="2021-11-12T07:25:00Z">
              <w:r>
                <w:t xml:space="preserve">Hapus </w:t>
              </w:r>
            </w:ins>
            <w:ins w:id="2736" w:author=" " w:date="2021-11-12T07:26:00Z">
              <w:r>
                <w:t>Walikelas</w:t>
              </w:r>
            </w:ins>
          </w:p>
        </w:tc>
        <w:tc>
          <w:tcPr>
            <w:tcW w:w="1982" w:type="dxa"/>
            <w:tcPrChange w:id="2737" w:author=" " w:date="2021-11-12T07:11:00Z">
              <w:tcPr>
                <w:tcW w:w="1982" w:type="dxa"/>
              </w:tcPr>
            </w:tcPrChange>
          </w:tcPr>
          <w:p w14:paraId="6B427274" w14:textId="77777777" w:rsidR="00EB521B" w:rsidRDefault="00EB521B" w:rsidP="009127AA">
            <w:pPr>
              <w:rPr>
                <w:ins w:id="2738" w:author=" " w:date="2021-11-12T07:03:00Z"/>
              </w:rPr>
            </w:pPr>
          </w:p>
        </w:tc>
        <w:tc>
          <w:tcPr>
            <w:tcW w:w="1982" w:type="dxa"/>
            <w:tcPrChange w:id="2739" w:author=" " w:date="2021-11-12T07:11:00Z">
              <w:tcPr>
                <w:tcW w:w="1982" w:type="dxa"/>
              </w:tcPr>
            </w:tcPrChange>
          </w:tcPr>
          <w:p w14:paraId="6F2DB88F" w14:textId="77777777" w:rsidR="00EB521B" w:rsidRDefault="00EB521B" w:rsidP="009127AA">
            <w:pPr>
              <w:rPr>
                <w:ins w:id="2740" w:author=" " w:date="2021-11-12T07:03:00Z"/>
              </w:rPr>
            </w:pPr>
          </w:p>
        </w:tc>
      </w:tr>
      <w:tr w:rsidR="00E0612A" w14:paraId="5439AE73" w14:textId="77777777" w:rsidTr="00E401F9">
        <w:trPr>
          <w:ins w:id="2741" w:author=" " w:date="2021-11-12T07:10:00Z"/>
        </w:trPr>
        <w:tc>
          <w:tcPr>
            <w:tcW w:w="1981" w:type="dxa"/>
            <w:vMerge/>
          </w:tcPr>
          <w:p w14:paraId="66CE61E9" w14:textId="77777777" w:rsidR="00E0612A" w:rsidRDefault="00E0612A" w:rsidP="00E0612A">
            <w:pPr>
              <w:rPr>
                <w:ins w:id="2742" w:author=" " w:date="2021-11-12T07:10:00Z"/>
              </w:rPr>
            </w:pPr>
          </w:p>
        </w:tc>
        <w:tc>
          <w:tcPr>
            <w:tcW w:w="1982" w:type="dxa"/>
          </w:tcPr>
          <w:p w14:paraId="168F1D5C" w14:textId="7FF45888" w:rsidR="00E0612A" w:rsidRDefault="00E0612A" w:rsidP="00E0612A">
            <w:pPr>
              <w:rPr>
                <w:ins w:id="2743" w:author=" " w:date="2021-11-12T07:10:00Z"/>
              </w:rPr>
            </w:pPr>
            <w:ins w:id="2744" w:author=" " w:date="2021-11-12T07:27:00Z">
              <w:r>
                <w:t>Edit Walikelas</w:t>
              </w:r>
            </w:ins>
          </w:p>
        </w:tc>
        <w:tc>
          <w:tcPr>
            <w:tcW w:w="1982" w:type="dxa"/>
          </w:tcPr>
          <w:p w14:paraId="0B66139D" w14:textId="77777777" w:rsidR="00E0612A" w:rsidRDefault="00E0612A" w:rsidP="00E0612A">
            <w:pPr>
              <w:rPr>
                <w:ins w:id="2745" w:author=" " w:date="2021-11-12T07:10:00Z"/>
              </w:rPr>
            </w:pPr>
          </w:p>
        </w:tc>
        <w:tc>
          <w:tcPr>
            <w:tcW w:w="1982" w:type="dxa"/>
          </w:tcPr>
          <w:p w14:paraId="660B228F" w14:textId="77777777" w:rsidR="00E0612A" w:rsidRDefault="00E0612A" w:rsidP="00E0612A">
            <w:pPr>
              <w:rPr>
                <w:ins w:id="2746" w:author=" " w:date="2021-11-12T07:10:00Z"/>
              </w:rPr>
            </w:pPr>
          </w:p>
        </w:tc>
      </w:tr>
      <w:tr w:rsidR="00EB521B" w14:paraId="1F5001C0" w14:textId="77777777" w:rsidTr="00E401F9">
        <w:trPr>
          <w:ins w:id="2747" w:author=" " w:date="2021-11-12T07:10:00Z"/>
        </w:trPr>
        <w:tc>
          <w:tcPr>
            <w:tcW w:w="1981" w:type="dxa"/>
            <w:vMerge/>
          </w:tcPr>
          <w:p w14:paraId="55A7F5E3" w14:textId="77777777" w:rsidR="00EB521B" w:rsidRDefault="00EB521B" w:rsidP="009127AA">
            <w:pPr>
              <w:rPr>
                <w:ins w:id="2748" w:author=" " w:date="2021-11-12T07:10:00Z"/>
              </w:rPr>
            </w:pPr>
          </w:p>
        </w:tc>
        <w:tc>
          <w:tcPr>
            <w:tcW w:w="1982" w:type="dxa"/>
          </w:tcPr>
          <w:p w14:paraId="2790E8BF" w14:textId="01E903EC" w:rsidR="00EB521B" w:rsidRDefault="00CA3FEE" w:rsidP="009127AA">
            <w:pPr>
              <w:rPr>
                <w:ins w:id="2749" w:author=" " w:date="2021-11-12T07:10:00Z"/>
              </w:rPr>
            </w:pPr>
            <w:ins w:id="2750" w:author=" " w:date="2021-11-12T07:25:00Z">
              <w:r>
                <w:t xml:space="preserve">Tambah </w:t>
              </w:r>
            </w:ins>
            <w:ins w:id="2751" w:author=" " w:date="2021-11-12T07:26:00Z">
              <w:r>
                <w:t>Walikelas</w:t>
              </w:r>
            </w:ins>
          </w:p>
        </w:tc>
        <w:tc>
          <w:tcPr>
            <w:tcW w:w="1982" w:type="dxa"/>
          </w:tcPr>
          <w:p w14:paraId="7D3DB4B6" w14:textId="77777777" w:rsidR="00EB521B" w:rsidRDefault="00EB521B" w:rsidP="009127AA">
            <w:pPr>
              <w:rPr>
                <w:ins w:id="2752" w:author=" " w:date="2021-11-12T07:10:00Z"/>
              </w:rPr>
            </w:pPr>
          </w:p>
        </w:tc>
        <w:tc>
          <w:tcPr>
            <w:tcW w:w="1982" w:type="dxa"/>
          </w:tcPr>
          <w:p w14:paraId="434A9557" w14:textId="77777777" w:rsidR="00EB521B" w:rsidRDefault="00EB521B" w:rsidP="009127AA">
            <w:pPr>
              <w:rPr>
                <w:ins w:id="2753" w:author=" " w:date="2021-11-12T07:10:00Z"/>
              </w:rPr>
            </w:pPr>
          </w:p>
        </w:tc>
      </w:tr>
      <w:tr w:rsidR="00EB521B" w14:paraId="7D222948" w14:textId="77777777" w:rsidTr="00E401F9">
        <w:trPr>
          <w:ins w:id="2754" w:author=" " w:date="2021-11-12T07:10:00Z"/>
        </w:trPr>
        <w:tc>
          <w:tcPr>
            <w:tcW w:w="1981" w:type="dxa"/>
            <w:vMerge/>
          </w:tcPr>
          <w:p w14:paraId="26B25EA5" w14:textId="77777777" w:rsidR="00EB521B" w:rsidRDefault="00EB521B" w:rsidP="009127AA">
            <w:pPr>
              <w:rPr>
                <w:ins w:id="2755" w:author=" " w:date="2021-11-12T07:10:00Z"/>
              </w:rPr>
            </w:pPr>
          </w:p>
        </w:tc>
        <w:tc>
          <w:tcPr>
            <w:tcW w:w="1982" w:type="dxa"/>
          </w:tcPr>
          <w:p w14:paraId="23E5A780" w14:textId="0174F780" w:rsidR="00EB521B" w:rsidRDefault="00CA3FEE" w:rsidP="009127AA">
            <w:pPr>
              <w:rPr>
                <w:ins w:id="2756" w:author=" " w:date="2021-11-12T07:10:00Z"/>
              </w:rPr>
            </w:pPr>
            <w:ins w:id="2757" w:author=" " w:date="2021-11-12T07:25:00Z">
              <w:r>
                <w:t xml:space="preserve">Lihat </w:t>
              </w:r>
            </w:ins>
            <w:ins w:id="2758" w:author=" " w:date="2021-11-12T07:26:00Z">
              <w:r>
                <w:t>Walikelas</w:t>
              </w:r>
            </w:ins>
          </w:p>
        </w:tc>
        <w:tc>
          <w:tcPr>
            <w:tcW w:w="1982" w:type="dxa"/>
          </w:tcPr>
          <w:p w14:paraId="3C57AA63" w14:textId="77777777" w:rsidR="00EB521B" w:rsidRDefault="00EB521B" w:rsidP="009127AA">
            <w:pPr>
              <w:rPr>
                <w:ins w:id="2759" w:author=" " w:date="2021-11-12T07:10:00Z"/>
              </w:rPr>
            </w:pPr>
          </w:p>
        </w:tc>
        <w:tc>
          <w:tcPr>
            <w:tcW w:w="1982" w:type="dxa"/>
          </w:tcPr>
          <w:p w14:paraId="0A3061BC" w14:textId="77777777" w:rsidR="00EB521B" w:rsidRDefault="00EB521B" w:rsidP="009127AA">
            <w:pPr>
              <w:rPr>
                <w:ins w:id="2760" w:author=" " w:date="2021-11-12T07:10:00Z"/>
              </w:rPr>
            </w:pPr>
          </w:p>
        </w:tc>
      </w:tr>
      <w:tr w:rsidR="00EB521B" w14:paraId="68AC6E56" w14:textId="77777777" w:rsidTr="00EB521B">
        <w:tblPrEx>
          <w:tblW w:w="0" w:type="auto"/>
          <w:tblPrExChange w:id="2761" w:author=" " w:date="2021-11-12T07:11:00Z">
            <w:tblPrEx>
              <w:tblW w:w="0" w:type="auto"/>
            </w:tblPrEx>
          </w:tblPrExChange>
        </w:tblPrEx>
        <w:trPr>
          <w:ins w:id="2762" w:author=" " w:date="2021-11-12T07:03:00Z"/>
        </w:trPr>
        <w:tc>
          <w:tcPr>
            <w:tcW w:w="1981" w:type="dxa"/>
            <w:vMerge w:val="restart"/>
            <w:vAlign w:val="center"/>
            <w:tcPrChange w:id="2763" w:author=" " w:date="2021-11-12T07:11:00Z">
              <w:tcPr>
                <w:tcW w:w="1981" w:type="dxa"/>
                <w:vMerge w:val="restart"/>
              </w:tcPr>
            </w:tcPrChange>
          </w:tcPr>
          <w:p w14:paraId="65B4A2C7" w14:textId="4FC4999E" w:rsidR="00EB521B" w:rsidRDefault="00EB521B">
            <w:pPr>
              <w:jc w:val="center"/>
              <w:rPr>
                <w:ins w:id="2764" w:author=" " w:date="2021-11-12T07:03:00Z"/>
              </w:rPr>
              <w:pPrChange w:id="2765" w:author=" " w:date="2021-11-12T07:11:00Z">
                <w:pPr/>
              </w:pPrChange>
            </w:pPr>
            <w:ins w:id="2766" w:author=" " w:date="2021-11-12T07:04:00Z">
              <w:r>
                <w:t>Kelola Laporan Absen</w:t>
              </w:r>
            </w:ins>
          </w:p>
        </w:tc>
        <w:tc>
          <w:tcPr>
            <w:tcW w:w="1982" w:type="dxa"/>
            <w:tcPrChange w:id="2767" w:author=" " w:date="2021-11-12T07:11:00Z">
              <w:tcPr>
                <w:tcW w:w="1982" w:type="dxa"/>
              </w:tcPr>
            </w:tcPrChange>
          </w:tcPr>
          <w:p w14:paraId="5DD58D8C" w14:textId="160F4BF8" w:rsidR="00EB521B" w:rsidRDefault="00CA3FEE" w:rsidP="009127AA">
            <w:pPr>
              <w:rPr>
                <w:ins w:id="2768" w:author=" " w:date="2021-11-12T07:03:00Z"/>
              </w:rPr>
            </w:pPr>
            <w:ins w:id="2769" w:author=" " w:date="2021-11-12T07:26:00Z">
              <w:r>
                <w:t>Hapus Laporan Absen</w:t>
              </w:r>
            </w:ins>
          </w:p>
        </w:tc>
        <w:tc>
          <w:tcPr>
            <w:tcW w:w="1982" w:type="dxa"/>
            <w:tcPrChange w:id="2770" w:author=" " w:date="2021-11-12T07:11:00Z">
              <w:tcPr>
                <w:tcW w:w="1982" w:type="dxa"/>
              </w:tcPr>
            </w:tcPrChange>
          </w:tcPr>
          <w:p w14:paraId="64A42B38" w14:textId="77777777" w:rsidR="00EB521B" w:rsidRDefault="00EB521B" w:rsidP="009127AA">
            <w:pPr>
              <w:rPr>
                <w:ins w:id="2771" w:author=" " w:date="2021-11-12T07:03:00Z"/>
              </w:rPr>
            </w:pPr>
          </w:p>
        </w:tc>
        <w:tc>
          <w:tcPr>
            <w:tcW w:w="1982" w:type="dxa"/>
            <w:tcPrChange w:id="2772" w:author=" " w:date="2021-11-12T07:11:00Z">
              <w:tcPr>
                <w:tcW w:w="1982" w:type="dxa"/>
              </w:tcPr>
            </w:tcPrChange>
          </w:tcPr>
          <w:p w14:paraId="091AEAC0" w14:textId="77777777" w:rsidR="00EB521B" w:rsidRDefault="00EB521B" w:rsidP="009127AA">
            <w:pPr>
              <w:rPr>
                <w:ins w:id="2773" w:author=" " w:date="2021-11-12T07:03:00Z"/>
              </w:rPr>
            </w:pPr>
          </w:p>
        </w:tc>
      </w:tr>
      <w:tr w:rsidR="00E0612A" w14:paraId="5B8EE137" w14:textId="77777777" w:rsidTr="00E401F9">
        <w:trPr>
          <w:ins w:id="2774" w:author=" " w:date="2021-11-12T07:11:00Z"/>
        </w:trPr>
        <w:tc>
          <w:tcPr>
            <w:tcW w:w="1981" w:type="dxa"/>
            <w:vMerge/>
          </w:tcPr>
          <w:p w14:paraId="22402AB2" w14:textId="77777777" w:rsidR="00E0612A" w:rsidRDefault="00E0612A" w:rsidP="00E0612A">
            <w:pPr>
              <w:rPr>
                <w:ins w:id="2775" w:author=" " w:date="2021-11-12T07:11:00Z"/>
              </w:rPr>
            </w:pPr>
          </w:p>
        </w:tc>
        <w:tc>
          <w:tcPr>
            <w:tcW w:w="1982" w:type="dxa"/>
          </w:tcPr>
          <w:p w14:paraId="12B2C3B6" w14:textId="49C68E98" w:rsidR="00E0612A" w:rsidRDefault="00E0612A" w:rsidP="00E0612A">
            <w:pPr>
              <w:rPr>
                <w:ins w:id="2776" w:author=" " w:date="2021-11-12T07:11:00Z"/>
              </w:rPr>
            </w:pPr>
            <w:ins w:id="2777" w:author=" " w:date="2021-11-12T07:27:00Z">
              <w:r>
                <w:t>Edit Laporan Absen</w:t>
              </w:r>
            </w:ins>
          </w:p>
        </w:tc>
        <w:tc>
          <w:tcPr>
            <w:tcW w:w="1982" w:type="dxa"/>
          </w:tcPr>
          <w:p w14:paraId="6F0AD6CF" w14:textId="77777777" w:rsidR="00E0612A" w:rsidRDefault="00E0612A" w:rsidP="00E0612A">
            <w:pPr>
              <w:rPr>
                <w:ins w:id="2778" w:author=" " w:date="2021-11-12T07:11:00Z"/>
              </w:rPr>
            </w:pPr>
          </w:p>
        </w:tc>
        <w:tc>
          <w:tcPr>
            <w:tcW w:w="1982" w:type="dxa"/>
          </w:tcPr>
          <w:p w14:paraId="0DDFBE29" w14:textId="77777777" w:rsidR="00E0612A" w:rsidRDefault="00E0612A" w:rsidP="00E0612A">
            <w:pPr>
              <w:rPr>
                <w:ins w:id="2779" w:author=" " w:date="2021-11-12T07:11:00Z"/>
              </w:rPr>
            </w:pPr>
          </w:p>
        </w:tc>
      </w:tr>
      <w:tr w:rsidR="00E0612A" w14:paraId="7CF94ABB" w14:textId="77777777" w:rsidTr="00E401F9">
        <w:trPr>
          <w:ins w:id="2780" w:author=" " w:date="2021-11-12T07:11:00Z"/>
        </w:trPr>
        <w:tc>
          <w:tcPr>
            <w:tcW w:w="1981" w:type="dxa"/>
            <w:vMerge/>
          </w:tcPr>
          <w:p w14:paraId="571D30F8" w14:textId="77777777" w:rsidR="00E0612A" w:rsidRDefault="00E0612A" w:rsidP="00E0612A">
            <w:pPr>
              <w:rPr>
                <w:ins w:id="2781" w:author=" " w:date="2021-11-12T07:11:00Z"/>
              </w:rPr>
            </w:pPr>
          </w:p>
        </w:tc>
        <w:tc>
          <w:tcPr>
            <w:tcW w:w="1982" w:type="dxa"/>
          </w:tcPr>
          <w:p w14:paraId="15EC7B21" w14:textId="5032A683" w:rsidR="00E0612A" w:rsidRDefault="00E0612A" w:rsidP="00E0612A">
            <w:pPr>
              <w:rPr>
                <w:ins w:id="2782" w:author=" " w:date="2021-11-12T07:11:00Z"/>
              </w:rPr>
            </w:pPr>
            <w:ins w:id="2783" w:author=" " w:date="2021-11-12T07:27:00Z">
              <w:r>
                <w:t>Tambah Laporan Absen</w:t>
              </w:r>
            </w:ins>
          </w:p>
        </w:tc>
        <w:tc>
          <w:tcPr>
            <w:tcW w:w="1982" w:type="dxa"/>
          </w:tcPr>
          <w:p w14:paraId="2C3C5D15" w14:textId="77777777" w:rsidR="00E0612A" w:rsidRDefault="00E0612A" w:rsidP="00E0612A">
            <w:pPr>
              <w:rPr>
                <w:ins w:id="2784" w:author=" " w:date="2021-11-12T07:11:00Z"/>
              </w:rPr>
            </w:pPr>
          </w:p>
        </w:tc>
        <w:tc>
          <w:tcPr>
            <w:tcW w:w="1982" w:type="dxa"/>
          </w:tcPr>
          <w:p w14:paraId="22CBBC08" w14:textId="77777777" w:rsidR="00E0612A" w:rsidRDefault="00E0612A" w:rsidP="00E0612A">
            <w:pPr>
              <w:rPr>
                <w:ins w:id="2785" w:author=" " w:date="2021-11-12T07:11:00Z"/>
              </w:rPr>
            </w:pPr>
          </w:p>
        </w:tc>
      </w:tr>
      <w:tr w:rsidR="00E0612A" w14:paraId="31D67BC5" w14:textId="77777777" w:rsidTr="00E401F9">
        <w:trPr>
          <w:ins w:id="2786" w:author=" " w:date="2021-11-12T07:11:00Z"/>
        </w:trPr>
        <w:tc>
          <w:tcPr>
            <w:tcW w:w="1981" w:type="dxa"/>
            <w:vMerge/>
          </w:tcPr>
          <w:p w14:paraId="510D5C1B" w14:textId="77777777" w:rsidR="00E0612A" w:rsidRDefault="00E0612A" w:rsidP="00E0612A">
            <w:pPr>
              <w:rPr>
                <w:ins w:id="2787" w:author=" " w:date="2021-11-12T07:11:00Z"/>
              </w:rPr>
            </w:pPr>
          </w:p>
        </w:tc>
        <w:tc>
          <w:tcPr>
            <w:tcW w:w="1982" w:type="dxa"/>
          </w:tcPr>
          <w:p w14:paraId="08935A7E" w14:textId="5537C93B" w:rsidR="00E0612A" w:rsidRDefault="00E0612A" w:rsidP="00E0612A">
            <w:pPr>
              <w:rPr>
                <w:ins w:id="2788" w:author=" " w:date="2021-11-12T07:11:00Z"/>
              </w:rPr>
            </w:pPr>
            <w:ins w:id="2789" w:author=" " w:date="2021-11-12T07:27:00Z">
              <w:r>
                <w:t xml:space="preserve">Lihat Laporan </w:t>
              </w:r>
            </w:ins>
            <w:ins w:id="2790" w:author=" " w:date="2021-11-12T07:28:00Z">
              <w:r>
                <w:t>Absen</w:t>
              </w:r>
            </w:ins>
          </w:p>
        </w:tc>
        <w:tc>
          <w:tcPr>
            <w:tcW w:w="1982" w:type="dxa"/>
          </w:tcPr>
          <w:p w14:paraId="18034FB8" w14:textId="77777777" w:rsidR="00E0612A" w:rsidRDefault="00E0612A" w:rsidP="00E0612A">
            <w:pPr>
              <w:rPr>
                <w:ins w:id="2791" w:author=" " w:date="2021-11-12T07:11:00Z"/>
              </w:rPr>
            </w:pPr>
          </w:p>
        </w:tc>
        <w:tc>
          <w:tcPr>
            <w:tcW w:w="1982" w:type="dxa"/>
          </w:tcPr>
          <w:p w14:paraId="5216054F" w14:textId="77777777" w:rsidR="00E0612A" w:rsidRDefault="00E0612A" w:rsidP="00E0612A">
            <w:pPr>
              <w:rPr>
                <w:ins w:id="2792" w:author=" " w:date="2021-11-12T07:11:00Z"/>
              </w:rPr>
            </w:pPr>
          </w:p>
        </w:tc>
      </w:tr>
      <w:tr w:rsidR="00E0612A" w14:paraId="463FADCB" w14:textId="77777777" w:rsidTr="00EB521B">
        <w:tblPrEx>
          <w:tblW w:w="0" w:type="auto"/>
          <w:tblPrExChange w:id="2793" w:author=" " w:date="2021-11-12T07:11:00Z">
            <w:tblPrEx>
              <w:tblW w:w="0" w:type="auto"/>
            </w:tblPrEx>
          </w:tblPrExChange>
        </w:tblPrEx>
        <w:trPr>
          <w:ins w:id="2794" w:author=" " w:date="2021-11-12T07:03:00Z"/>
        </w:trPr>
        <w:tc>
          <w:tcPr>
            <w:tcW w:w="1981" w:type="dxa"/>
            <w:vMerge w:val="restart"/>
            <w:vAlign w:val="center"/>
            <w:tcPrChange w:id="2795" w:author=" " w:date="2021-11-12T07:11:00Z">
              <w:tcPr>
                <w:tcW w:w="1981" w:type="dxa"/>
                <w:vMerge w:val="restart"/>
                <w:vAlign w:val="center"/>
              </w:tcPr>
            </w:tcPrChange>
          </w:tcPr>
          <w:p w14:paraId="3A11C7FD" w14:textId="586CE379" w:rsidR="00E0612A" w:rsidRDefault="00E0612A">
            <w:pPr>
              <w:jc w:val="center"/>
              <w:rPr>
                <w:ins w:id="2796" w:author=" " w:date="2021-11-12T07:03:00Z"/>
              </w:rPr>
              <w:pPrChange w:id="2797" w:author=" " w:date="2021-11-12T07:11:00Z">
                <w:pPr/>
              </w:pPrChange>
            </w:pPr>
            <w:ins w:id="2798" w:author=" " w:date="2021-11-12T07:05:00Z">
              <w:r>
                <w:lastRenderedPageBreak/>
                <w:t>Kelola Admin</w:t>
              </w:r>
            </w:ins>
          </w:p>
        </w:tc>
        <w:tc>
          <w:tcPr>
            <w:tcW w:w="1982" w:type="dxa"/>
            <w:tcPrChange w:id="2799" w:author=" " w:date="2021-11-12T07:11:00Z">
              <w:tcPr>
                <w:tcW w:w="1982" w:type="dxa"/>
              </w:tcPr>
            </w:tcPrChange>
          </w:tcPr>
          <w:p w14:paraId="5731FA38" w14:textId="66D131F6" w:rsidR="00E0612A" w:rsidRDefault="00E0612A" w:rsidP="00E0612A">
            <w:pPr>
              <w:rPr>
                <w:ins w:id="2800" w:author=" " w:date="2021-11-12T07:03:00Z"/>
              </w:rPr>
            </w:pPr>
            <w:ins w:id="2801" w:author=" " w:date="2021-11-12T07:28:00Z">
              <w:r>
                <w:t>Hapus Admin</w:t>
              </w:r>
            </w:ins>
          </w:p>
        </w:tc>
        <w:tc>
          <w:tcPr>
            <w:tcW w:w="1982" w:type="dxa"/>
            <w:tcPrChange w:id="2802" w:author=" " w:date="2021-11-12T07:11:00Z">
              <w:tcPr>
                <w:tcW w:w="1982" w:type="dxa"/>
              </w:tcPr>
            </w:tcPrChange>
          </w:tcPr>
          <w:p w14:paraId="335910DC" w14:textId="77777777" w:rsidR="00E0612A" w:rsidRDefault="00E0612A" w:rsidP="00E0612A">
            <w:pPr>
              <w:rPr>
                <w:ins w:id="2803" w:author=" " w:date="2021-11-12T07:03:00Z"/>
              </w:rPr>
            </w:pPr>
          </w:p>
        </w:tc>
        <w:tc>
          <w:tcPr>
            <w:tcW w:w="1982" w:type="dxa"/>
            <w:tcPrChange w:id="2804" w:author=" " w:date="2021-11-12T07:11:00Z">
              <w:tcPr>
                <w:tcW w:w="1982" w:type="dxa"/>
              </w:tcPr>
            </w:tcPrChange>
          </w:tcPr>
          <w:p w14:paraId="7AE88B94" w14:textId="77777777" w:rsidR="00E0612A" w:rsidRDefault="00E0612A" w:rsidP="00E0612A">
            <w:pPr>
              <w:rPr>
                <w:ins w:id="2805" w:author=" " w:date="2021-11-12T07:03:00Z"/>
              </w:rPr>
            </w:pPr>
          </w:p>
        </w:tc>
      </w:tr>
      <w:tr w:rsidR="00E0612A" w14:paraId="13AA29EA" w14:textId="77777777" w:rsidTr="00C53A83">
        <w:trPr>
          <w:ins w:id="2806" w:author=" " w:date="2021-11-12T07:11:00Z"/>
        </w:trPr>
        <w:tc>
          <w:tcPr>
            <w:tcW w:w="1981" w:type="dxa"/>
            <w:vMerge/>
            <w:vAlign w:val="center"/>
          </w:tcPr>
          <w:p w14:paraId="6EB080A7" w14:textId="77777777" w:rsidR="00E0612A" w:rsidRDefault="00E0612A">
            <w:pPr>
              <w:jc w:val="center"/>
              <w:rPr>
                <w:ins w:id="2807" w:author=" " w:date="2021-11-12T07:11:00Z"/>
              </w:rPr>
              <w:pPrChange w:id="2808" w:author=" " w:date="2021-11-12T07:11:00Z">
                <w:pPr/>
              </w:pPrChange>
            </w:pPr>
          </w:p>
        </w:tc>
        <w:tc>
          <w:tcPr>
            <w:tcW w:w="1982" w:type="dxa"/>
          </w:tcPr>
          <w:p w14:paraId="044472F1" w14:textId="0B7049AA" w:rsidR="00E0612A" w:rsidRDefault="00E0612A" w:rsidP="00E0612A">
            <w:pPr>
              <w:rPr>
                <w:ins w:id="2809" w:author=" " w:date="2021-11-12T07:11:00Z"/>
              </w:rPr>
            </w:pPr>
            <w:ins w:id="2810" w:author=" " w:date="2021-11-12T07:28:00Z">
              <w:r>
                <w:t>Edit Admin</w:t>
              </w:r>
            </w:ins>
          </w:p>
        </w:tc>
        <w:tc>
          <w:tcPr>
            <w:tcW w:w="1982" w:type="dxa"/>
          </w:tcPr>
          <w:p w14:paraId="50FA4D29" w14:textId="77777777" w:rsidR="00E0612A" w:rsidRDefault="00E0612A" w:rsidP="00E0612A">
            <w:pPr>
              <w:rPr>
                <w:ins w:id="2811" w:author=" " w:date="2021-11-12T07:11:00Z"/>
              </w:rPr>
            </w:pPr>
          </w:p>
        </w:tc>
        <w:tc>
          <w:tcPr>
            <w:tcW w:w="1982" w:type="dxa"/>
          </w:tcPr>
          <w:p w14:paraId="2D6EEDEB" w14:textId="77777777" w:rsidR="00E0612A" w:rsidRDefault="00E0612A" w:rsidP="00E0612A">
            <w:pPr>
              <w:rPr>
                <w:ins w:id="2812" w:author=" " w:date="2021-11-12T07:11:00Z"/>
              </w:rPr>
            </w:pPr>
          </w:p>
        </w:tc>
      </w:tr>
      <w:tr w:rsidR="00E0612A" w14:paraId="1CBFB0D6" w14:textId="77777777" w:rsidTr="00C53A83">
        <w:trPr>
          <w:ins w:id="2813" w:author=" " w:date="2021-11-12T07:11:00Z"/>
        </w:trPr>
        <w:tc>
          <w:tcPr>
            <w:tcW w:w="1981" w:type="dxa"/>
            <w:vMerge/>
            <w:vAlign w:val="center"/>
          </w:tcPr>
          <w:p w14:paraId="2018B55C" w14:textId="77777777" w:rsidR="00E0612A" w:rsidRDefault="00E0612A">
            <w:pPr>
              <w:jc w:val="center"/>
              <w:rPr>
                <w:ins w:id="2814" w:author=" " w:date="2021-11-12T07:11:00Z"/>
              </w:rPr>
              <w:pPrChange w:id="2815" w:author=" " w:date="2021-11-12T07:11:00Z">
                <w:pPr/>
              </w:pPrChange>
            </w:pPr>
          </w:p>
        </w:tc>
        <w:tc>
          <w:tcPr>
            <w:tcW w:w="1982" w:type="dxa"/>
          </w:tcPr>
          <w:p w14:paraId="6EF2557F" w14:textId="113D9882" w:rsidR="00E0612A" w:rsidRDefault="00E0612A" w:rsidP="00E0612A">
            <w:pPr>
              <w:rPr>
                <w:ins w:id="2816" w:author=" " w:date="2021-11-12T07:11:00Z"/>
              </w:rPr>
            </w:pPr>
            <w:ins w:id="2817" w:author=" " w:date="2021-11-12T07:28:00Z">
              <w:r>
                <w:t xml:space="preserve">Tambah Admin </w:t>
              </w:r>
            </w:ins>
          </w:p>
        </w:tc>
        <w:tc>
          <w:tcPr>
            <w:tcW w:w="1982" w:type="dxa"/>
          </w:tcPr>
          <w:p w14:paraId="61C6E97D" w14:textId="77777777" w:rsidR="00E0612A" w:rsidRDefault="00E0612A" w:rsidP="00E0612A">
            <w:pPr>
              <w:rPr>
                <w:ins w:id="2818" w:author=" " w:date="2021-11-12T07:11:00Z"/>
              </w:rPr>
            </w:pPr>
          </w:p>
        </w:tc>
        <w:tc>
          <w:tcPr>
            <w:tcW w:w="1982" w:type="dxa"/>
          </w:tcPr>
          <w:p w14:paraId="26F84018" w14:textId="77777777" w:rsidR="00E0612A" w:rsidRDefault="00E0612A" w:rsidP="00E0612A">
            <w:pPr>
              <w:rPr>
                <w:ins w:id="2819" w:author=" " w:date="2021-11-12T07:11:00Z"/>
              </w:rPr>
            </w:pPr>
          </w:p>
        </w:tc>
      </w:tr>
      <w:tr w:rsidR="00E0612A" w14:paraId="4800C165" w14:textId="77777777" w:rsidTr="00C53A83">
        <w:trPr>
          <w:ins w:id="2820" w:author=" " w:date="2021-11-12T07:11:00Z"/>
        </w:trPr>
        <w:tc>
          <w:tcPr>
            <w:tcW w:w="1981" w:type="dxa"/>
            <w:vMerge/>
            <w:vAlign w:val="center"/>
          </w:tcPr>
          <w:p w14:paraId="0C7F82A7" w14:textId="77777777" w:rsidR="00E0612A" w:rsidRDefault="00E0612A">
            <w:pPr>
              <w:jc w:val="center"/>
              <w:rPr>
                <w:ins w:id="2821" w:author=" " w:date="2021-11-12T07:11:00Z"/>
              </w:rPr>
              <w:pPrChange w:id="2822" w:author=" " w:date="2021-11-12T07:11:00Z">
                <w:pPr/>
              </w:pPrChange>
            </w:pPr>
          </w:p>
        </w:tc>
        <w:tc>
          <w:tcPr>
            <w:tcW w:w="1982" w:type="dxa"/>
          </w:tcPr>
          <w:p w14:paraId="12C3E5C3" w14:textId="19085FF0" w:rsidR="00E0612A" w:rsidRDefault="00E0612A" w:rsidP="00E0612A">
            <w:pPr>
              <w:rPr>
                <w:ins w:id="2823" w:author=" " w:date="2021-11-12T07:11:00Z"/>
              </w:rPr>
            </w:pPr>
            <w:ins w:id="2824" w:author=" " w:date="2021-11-12T07:28:00Z">
              <w:r>
                <w:t>Lihat Admin</w:t>
              </w:r>
            </w:ins>
          </w:p>
        </w:tc>
        <w:tc>
          <w:tcPr>
            <w:tcW w:w="1982" w:type="dxa"/>
          </w:tcPr>
          <w:p w14:paraId="005219F3" w14:textId="77777777" w:rsidR="00E0612A" w:rsidRDefault="00E0612A" w:rsidP="00E0612A">
            <w:pPr>
              <w:rPr>
                <w:ins w:id="2825" w:author=" " w:date="2021-11-12T07:11:00Z"/>
              </w:rPr>
            </w:pPr>
          </w:p>
        </w:tc>
        <w:tc>
          <w:tcPr>
            <w:tcW w:w="1982" w:type="dxa"/>
          </w:tcPr>
          <w:p w14:paraId="68BA23EA" w14:textId="77777777" w:rsidR="00E0612A" w:rsidRDefault="00E0612A" w:rsidP="00E0612A">
            <w:pPr>
              <w:rPr>
                <w:ins w:id="2826" w:author=" " w:date="2021-11-12T07:11:00Z"/>
              </w:rPr>
            </w:pPr>
          </w:p>
        </w:tc>
      </w:tr>
      <w:tr w:rsidR="00E0612A" w14:paraId="5B8BC54E" w14:textId="77777777" w:rsidTr="00EB521B">
        <w:tblPrEx>
          <w:tblW w:w="0" w:type="auto"/>
          <w:tblPrExChange w:id="2827" w:author=" " w:date="2021-11-12T07:11:00Z">
            <w:tblPrEx>
              <w:tblW w:w="0" w:type="auto"/>
            </w:tblPrEx>
          </w:tblPrExChange>
        </w:tblPrEx>
        <w:trPr>
          <w:ins w:id="2828" w:author=" " w:date="2021-11-12T07:03:00Z"/>
        </w:trPr>
        <w:tc>
          <w:tcPr>
            <w:tcW w:w="1981" w:type="dxa"/>
            <w:vMerge w:val="restart"/>
            <w:vAlign w:val="center"/>
            <w:tcPrChange w:id="2829" w:author=" " w:date="2021-11-12T07:11:00Z">
              <w:tcPr>
                <w:tcW w:w="1981" w:type="dxa"/>
                <w:vMerge w:val="restart"/>
              </w:tcPr>
            </w:tcPrChange>
          </w:tcPr>
          <w:p w14:paraId="13FB167F" w14:textId="70E037B2" w:rsidR="00E0612A" w:rsidRDefault="00E0612A">
            <w:pPr>
              <w:jc w:val="center"/>
              <w:rPr>
                <w:ins w:id="2830" w:author=" " w:date="2021-11-12T07:03:00Z"/>
              </w:rPr>
              <w:pPrChange w:id="2831" w:author=" " w:date="2021-11-12T07:11:00Z">
                <w:pPr/>
              </w:pPrChange>
            </w:pPr>
            <w:ins w:id="2832" w:author=" " w:date="2021-11-12T07:06:00Z">
              <w:r>
                <w:t>Kelola Laporan Bermasalah</w:t>
              </w:r>
            </w:ins>
          </w:p>
        </w:tc>
        <w:tc>
          <w:tcPr>
            <w:tcW w:w="1982" w:type="dxa"/>
            <w:tcPrChange w:id="2833" w:author=" " w:date="2021-11-12T07:11:00Z">
              <w:tcPr>
                <w:tcW w:w="1982" w:type="dxa"/>
              </w:tcPr>
            </w:tcPrChange>
          </w:tcPr>
          <w:p w14:paraId="229AC022" w14:textId="47F0C4DF" w:rsidR="00E0612A" w:rsidRDefault="00E0612A" w:rsidP="00E0612A">
            <w:pPr>
              <w:rPr>
                <w:ins w:id="2834" w:author=" " w:date="2021-11-12T07:03:00Z"/>
              </w:rPr>
            </w:pPr>
            <w:ins w:id="2835" w:author=" " w:date="2021-11-12T07:28:00Z">
              <w:r>
                <w:t>Hapus Admin</w:t>
              </w:r>
            </w:ins>
          </w:p>
        </w:tc>
        <w:tc>
          <w:tcPr>
            <w:tcW w:w="1982" w:type="dxa"/>
            <w:tcPrChange w:id="2836" w:author=" " w:date="2021-11-12T07:11:00Z">
              <w:tcPr>
                <w:tcW w:w="1982" w:type="dxa"/>
              </w:tcPr>
            </w:tcPrChange>
          </w:tcPr>
          <w:p w14:paraId="25C9A275" w14:textId="77777777" w:rsidR="00E0612A" w:rsidRDefault="00E0612A" w:rsidP="00E0612A">
            <w:pPr>
              <w:rPr>
                <w:ins w:id="2837" w:author=" " w:date="2021-11-12T07:03:00Z"/>
              </w:rPr>
            </w:pPr>
          </w:p>
        </w:tc>
        <w:tc>
          <w:tcPr>
            <w:tcW w:w="1982" w:type="dxa"/>
            <w:tcPrChange w:id="2838" w:author=" " w:date="2021-11-12T07:11:00Z">
              <w:tcPr>
                <w:tcW w:w="1982" w:type="dxa"/>
              </w:tcPr>
            </w:tcPrChange>
          </w:tcPr>
          <w:p w14:paraId="436A2EA2" w14:textId="77777777" w:rsidR="00E0612A" w:rsidRDefault="00E0612A" w:rsidP="00E0612A">
            <w:pPr>
              <w:rPr>
                <w:ins w:id="2839" w:author=" " w:date="2021-11-12T07:03:00Z"/>
              </w:rPr>
            </w:pPr>
          </w:p>
        </w:tc>
      </w:tr>
      <w:tr w:rsidR="00E0612A" w14:paraId="507D95F4" w14:textId="77777777" w:rsidTr="00E401F9">
        <w:trPr>
          <w:ins w:id="2840" w:author=" " w:date="2021-11-12T07:11:00Z"/>
        </w:trPr>
        <w:tc>
          <w:tcPr>
            <w:tcW w:w="1981" w:type="dxa"/>
            <w:vMerge/>
          </w:tcPr>
          <w:p w14:paraId="44B56DB8" w14:textId="77777777" w:rsidR="00E0612A" w:rsidRDefault="00E0612A" w:rsidP="00E0612A">
            <w:pPr>
              <w:rPr>
                <w:ins w:id="2841" w:author=" " w:date="2021-11-12T07:11:00Z"/>
              </w:rPr>
            </w:pPr>
          </w:p>
        </w:tc>
        <w:tc>
          <w:tcPr>
            <w:tcW w:w="1982" w:type="dxa"/>
          </w:tcPr>
          <w:p w14:paraId="7F3F0202" w14:textId="7ABD7FE4" w:rsidR="00E0612A" w:rsidRDefault="00E0612A" w:rsidP="00E0612A">
            <w:pPr>
              <w:rPr>
                <w:ins w:id="2842" w:author=" " w:date="2021-11-12T07:11:00Z"/>
              </w:rPr>
            </w:pPr>
            <w:ins w:id="2843" w:author=" " w:date="2021-11-12T07:28:00Z">
              <w:r>
                <w:t>Edit Admin</w:t>
              </w:r>
            </w:ins>
          </w:p>
        </w:tc>
        <w:tc>
          <w:tcPr>
            <w:tcW w:w="1982" w:type="dxa"/>
          </w:tcPr>
          <w:p w14:paraId="2F3D0296" w14:textId="77777777" w:rsidR="00E0612A" w:rsidRDefault="00E0612A" w:rsidP="00E0612A">
            <w:pPr>
              <w:rPr>
                <w:ins w:id="2844" w:author=" " w:date="2021-11-12T07:11:00Z"/>
              </w:rPr>
            </w:pPr>
          </w:p>
        </w:tc>
        <w:tc>
          <w:tcPr>
            <w:tcW w:w="1982" w:type="dxa"/>
          </w:tcPr>
          <w:p w14:paraId="5298F1B5" w14:textId="77777777" w:rsidR="00E0612A" w:rsidRDefault="00E0612A" w:rsidP="00E0612A">
            <w:pPr>
              <w:rPr>
                <w:ins w:id="2845" w:author=" " w:date="2021-11-12T07:11:00Z"/>
              </w:rPr>
            </w:pPr>
          </w:p>
        </w:tc>
      </w:tr>
      <w:tr w:rsidR="00E0612A" w14:paraId="321DBC4B" w14:textId="77777777" w:rsidTr="00E401F9">
        <w:trPr>
          <w:ins w:id="2846" w:author=" " w:date="2021-11-12T07:11:00Z"/>
        </w:trPr>
        <w:tc>
          <w:tcPr>
            <w:tcW w:w="1981" w:type="dxa"/>
            <w:vMerge/>
          </w:tcPr>
          <w:p w14:paraId="5B99B91C" w14:textId="77777777" w:rsidR="00E0612A" w:rsidRDefault="00E0612A" w:rsidP="00E0612A">
            <w:pPr>
              <w:rPr>
                <w:ins w:id="2847" w:author=" " w:date="2021-11-12T07:11:00Z"/>
              </w:rPr>
            </w:pPr>
          </w:p>
        </w:tc>
        <w:tc>
          <w:tcPr>
            <w:tcW w:w="1982" w:type="dxa"/>
          </w:tcPr>
          <w:p w14:paraId="335F3C71" w14:textId="52E048B6" w:rsidR="00E0612A" w:rsidRDefault="00E0612A" w:rsidP="00E0612A">
            <w:pPr>
              <w:rPr>
                <w:ins w:id="2848" w:author=" " w:date="2021-11-12T07:11:00Z"/>
              </w:rPr>
            </w:pPr>
            <w:ins w:id="2849" w:author=" " w:date="2021-11-12T07:28:00Z">
              <w:r>
                <w:t xml:space="preserve">Tambah Admin </w:t>
              </w:r>
            </w:ins>
          </w:p>
        </w:tc>
        <w:tc>
          <w:tcPr>
            <w:tcW w:w="1982" w:type="dxa"/>
          </w:tcPr>
          <w:p w14:paraId="679E89A6" w14:textId="77777777" w:rsidR="00E0612A" w:rsidRDefault="00E0612A" w:rsidP="00E0612A">
            <w:pPr>
              <w:rPr>
                <w:ins w:id="2850" w:author=" " w:date="2021-11-12T07:11:00Z"/>
              </w:rPr>
            </w:pPr>
          </w:p>
        </w:tc>
        <w:tc>
          <w:tcPr>
            <w:tcW w:w="1982" w:type="dxa"/>
          </w:tcPr>
          <w:p w14:paraId="481393E6" w14:textId="77777777" w:rsidR="00E0612A" w:rsidRDefault="00E0612A" w:rsidP="00E0612A">
            <w:pPr>
              <w:rPr>
                <w:ins w:id="2851" w:author=" " w:date="2021-11-12T07:11:00Z"/>
              </w:rPr>
            </w:pPr>
          </w:p>
        </w:tc>
      </w:tr>
      <w:tr w:rsidR="00E0612A" w14:paraId="5E0F2EB8" w14:textId="77777777" w:rsidTr="00E401F9">
        <w:trPr>
          <w:ins w:id="2852" w:author=" " w:date="2021-11-12T07:11:00Z"/>
        </w:trPr>
        <w:tc>
          <w:tcPr>
            <w:tcW w:w="1981" w:type="dxa"/>
            <w:vMerge/>
          </w:tcPr>
          <w:p w14:paraId="23D80A5D" w14:textId="77777777" w:rsidR="00E0612A" w:rsidRDefault="00E0612A" w:rsidP="00E0612A">
            <w:pPr>
              <w:rPr>
                <w:ins w:id="2853" w:author=" " w:date="2021-11-12T07:11:00Z"/>
              </w:rPr>
            </w:pPr>
          </w:p>
        </w:tc>
        <w:tc>
          <w:tcPr>
            <w:tcW w:w="1982" w:type="dxa"/>
          </w:tcPr>
          <w:p w14:paraId="32124590" w14:textId="015243C4" w:rsidR="00E0612A" w:rsidRDefault="00E0612A" w:rsidP="00E0612A">
            <w:pPr>
              <w:rPr>
                <w:ins w:id="2854" w:author=" " w:date="2021-11-12T07:11:00Z"/>
              </w:rPr>
            </w:pPr>
            <w:ins w:id="2855" w:author=" " w:date="2021-11-12T07:28:00Z">
              <w:r>
                <w:t>Lihat Admin</w:t>
              </w:r>
            </w:ins>
          </w:p>
        </w:tc>
        <w:tc>
          <w:tcPr>
            <w:tcW w:w="1982" w:type="dxa"/>
          </w:tcPr>
          <w:p w14:paraId="02036C80" w14:textId="77777777" w:rsidR="00E0612A" w:rsidRDefault="00E0612A" w:rsidP="00E0612A">
            <w:pPr>
              <w:rPr>
                <w:ins w:id="2856" w:author=" " w:date="2021-11-12T07:11:00Z"/>
              </w:rPr>
            </w:pPr>
          </w:p>
        </w:tc>
        <w:tc>
          <w:tcPr>
            <w:tcW w:w="1982" w:type="dxa"/>
          </w:tcPr>
          <w:p w14:paraId="58660D0A" w14:textId="77777777" w:rsidR="00E0612A" w:rsidRDefault="00E0612A" w:rsidP="00E0612A">
            <w:pPr>
              <w:rPr>
                <w:ins w:id="2857" w:author=" " w:date="2021-11-12T07:11:00Z"/>
              </w:rPr>
            </w:pPr>
          </w:p>
        </w:tc>
      </w:tr>
      <w:tr w:rsidR="00E0612A" w14:paraId="4663CA68" w14:textId="77777777" w:rsidTr="00EB521B">
        <w:tblPrEx>
          <w:tblW w:w="0" w:type="auto"/>
          <w:tblPrExChange w:id="2858" w:author=" " w:date="2021-11-12T07:11:00Z">
            <w:tblPrEx>
              <w:tblW w:w="0" w:type="auto"/>
            </w:tblPrEx>
          </w:tblPrExChange>
        </w:tblPrEx>
        <w:trPr>
          <w:ins w:id="2859" w:author=" " w:date="2021-11-12T07:06:00Z"/>
        </w:trPr>
        <w:tc>
          <w:tcPr>
            <w:tcW w:w="1981" w:type="dxa"/>
            <w:vMerge w:val="restart"/>
            <w:vAlign w:val="center"/>
            <w:tcPrChange w:id="2860" w:author=" " w:date="2021-11-12T07:11:00Z">
              <w:tcPr>
                <w:tcW w:w="1981" w:type="dxa"/>
                <w:vMerge w:val="restart"/>
              </w:tcPr>
            </w:tcPrChange>
          </w:tcPr>
          <w:p w14:paraId="497CCD93" w14:textId="645F6DB3" w:rsidR="00E0612A" w:rsidRDefault="00E0612A">
            <w:pPr>
              <w:jc w:val="center"/>
              <w:rPr>
                <w:ins w:id="2861" w:author=" " w:date="2021-11-12T07:06:00Z"/>
              </w:rPr>
              <w:pPrChange w:id="2862" w:author=" " w:date="2021-11-12T07:11:00Z">
                <w:pPr/>
              </w:pPrChange>
            </w:pPr>
            <w:ins w:id="2863" w:author=" " w:date="2021-11-12T07:06:00Z">
              <w:r>
                <w:t>Kelola Kelas</w:t>
              </w:r>
            </w:ins>
          </w:p>
        </w:tc>
        <w:tc>
          <w:tcPr>
            <w:tcW w:w="1982" w:type="dxa"/>
            <w:tcPrChange w:id="2864" w:author=" " w:date="2021-11-12T07:11:00Z">
              <w:tcPr>
                <w:tcW w:w="1982" w:type="dxa"/>
              </w:tcPr>
            </w:tcPrChange>
          </w:tcPr>
          <w:p w14:paraId="53E76A5A" w14:textId="77777777" w:rsidR="00E0612A" w:rsidRDefault="00E0612A" w:rsidP="00E0612A">
            <w:pPr>
              <w:rPr>
                <w:ins w:id="2865" w:author=" " w:date="2021-11-12T07:06:00Z"/>
              </w:rPr>
            </w:pPr>
          </w:p>
        </w:tc>
        <w:tc>
          <w:tcPr>
            <w:tcW w:w="1982" w:type="dxa"/>
            <w:tcPrChange w:id="2866" w:author=" " w:date="2021-11-12T07:11:00Z">
              <w:tcPr>
                <w:tcW w:w="1982" w:type="dxa"/>
              </w:tcPr>
            </w:tcPrChange>
          </w:tcPr>
          <w:p w14:paraId="6FE7D263" w14:textId="77777777" w:rsidR="00E0612A" w:rsidRDefault="00E0612A" w:rsidP="00E0612A">
            <w:pPr>
              <w:rPr>
                <w:ins w:id="2867" w:author=" " w:date="2021-11-12T07:06:00Z"/>
              </w:rPr>
            </w:pPr>
          </w:p>
        </w:tc>
        <w:tc>
          <w:tcPr>
            <w:tcW w:w="1982" w:type="dxa"/>
            <w:tcPrChange w:id="2868" w:author=" " w:date="2021-11-12T07:11:00Z">
              <w:tcPr>
                <w:tcW w:w="1982" w:type="dxa"/>
              </w:tcPr>
            </w:tcPrChange>
          </w:tcPr>
          <w:p w14:paraId="2B7F1C0C" w14:textId="77777777" w:rsidR="00E0612A" w:rsidRDefault="00E0612A" w:rsidP="00E0612A">
            <w:pPr>
              <w:rPr>
                <w:ins w:id="2869" w:author=" " w:date="2021-11-12T07:06:00Z"/>
              </w:rPr>
            </w:pPr>
          </w:p>
        </w:tc>
      </w:tr>
      <w:tr w:rsidR="00E0612A" w14:paraId="65053FC4" w14:textId="77777777" w:rsidTr="00E401F9">
        <w:trPr>
          <w:ins w:id="2870" w:author=" " w:date="2021-11-12T07:11:00Z"/>
        </w:trPr>
        <w:tc>
          <w:tcPr>
            <w:tcW w:w="1981" w:type="dxa"/>
            <w:vMerge/>
          </w:tcPr>
          <w:p w14:paraId="6856A58E" w14:textId="77777777" w:rsidR="00E0612A" w:rsidRDefault="00E0612A" w:rsidP="00E0612A">
            <w:pPr>
              <w:rPr>
                <w:ins w:id="2871" w:author=" " w:date="2021-11-12T07:11:00Z"/>
              </w:rPr>
            </w:pPr>
          </w:p>
        </w:tc>
        <w:tc>
          <w:tcPr>
            <w:tcW w:w="1982" w:type="dxa"/>
          </w:tcPr>
          <w:p w14:paraId="5F1A1E43" w14:textId="77777777" w:rsidR="00E0612A" w:rsidRDefault="00E0612A" w:rsidP="00E0612A">
            <w:pPr>
              <w:rPr>
                <w:ins w:id="2872" w:author=" " w:date="2021-11-12T07:11:00Z"/>
              </w:rPr>
            </w:pPr>
          </w:p>
        </w:tc>
        <w:tc>
          <w:tcPr>
            <w:tcW w:w="1982" w:type="dxa"/>
          </w:tcPr>
          <w:p w14:paraId="0807DCD7" w14:textId="77777777" w:rsidR="00E0612A" w:rsidRDefault="00E0612A" w:rsidP="00E0612A">
            <w:pPr>
              <w:rPr>
                <w:ins w:id="2873" w:author=" " w:date="2021-11-12T07:11:00Z"/>
              </w:rPr>
            </w:pPr>
          </w:p>
        </w:tc>
        <w:tc>
          <w:tcPr>
            <w:tcW w:w="1982" w:type="dxa"/>
          </w:tcPr>
          <w:p w14:paraId="30AFD82F" w14:textId="77777777" w:rsidR="00E0612A" w:rsidRDefault="00E0612A" w:rsidP="00E0612A">
            <w:pPr>
              <w:rPr>
                <w:ins w:id="2874" w:author=" " w:date="2021-11-12T07:11:00Z"/>
              </w:rPr>
            </w:pPr>
          </w:p>
        </w:tc>
      </w:tr>
      <w:tr w:rsidR="00E0612A" w14:paraId="74719D4E" w14:textId="77777777" w:rsidTr="00E401F9">
        <w:trPr>
          <w:ins w:id="2875" w:author=" " w:date="2021-11-12T07:11:00Z"/>
        </w:trPr>
        <w:tc>
          <w:tcPr>
            <w:tcW w:w="1981" w:type="dxa"/>
            <w:vMerge/>
          </w:tcPr>
          <w:p w14:paraId="35D31EC9" w14:textId="77777777" w:rsidR="00E0612A" w:rsidRDefault="00E0612A" w:rsidP="00E0612A">
            <w:pPr>
              <w:rPr>
                <w:ins w:id="2876" w:author=" " w:date="2021-11-12T07:11:00Z"/>
              </w:rPr>
            </w:pPr>
          </w:p>
        </w:tc>
        <w:tc>
          <w:tcPr>
            <w:tcW w:w="1982" w:type="dxa"/>
          </w:tcPr>
          <w:p w14:paraId="7F50D5DD" w14:textId="77777777" w:rsidR="00E0612A" w:rsidRDefault="00E0612A" w:rsidP="00E0612A">
            <w:pPr>
              <w:rPr>
                <w:ins w:id="2877" w:author=" " w:date="2021-11-12T07:11:00Z"/>
              </w:rPr>
            </w:pPr>
          </w:p>
        </w:tc>
        <w:tc>
          <w:tcPr>
            <w:tcW w:w="1982" w:type="dxa"/>
          </w:tcPr>
          <w:p w14:paraId="5B297F1D" w14:textId="77777777" w:rsidR="00E0612A" w:rsidRDefault="00E0612A" w:rsidP="00E0612A">
            <w:pPr>
              <w:rPr>
                <w:ins w:id="2878" w:author=" " w:date="2021-11-12T07:11:00Z"/>
              </w:rPr>
            </w:pPr>
          </w:p>
        </w:tc>
        <w:tc>
          <w:tcPr>
            <w:tcW w:w="1982" w:type="dxa"/>
          </w:tcPr>
          <w:p w14:paraId="61FE50E0" w14:textId="77777777" w:rsidR="00E0612A" w:rsidRDefault="00E0612A" w:rsidP="00E0612A">
            <w:pPr>
              <w:rPr>
                <w:ins w:id="2879" w:author=" " w:date="2021-11-12T07:11:00Z"/>
              </w:rPr>
            </w:pPr>
          </w:p>
        </w:tc>
      </w:tr>
      <w:tr w:rsidR="00E0612A" w14:paraId="7B56E798" w14:textId="77777777" w:rsidTr="00E401F9">
        <w:trPr>
          <w:ins w:id="2880" w:author=" " w:date="2021-11-12T07:11:00Z"/>
        </w:trPr>
        <w:tc>
          <w:tcPr>
            <w:tcW w:w="1981" w:type="dxa"/>
            <w:vMerge/>
          </w:tcPr>
          <w:p w14:paraId="43078AD0" w14:textId="77777777" w:rsidR="00E0612A" w:rsidRDefault="00E0612A" w:rsidP="00E0612A">
            <w:pPr>
              <w:rPr>
                <w:ins w:id="2881" w:author=" " w:date="2021-11-12T07:11:00Z"/>
              </w:rPr>
            </w:pPr>
          </w:p>
        </w:tc>
        <w:tc>
          <w:tcPr>
            <w:tcW w:w="1982" w:type="dxa"/>
          </w:tcPr>
          <w:p w14:paraId="13652708" w14:textId="77777777" w:rsidR="00E0612A" w:rsidRDefault="00E0612A" w:rsidP="00E0612A">
            <w:pPr>
              <w:rPr>
                <w:ins w:id="2882" w:author=" " w:date="2021-11-12T07:11:00Z"/>
              </w:rPr>
            </w:pPr>
          </w:p>
        </w:tc>
        <w:tc>
          <w:tcPr>
            <w:tcW w:w="1982" w:type="dxa"/>
          </w:tcPr>
          <w:p w14:paraId="2A970CBD" w14:textId="77777777" w:rsidR="00E0612A" w:rsidRDefault="00E0612A" w:rsidP="00E0612A">
            <w:pPr>
              <w:rPr>
                <w:ins w:id="2883" w:author=" " w:date="2021-11-12T07:11:00Z"/>
              </w:rPr>
            </w:pPr>
          </w:p>
        </w:tc>
        <w:tc>
          <w:tcPr>
            <w:tcW w:w="1982" w:type="dxa"/>
          </w:tcPr>
          <w:p w14:paraId="7FD0764A" w14:textId="77777777" w:rsidR="00E0612A" w:rsidRDefault="00E0612A" w:rsidP="00E0612A">
            <w:pPr>
              <w:rPr>
                <w:ins w:id="2884" w:author=" " w:date="2021-11-12T07:11:00Z"/>
              </w:rPr>
            </w:pPr>
          </w:p>
        </w:tc>
      </w:tr>
    </w:tbl>
    <w:p w14:paraId="7FDA2F8E" w14:textId="77777777" w:rsidR="00E401F9" w:rsidRPr="00C53A83" w:rsidRDefault="00E401F9">
      <w:pPr>
        <w:pPrChange w:id="2885" w:author=" " w:date="2021-11-12T07:03:00Z">
          <w:pPr>
            <w:pStyle w:val="Heading3"/>
            <w:numPr>
              <w:ilvl w:val="0"/>
              <w:numId w:val="12"/>
            </w:numPr>
            <w:ind w:left="426" w:hanging="360"/>
          </w:pPr>
        </w:pPrChange>
      </w:pPr>
    </w:p>
    <w:p w14:paraId="11CD3083" w14:textId="0440C9CC" w:rsidR="00007BE9" w:rsidRDefault="00007BE9" w:rsidP="00C93BF7">
      <w:pPr>
        <w:pStyle w:val="Heading3"/>
        <w:numPr>
          <w:ilvl w:val="0"/>
          <w:numId w:val="12"/>
        </w:numPr>
        <w:ind w:left="426"/>
        <w:rPr>
          <w:lang w:val="en-US"/>
        </w:rPr>
      </w:pPr>
      <w:bookmarkStart w:id="2886" w:name="_Toc80034265"/>
      <w:bookmarkStart w:id="2887" w:name="_Toc83115765"/>
      <w:r>
        <w:rPr>
          <w:lang w:val="en-US"/>
        </w:rPr>
        <w:t>Skenario Pengujian</w:t>
      </w:r>
      <w:bookmarkEnd w:id="2886"/>
      <w:bookmarkEnd w:id="2887"/>
    </w:p>
    <w:p w14:paraId="448A47F6" w14:textId="1682BA64" w:rsidR="00007BE9" w:rsidRDefault="00007BE9" w:rsidP="00C93BF7">
      <w:pPr>
        <w:pStyle w:val="Heading3"/>
        <w:numPr>
          <w:ilvl w:val="0"/>
          <w:numId w:val="12"/>
        </w:numPr>
        <w:ind w:left="426"/>
        <w:rPr>
          <w:lang w:val="en-US"/>
        </w:rPr>
      </w:pPr>
      <w:bookmarkStart w:id="2888" w:name="_Toc80034266"/>
      <w:bookmarkStart w:id="2889" w:name="_Toc83115766"/>
      <w:r>
        <w:rPr>
          <w:lang w:val="en-US"/>
        </w:rPr>
        <w:t>Pelaksanaan Pengujian</w:t>
      </w:r>
      <w:bookmarkEnd w:id="2888"/>
      <w:bookmarkEnd w:id="2889"/>
    </w:p>
    <w:p w14:paraId="3035567C" w14:textId="13B945D5" w:rsidR="00007BE9" w:rsidRDefault="00007BE9" w:rsidP="00C93BF7">
      <w:pPr>
        <w:pStyle w:val="Heading3"/>
        <w:numPr>
          <w:ilvl w:val="0"/>
          <w:numId w:val="12"/>
        </w:numPr>
        <w:ind w:left="426"/>
        <w:rPr>
          <w:lang w:val="en-US"/>
        </w:rPr>
      </w:pPr>
      <w:bookmarkStart w:id="2890" w:name="_Toc80034267"/>
      <w:bookmarkStart w:id="2891" w:name="_Toc83115767"/>
      <w:r>
        <w:rPr>
          <w:lang w:val="en-US"/>
        </w:rPr>
        <w:t>Kesimpulan Hasil Pengujian</w:t>
      </w:r>
      <w:bookmarkEnd w:id="2890"/>
      <w:bookmarkEnd w:id="2891"/>
    </w:p>
    <w:p w14:paraId="0240FA41" w14:textId="77777777" w:rsidR="00007BE9" w:rsidRPr="00007BE9" w:rsidRDefault="00007BE9" w:rsidP="00007BE9"/>
    <w:p w14:paraId="7B6C126C" w14:textId="19DBA4BE" w:rsidR="00007BE9" w:rsidRPr="00007BE9" w:rsidRDefault="00007BE9" w:rsidP="00007BE9"/>
    <w:p w14:paraId="526F2A70" w14:textId="77777777" w:rsidR="00007BE9" w:rsidRPr="00007BE9" w:rsidRDefault="00007BE9" w:rsidP="00007BE9"/>
    <w:p w14:paraId="22DF0AB4" w14:textId="77777777" w:rsidR="00917C5F" w:rsidRPr="00917C5F" w:rsidRDefault="00917C5F" w:rsidP="00917C5F"/>
    <w:p w14:paraId="512DD1D2" w14:textId="77777777" w:rsidR="0082631E" w:rsidRPr="0082631E" w:rsidRDefault="0082631E" w:rsidP="0082631E"/>
    <w:p w14:paraId="28ACEC6B" w14:textId="77777777" w:rsidR="00007BE9" w:rsidRDefault="00007BE9" w:rsidP="00007BE9">
      <w:pPr>
        <w:sectPr w:rsidR="00007BE9" w:rsidSect="00CD3427">
          <w:headerReference w:type="default" r:id="rId187"/>
          <w:footerReference w:type="default" r:id="rId188"/>
          <w:type w:val="continuous"/>
          <w:pgSz w:w="11906" w:h="16838"/>
          <w:pgMar w:top="2268" w:right="1701" w:bottom="1701" w:left="2268" w:header="709" w:footer="709" w:gutter="0"/>
          <w:pgNumType w:start="34"/>
          <w:cols w:space="708"/>
          <w:docGrid w:linePitch="360"/>
        </w:sectPr>
      </w:pPr>
    </w:p>
    <w:p w14:paraId="59822AF9" w14:textId="69032E04" w:rsidR="00007BE9" w:rsidRDefault="00007BE9" w:rsidP="00007BE9">
      <w:r>
        <w:br w:type="page"/>
      </w:r>
    </w:p>
    <w:p w14:paraId="55943017" w14:textId="3CFC64F1" w:rsidR="00007BE9" w:rsidRDefault="00007BE9" w:rsidP="00007BE9">
      <w:pPr>
        <w:pStyle w:val="Heading1"/>
        <w:numPr>
          <w:ilvl w:val="0"/>
          <w:numId w:val="0"/>
        </w:numPr>
        <w:rPr>
          <w:szCs w:val="22"/>
          <w:lang w:val="en-US"/>
        </w:rPr>
      </w:pPr>
      <w:bookmarkStart w:id="2892" w:name="_Toc80034268"/>
      <w:bookmarkStart w:id="2893" w:name="_Toc83115768"/>
      <w:r w:rsidRPr="00AA549F">
        <w:rPr>
          <w:szCs w:val="22"/>
        </w:rPr>
        <w:lastRenderedPageBreak/>
        <w:t xml:space="preserve">BAB </w:t>
      </w:r>
      <w:r>
        <w:rPr>
          <w:szCs w:val="22"/>
          <w:lang w:val="en-US"/>
        </w:rPr>
        <w:t>V</w:t>
      </w:r>
      <w:r w:rsidRPr="00AA549F">
        <w:rPr>
          <w:szCs w:val="22"/>
        </w:rPr>
        <w:t xml:space="preserve"> </w:t>
      </w:r>
      <w:r w:rsidRPr="00AA549F">
        <w:rPr>
          <w:szCs w:val="22"/>
        </w:rPr>
        <w:br w:type="textWrapping" w:clear="all"/>
      </w:r>
      <w:r>
        <w:rPr>
          <w:szCs w:val="22"/>
          <w:lang w:val="en-US"/>
        </w:rPr>
        <w:t>KESIMPULAN DAN SARAN</w:t>
      </w:r>
      <w:bookmarkEnd w:id="2892"/>
      <w:bookmarkEnd w:id="2893"/>
    </w:p>
    <w:p w14:paraId="39B950C9" w14:textId="77777777" w:rsidR="000451D6" w:rsidRPr="000451D6" w:rsidRDefault="000451D6" w:rsidP="000451D6"/>
    <w:p w14:paraId="3A094AF9" w14:textId="03668D9B" w:rsidR="00040376" w:rsidRDefault="00007BE9" w:rsidP="00C93BF7">
      <w:pPr>
        <w:pStyle w:val="Heading2"/>
        <w:numPr>
          <w:ilvl w:val="1"/>
          <w:numId w:val="13"/>
        </w:numPr>
        <w:ind w:left="426" w:hanging="426"/>
        <w:rPr>
          <w:lang w:val="en-US"/>
        </w:rPr>
      </w:pPr>
      <w:bookmarkStart w:id="2894" w:name="_Toc80034269"/>
      <w:bookmarkStart w:id="2895" w:name="_Toc83115769"/>
      <w:r>
        <w:rPr>
          <w:lang w:val="en-US"/>
        </w:rPr>
        <w:t>Kesimpulan</w:t>
      </w:r>
      <w:bookmarkEnd w:id="2894"/>
      <w:bookmarkEnd w:id="2895"/>
    </w:p>
    <w:p w14:paraId="10532584" w14:textId="3C1BA827" w:rsidR="00007BE9" w:rsidRDefault="00007BE9" w:rsidP="00C93BF7">
      <w:pPr>
        <w:pStyle w:val="Heading2"/>
        <w:numPr>
          <w:ilvl w:val="1"/>
          <w:numId w:val="13"/>
        </w:numPr>
        <w:ind w:left="426" w:hanging="426"/>
        <w:rPr>
          <w:lang w:val="en-US"/>
        </w:rPr>
      </w:pPr>
      <w:bookmarkStart w:id="2896" w:name="_Toc80034270"/>
      <w:bookmarkStart w:id="2897" w:name="_Toc83115770"/>
      <w:r>
        <w:rPr>
          <w:lang w:val="en-US"/>
        </w:rPr>
        <w:t>Saran</w:t>
      </w:r>
      <w:bookmarkEnd w:id="2896"/>
      <w:bookmarkEnd w:id="2897"/>
    </w:p>
    <w:p w14:paraId="0C0EA16F" w14:textId="2853DAD2" w:rsidR="00B01AB5" w:rsidRDefault="00B01AB5" w:rsidP="00B01AB5"/>
    <w:p w14:paraId="33FE664F" w14:textId="41A7AB22" w:rsidR="00B01AB5" w:rsidRDefault="00B01AB5" w:rsidP="00B01AB5"/>
    <w:p w14:paraId="58D89FC7" w14:textId="77777777" w:rsidR="00B01AB5" w:rsidRDefault="00B01AB5" w:rsidP="00B01AB5">
      <w:pPr>
        <w:sectPr w:rsidR="00B01AB5" w:rsidSect="00CD3427">
          <w:headerReference w:type="default" r:id="rId189"/>
          <w:footerReference w:type="default" r:id="rId190"/>
          <w:type w:val="continuous"/>
          <w:pgSz w:w="11906" w:h="16838"/>
          <w:pgMar w:top="2268" w:right="1701" w:bottom="1701" w:left="2268" w:header="709" w:footer="709" w:gutter="0"/>
          <w:pgNumType w:start="35"/>
          <w:cols w:space="708"/>
          <w:docGrid w:linePitch="360"/>
        </w:sectPr>
      </w:pPr>
    </w:p>
    <w:p w14:paraId="585D074D" w14:textId="21EB01FF" w:rsidR="00B01AB5" w:rsidRDefault="00B01AB5" w:rsidP="00B01AB5">
      <w:r>
        <w:br w:type="page"/>
      </w:r>
    </w:p>
    <w:p w14:paraId="0F4B8B94" w14:textId="35E4CC9F" w:rsidR="00B01AB5" w:rsidRPr="00B01AB5" w:rsidRDefault="00B01AB5" w:rsidP="00B01AB5">
      <w:pPr>
        <w:pStyle w:val="Heading1"/>
        <w:numPr>
          <w:ilvl w:val="0"/>
          <w:numId w:val="0"/>
        </w:numPr>
        <w:rPr>
          <w:szCs w:val="22"/>
          <w:lang w:val="en-US"/>
        </w:rPr>
      </w:pPr>
      <w:bookmarkStart w:id="2898" w:name="_Toc80034271"/>
      <w:bookmarkStart w:id="2899" w:name="_Toc83115771"/>
      <w:r>
        <w:rPr>
          <w:szCs w:val="22"/>
          <w:lang w:val="en-US"/>
        </w:rPr>
        <w:lastRenderedPageBreak/>
        <w:t>DAFTAR PUSTAKA</w:t>
      </w:r>
      <w:bookmarkEnd w:id="2898"/>
      <w:bookmarkEnd w:id="2899"/>
    </w:p>
    <w:p w14:paraId="66B71050" w14:textId="7AC53952" w:rsidR="009C13CB" w:rsidRPr="009C13CB" w:rsidRDefault="002052BC" w:rsidP="009C13CB">
      <w:pPr>
        <w:widowControl w:val="0"/>
        <w:autoSpaceDE w:val="0"/>
        <w:autoSpaceDN w:val="0"/>
        <w:adjustRightInd w:val="0"/>
        <w:ind w:left="640" w:hanging="640"/>
        <w:rPr>
          <w:noProof/>
        </w:rPr>
      </w:pPr>
      <w:r>
        <w:fldChar w:fldCharType="begin" w:fldLock="1"/>
      </w:r>
      <w:r>
        <w:instrText xml:space="preserve">ADDIN Mendeley Bibliography CSL_BIBLIOGRAPHY </w:instrText>
      </w:r>
      <w:r>
        <w:fldChar w:fldCharType="separate"/>
      </w:r>
      <w:r w:rsidR="009C13CB" w:rsidRPr="009C13CB">
        <w:rPr>
          <w:noProof/>
        </w:rPr>
        <w:t>[1]</w:t>
      </w:r>
      <w:r w:rsidR="009C13CB" w:rsidRPr="009C13CB">
        <w:rPr>
          <w:noProof/>
        </w:rPr>
        <w:tab/>
        <w:t xml:space="preserve">S. PalComTech, “Sistem Manajemen Basis Data,” </w:t>
      </w:r>
      <w:r w:rsidR="009C13CB" w:rsidRPr="009C13CB">
        <w:rPr>
          <w:i/>
          <w:iCs/>
          <w:noProof/>
        </w:rPr>
        <w:t>Journal of Chemical Information and Modeling</w:t>
      </w:r>
      <w:r w:rsidR="009C13CB" w:rsidRPr="009C13CB">
        <w:rPr>
          <w:noProof/>
        </w:rPr>
        <w:t>, vol. 53, no. 9, pp. 1689–1699, 2013.</w:t>
      </w:r>
    </w:p>
    <w:p w14:paraId="17F9BDE8" w14:textId="77777777" w:rsidR="009C13CB" w:rsidRPr="009C13CB" w:rsidRDefault="009C13CB" w:rsidP="009C13CB">
      <w:pPr>
        <w:widowControl w:val="0"/>
        <w:autoSpaceDE w:val="0"/>
        <w:autoSpaceDN w:val="0"/>
        <w:adjustRightInd w:val="0"/>
        <w:ind w:left="640" w:hanging="640"/>
        <w:rPr>
          <w:noProof/>
        </w:rPr>
      </w:pPr>
      <w:r w:rsidRPr="009C13CB">
        <w:rPr>
          <w:noProof/>
        </w:rPr>
        <w:t>[2]</w:t>
      </w:r>
      <w:r w:rsidRPr="009C13CB">
        <w:rPr>
          <w:noProof/>
        </w:rPr>
        <w:tab/>
        <w:t>“INTRODUCTION TO UML Definition.” .</w:t>
      </w:r>
    </w:p>
    <w:p w14:paraId="62F735E3" w14:textId="77777777" w:rsidR="009C13CB" w:rsidRPr="009C13CB" w:rsidRDefault="009C13CB" w:rsidP="009C13CB">
      <w:pPr>
        <w:widowControl w:val="0"/>
        <w:autoSpaceDE w:val="0"/>
        <w:autoSpaceDN w:val="0"/>
        <w:adjustRightInd w:val="0"/>
        <w:ind w:left="640" w:hanging="640"/>
        <w:rPr>
          <w:noProof/>
        </w:rPr>
      </w:pPr>
      <w:r w:rsidRPr="009C13CB">
        <w:rPr>
          <w:noProof/>
        </w:rPr>
        <w:t>[3]</w:t>
      </w:r>
      <w:r w:rsidRPr="009C13CB">
        <w:rPr>
          <w:noProof/>
        </w:rPr>
        <w:tab/>
        <w:t xml:space="preserve">A. Finandhita and U. K. Indonesia, “Pengenalan UML dan Diagram Use Case,” </w:t>
      </w:r>
      <w:r w:rsidRPr="009C13CB">
        <w:rPr>
          <w:i/>
          <w:iCs/>
          <w:noProof/>
        </w:rPr>
        <w:t>Akademia.Ac.Id</w:t>
      </w:r>
      <w:r w:rsidRPr="009C13CB">
        <w:rPr>
          <w:noProof/>
        </w:rPr>
        <w:t>, p. 38, [Online]. Available: https://repository.unikom.ac.id/55717/1/Bab 2 - Pengenalan UML dan Diagram Use Case.pdf.</w:t>
      </w:r>
    </w:p>
    <w:p w14:paraId="40DB1FAE" w14:textId="77777777" w:rsidR="009C13CB" w:rsidRPr="009C13CB" w:rsidRDefault="009C13CB" w:rsidP="009C13CB">
      <w:pPr>
        <w:widowControl w:val="0"/>
        <w:autoSpaceDE w:val="0"/>
        <w:autoSpaceDN w:val="0"/>
        <w:adjustRightInd w:val="0"/>
        <w:ind w:left="640" w:hanging="640"/>
        <w:rPr>
          <w:noProof/>
        </w:rPr>
      </w:pPr>
      <w:r w:rsidRPr="009C13CB">
        <w:rPr>
          <w:noProof/>
        </w:rPr>
        <w:t>[4]</w:t>
      </w:r>
      <w:r w:rsidRPr="009C13CB">
        <w:rPr>
          <w:noProof/>
        </w:rPr>
        <w:tab/>
        <w:t>“Diagram alir data - Wikipedia bahasa Indonesia, ensiklopedia bebas.” [Online]. Available: https://id.wikipedia.org/wiki/Diagram_alir_data.</w:t>
      </w:r>
    </w:p>
    <w:p w14:paraId="315B245D" w14:textId="77777777" w:rsidR="009C13CB" w:rsidRPr="009C13CB" w:rsidRDefault="009C13CB" w:rsidP="009C13CB">
      <w:pPr>
        <w:widowControl w:val="0"/>
        <w:autoSpaceDE w:val="0"/>
        <w:autoSpaceDN w:val="0"/>
        <w:adjustRightInd w:val="0"/>
        <w:ind w:left="640" w:hanging="640"/>
        <w:rPr>
          <w:noProof/>
        </w:rPr>
      </w:pPr>
      <w:r w:rsidRPr="009C13CB">
        <w:rPr>
          <w:noProof/>
        </w:rPr>
        <w:t>[5]</w:t>
      </w:r>
      <w:r w:rsidRPr="009C13CB">
        <w:rPr>
          <w:noProof/>
        </w:rPr>
        <w:tab/>
        <w:t>Editors, “Analisis Sistem - Pengertian, Jenis, dan Contohnya.” [Online]. Available: https://kamus.tokopedia.com/a/analisis-sistem/.</w:t>
      </w:r>
    </w:p>
    <w:p w14:paraId="108EC893" w14:textId="77777777" w:rsidR="009C13CB" w:rsidRPr="009C13CB" w:rsidRDefault="009C13CB" w:rsidP="009C13CB">
      <w:pPr>
        <w:widowControl w:val="0"/>
        <w:autoSpaceDE w:val="0"/>
        <w:autoSpaceDN w:val="0"/>
        <w:adjustRightInd w:val="0"/>
        <w:ind w:left="640" w:hanging="640"/>
        <w:rPr>
          <w:noProof/>
        </w:rPr>
      </w:pPr>
      <w:r w:rsidRPr="009C13CB">
        <w:rPr>
          <w:noProof/>
        </w:rPr>
        <w:t>[6]</w:t>
      </w:r>
      <w:r w:rsidRPr="009C13CB">
        <w:rPr>
          <w:noProof/>
        </w:rPr>
        <w:tab/>
        <w:t xml:space="preserve">H. Djamal, “Radio Frequency Identification (RFID) Dan Aplikasinya,” </w:t>
      </w:r>
      <w:r w:rsidRPr="009C13CB">
        <w:rPr>
          <w:i/>
          <w:iCs/>
          <w:noProof/>
        </w:rPr>
        <w:t>TESLA: Jurnal Teknik Elektro</w:t>
      </w:r>
      <w:r w:rsidRPr="009C13CB">
        <w:rPr>
          <w:noProof/>
        </w:rPr>
        <w:t>, vol. 16, no. 1, pp. 45–55, 2014.</w:t>
      </w:r>
    </w:p>
    <w:p w14:paraId="50B15923" w14:textId="77777777" w:rsidR="009C13CB" w:rsidRPr="009C13CB" w:rsidRDefault="009C13CB" w:rsidP="009C13CB">
      <w:pPr>
        <w:widowControl w:val="0"/>
        <w:autoSpaceDE w:val="0"/>
        <w:autoSpaceDN w:val="0"/>
        <w:adjustRightInd w:val="0"/>
        <w:ind w:left="640" w:hanging="640"/>
        <w:rPr>
          <w:noProof/>
        </w:rPr>
      </w:pPr>
      <w:r w:rsidRPr="009C13CB">
        <w:rPr>
          <w:noProof/>
        </w:rPr>
        <w:t>[7]</w:t>
      </w:r>
      <w:r w:rsidRPr="009C13CB">
        <w:rPr>
          <w:noProof/>
        </w:rPr>
        <w:tab/>
        <w:t xml:space="preserve">Destyara Zanneta Hidayatullifa, “Rancang Bangun Pembuatan Sistem Pengiriman Sensor Secara Real Time Menggunakan Python dan Raspberry Pi,” </w:t>
      </w:r>
      <w:r w:rsidRPr="009C13CB">
        <w:rPr>
          <w:i/>
          <w:iCs/>
          <w:noProof/>
        </w:rPr>
        <w:t>Risalah Fisika</w:t>
      </w:r>
      <w:r w:rsidRPr="009C13CB">
        <w:rPr>
          <w:noProof/>
        </w:rPr>
        <w:t>, vol. 3, no. 2, pp. 43–46, 2019, doi: 10.35895/rf.v3i2.154.</w:t>
      </w:r>
    </w:p>
    <w:p w14:paraId="3EB57439" w14:textId="77777777" w:rsidR="009C13CB" w:rsidRPr="009C13CB" w:rsidRDefault="009C13CB" w:rsidP="009C13CB">
      <w:pPr>
        <w:widowControl w:val="0"/>
        <w:autoSpaceDE w:val="0"/>
        <w:autoSpaceDN w:val="0"/>
        <w:adjustRightInd w:val="0"/>
        <w:ind w:left="640" w:hanging="640"/>
        <w:rPr>
          <w:noProof/>
        </w:rPr>
      </w:pPr>
      <w:r w:rsidRPr="009C13CB">
        <w:rPr>
          <w:noProof/>
        </w:rPr>
        <w:t>[8]</w:t>
      </w:r>
      <w:r w:rsidRPr="009C13CB">
        <w:rPr>
          <w:noProof/>
        </w:rPr>
        <w:tab/>
        <w:t xml:space="preserve">H. Isyanto, A. Solikhin, and W. Ibrahim, “Perancangan dan Implementasi Security System pada Sepeda Motor Menggunakan RFID Sensor Berbasis Raspberry Pi,” </w:t>
      </w:r>
      <w:r w:rsidRPr="009C13CB">
        <w:rPr>
          <w:i/>
          <w:iCs/>
          <w:noProof/>
        </w:rPr>
        <w:t>RESISTOR (elektRonika kEndali telekomunikaSI tenaga liSTrik kOmputeR)</w:t>
      </w:r>
      <w:r w:rsidRPr="009C13CB">
        <w:rPr>
          <w:noProof/>
        </w:rPr>
        <w:t>, vol. 2, no. 1, p. 29, 2019, doi: 10.24853/resistor.2.1.29-38.</w:t>
      </w:r>
    </w:p>
    <w:p w14:paraId="523886BF" w14:textId="77777777" w:rsidR="009C13CB" w:rsidRPr="009C13CB" w:rsidRDefault="009C13CB" w:rsidP="009C13CB">
      <w:pPr>
        <w:widowControl w:val="0"/>
        <w:autoSpaceDE w:val="0"/>
        <w:autoSpaceDN w:val="0"/>
        <w:adjustRightInd w:val="0"/>
        <w:ind w:left="640" w:hanging="640"/>
        <w:rPr>
          <w:noProof/>
        </w:rPr>
      </w:pPr>
      <w:r w:rsidRPr="009C13CB">
        <w:rPr>
          <w:noProof/>
        </w:rPr>
        <w:t>[9]</w:t>
      </w:r>
      <w:r w:rsidRPr="009C13CB">
        <w:rPr>
          <w:noProof/>
        </w:rPr>
        <w:tab/>
        <w:t>S. Wulandari, “Rancang Bangun Mesin Absensi Otomatis Dengan Menggunakan Sensor RFID,” pp. 1–48, 2016.</w:t>
      </w:r>
    </w:p>
    <w:p w14:paraId="5D9637A2" w14:textId="77777777" w:rsidR="009C13CB" w:rsidRPr="009C13CB" w:rsidRDefault="009C13CB" w:rsidP="009C13CB">
      <w:pPr>
        <w:widowControl w:val="0"/>
        <w:autoSpaceDE w:val="0"/>
        <w:autoSpaceDN w:val="0"/>
        <w:adjustRightInd w:val="0"/>
        <w:ind w:left="640" w:hanging="640"/>
        <w:rPr>
          <w:noProof/>
        </w:rPr>
      </w:pPr>
      <w:r w:rsidRPr="009C13CB">
        <w:rPr>
          <w:noProof/>
        </w:rPr>
        <w:t>[10]</w:t>
      </w:r>
      <w:r w:rsidRPr="009C13CB">
        <w:rPr>
          <w:noProof/>
        </w:rPr>
        <w:tab/>
        <w:t>I. W. K. M. K. Febri Zahro Aska, Deni Satria M.Kom, “IMPLEMENTASI RADIO FREQUENCY IDENTIFICATION ( RFID ) SEBAGAI OTOMASI PADA SMART HOME.”</w:t>
      </w:r>
    </w:p>
    <w:p w14:paraId="66E1316B" w14:textId="77777777" w:rsidR="009C13CB" w:rsidRPr="009C13CB" w:rsidRDefault="009C13CB" w:rsidP="009C13CB">
      <w:pPr>
        <w:widowControl w:val="0"/>
        <w:autoSpaceDE w:val="0"/>
        <w:autoSpaceDN w:val="0"/>
        <w:adjustRightInd w:val="0"/>
        <w:ind w:left="640" w:hanging="640"/>
        <w:rPr>
          <w:noProof/>
        </w:rPr>
      </w:pPr>
      <w:r w:rsidRPr="009C13CB">
        <w:rPr>
          <w:noProof/>
        </w:rPr>
        <w:t>[11]</w:t>
      </w:r>
      <w:r w:rsidRPr="009C13CB">
        <w:rPr>
          <w:noProof/>
        </w:rPr>
        <w:tab/>
        <w:t>F. Christian, “Modul pembelajaran raspberry pi,” pp. 9–71, 2017.</w:t>
      </w:r>
    </w:p>
    <w:p w14:paraId="6831C177" w14:textId="77777777" w:rsidR="009C13CB" w:rsidRPr="009C13CB" w:rsidRDefault="009C13CB" w:rsidP="009C13CB">
      <w:pPr>
        <w:widowControl w:val="0"/>
        <w:autoSpaceDE w:val="0"/>
        <w:autoSpaceDN w:val="0"/>
        <w:adjustRightInd w:val="0"/>
        <w:ind w:left="640" w:hanging="640"/>
        <w:rPr>
          <w:noProof/>
        </w:rPr>
      </w:pPr>
      <w:r w:rsidRPr="009C13CB">
        <w:rPr>
          <w:noProof/>
        </w:rPr>
        <w:t>[12]</w:t>
      </w:r>
      <w:r w:rsidRPr="009C13CB">
        <w:rPr>
          <w:noProof/>
        </w:rPr>
        <w:tab/>
        <w:t xml:space="preserve">J. P. Indonesia, “Peningkatan Layanan Perpustakaan Melalui Teknologi Rfid,” </w:t>
      </w:r>
      <w:r w:rsidRPr="009C13CB">
        <w:rPr>
          <w:i/>
          <w:iCs/>
          <w:noProof/>
        </w:rPr>
        <w:t>Jurnal Pustakawan Indonesia</w:t>
      </w:r>
      <w:r w:rsidRPr="009C13CB">
        <w:rPr>
          <w:noProof/>
        </w:rPr>
        <w:t>, vol. 16, no. 2, 2017.</w:t>
      </w:r>
    </w:p>
    <w:p w14:paraId="57D7EC23" w14:textId="77777777" w:rsidR="009C13CB" w:rsidRPr="009C13CB" w:rsidRDefault="009C13CB" w:rsidP="009C13CB">
      <w:pPr>
        <w:widowControl w:val="0"/>
        <w:autoSpaceDE w:val="0"/>
        <w:autoSpaceDN w:val="0"/>
        <w:adjustRightInd w:val="0"/>
        <w:ind w:left="640" w:hanging="640"/>
        <w:rPr>
          <w:noProof/>
        </w:rPr>
      </w:pPr>
      <w:r w:rsidRPr="009C13CB">
        <w:rPr>
          <w:noProof/>
        </w:rPr>
        <w:t>[13]</w:t>
      </w:r>
      <w:r w:rsidRPr="009C13CB">
        <w:rPr>
          <w:noProof/>
        </w:rPr>
        <w:tab/>
        <w:t xml:space="preserve">W. Adam and L. Sagala, “Sistem Absensi Pegawai Menggunakan Teknologi </w:t>
      </w:r>
      <w:r w:rsidRPr="009C13CB">
        <w:rPr>
          <w:noProof/>
        </w:rPr>
        <w:lastRenderedPageBreak/>
        <w:t xml:space="preserve">RFID,” </w:t>
      </w:r>
      <w:r w:rsidRPr="009C13CB">
        <w:rPr>
          <w:i/>
          <w:iCs/>
          <w:noProof/>
        </w:rPr>
        <w:t>Jurnal LPKIA</w:t>
      </w:r>
      <w:r w:rsidRPr="009C13CB">
        <w:rPr>
          <w:noProof/>
        </w:rPr>
        <w:t>, vol. 1, no. 1, pp. 1–6, 2013.</w:t>
      </w:r>
    </w:p>
    <w:p w14:paraId="118AE8DD" w14:textId="77777777" w:rsidR="009C13CB" w:rsidRPr="009C13CB" w:rsidRDefault="009C13CB" w:rsidP="009C13CB">
      <w:pPr>
        <w:widowControl w:val="0"/>
        <w:autoSpaceDE w:val="0"/>
        <w:autoSpaceDN w:val="0"/>
        <w:adjustRightInd w:val="0"/>
        <w:ind w:left="640" w:hanging="640"/>
        <w:rPr>
          <w:noProof/>
        </w:rPr>
      </w:pPr>
      <w:r w:rsidRPr="009C13CB">
        <w:rPr>
          <w:noProof/>
        </w:rPr>
        <w:t>[14]</w:t>
      </w:r>
      <w:r w:rsidRPr="009C13CB">
        <w:rPr>
          <w:noProof/>
        </w:rPr>
        <w:tab/>
        <w:t xml:space="preserve">A. Azura and W. Wildian, “Rancang Bangun Sistem Absensi Mahasiswa Menggunakan Sensor RFID dengan Database MySQL XAMPP dan Interface Visual Basic,” </w:t>
      </w:r>
      <w:r w:rsidRPr="009C13CB">
        <w:rPr>
          <w:i/>
          <w:iCs/>
          <w:noProof/>
        </w:rPr>
        <w:t>Jurnal Fisika Unand</w:t>
      </w:r>
      <w:r w:rsidRPr="009C13CB">
        <w:rPr>
          <w:noProof/>
        </w:rPr>
        <w:t>, vol. 7, no. 2, pp. 186–193, 2018, doi: 10.25077/jfu.7.2.186-193.2018.</w:t>
      </w:r>
    </w:p>
    <w:p w14:paraId="4FB85BB8" w14:textId="4B81510F" w:rsidR="00B01AB5" w:rsidRPr="00B01AB5" w:rsidRDefault="002052BC" w:rsidP="00B01AB5">
      <w:r>
        <w:fldChar w:fldCharType="end"/>
      </w:r>
    </w:p>
    <w:sectPr w:rsidR="00B01AB5" w:rsidRPr="00B01AB5" w:rsidSect="00CD3427">
      <w:headerReference w:type="default" r:id="rId191"/>
      <w:footerReference w:type="default" r:id="rId192"/>
      <w:type w:val="continuous"/>
      <w:pgSz w:w="11906" w:h="16838"/>
      <w:pgMar w:top="2268" w:right="1701" w:bottom="1701" w:left="2268" w:header="709" w:footer="709" w:gutter="0"/>
      <w:pgNumType w:start="36"/>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47" w:author="Rafi Aziizi" w:date="2021-11-12T11:04:00Z" w:initials="RA">
    <w:p w14:paraId="3B880C94" w14:textId="7C788FE8" w:rsidR="001F2641" w:rsidRDefault="001F2641">
      <w:pPr>
        <w:pStyle w:val="CommentText"/>
      </w:pPr>
      <w:r>
        <w:rPr>
          <w:rStyle w:val="CommentReference"/>
        </w:rPr>
        <w:annotationRef/>
      </w:r>
      <w:r>
        <w:t>Citation</w:t>
      </w:r>
    </w:p>
  </w:comment>
  <w:comment w:id="58" w:author="Rafi Aziizi" w:date="2021-11-12T11:06:00Z" w:initials="RA">
    <w:p w14:paraId="3D0D308C" w14:textId="77777777" w:rsidR="001F2641" w:rsidRDefault="001F2641">
      <w:pPr>
        <w:pStyle w:val="CommentText"/>
      </w:pPr>
      <w:r>
        <w:rPr>
          <w:rStyle w:val="CommentReference"/>
        </w:rPr>
        <w:annotationRef/>
      </w:r>
      <w:r>
        <w:t>Tambahkan berdasarkan identifikasi masalah</w:t>
      </w:r>
    </w:p>
    <w:p w14:paraId="3835B1DD" w14:textId="1304DFDF" w:rsidR="001F2641" w:rsidRDefault="001F2641">
      <w:pPr>
        <w:pStyle w:val="CommentText"/>
      </w:pPr>
    </w:p>
  </w:comment>
  <w:comment w:id="65" w:author="Rafi Aziizi" w:date="2021-11-12T11:07:00Z" w:initials="RA">
    <w:p w14:paraId="31CBCDB3" w14:textId="2C543950" w:rsidR="001F2641" w:rsidRDefault="001F2641">
      <w:pPr>
        <w:pStyle w:val="CommentText"/>
      </w:pPr>
      <w:r>
        <w:rPr>
          <w:rStyle w:val="CommentReference"/>
        </w:rPr>
        <w:annotationRef/>
      </w:r>
      <w:r>
        <w:t>Maksud (membangun) tujuan itu menjawab permasalahan</w:t>
      </w:r>
    </w:p>
  </w:comment>
  <w:comment w:id="155" w:author="Rafi Aziizi" w:date="2021-11-12T11:09:00Z" w:initials="RA">
    <w:p w14:paraId="7715E8AD" w14:textId="77777777" w:rsidR="001F2641" w:rsidRDefault="001F2641">
      <w:pPr>
        <w:pStyle w:val="CommentText"/>
      </w:pPr>
      <w:r>
        <w:rPr>
          <w:rStyle w:val="CommentReference"/>
        </w:rPr>
        <w:annotationRef/>
      </w:r>
      <w:r>
        <w:t>Tidak menggunakan flowchart</w:t>
      </w:r>
    </w:p>
    <w:p w14:paraId="6589DD08" w14:textId="348BED28" w:rsidR="001F2641" w:rsidRDefault="001F2641">
      <w:pPr>
        <w:pStyle w:val="CommentText"/>
      </w:pPr>
    </w:p>
  </w:comment>
  <w:comment w:id="169" w:author="Rafi Aziizi" w:date="2021-11-12T11:09:00Z" w:initials="RA">
    <w:p w14:paraId="1E8C2A30" w14:textId="59FFE61C" w:rsidR="001F2641" w:rsidRDefault="001F2641">
      <w:pPr>
        <w:pStyle w:val="CommentText"/>
      </w:pPr>
      <w:r>
        <w:rPr>
          <w:rStyle w:val="CommentReference"/>
        </w:rPr>
        <w:annotationRef/>
      </w:r>
      <w:r>
        <w:t>Menambahkan penjelasan dan fitur dari referensi lain</w:t>
      </w:r>
    </w:p>
  </w:comment>
  <w:comment w:id="199" w:author="Rafi Aziizi" w:date="2021-11-12T11:11:00Z" w:initials="RA">
    <w:p w14:paraId="7EC3662C" w14:textId="77777777" w:rsidR="001F2641" w:rsidRDefault="001F2641">
      <w:pPr>
        <w:pStyle w:val="CommentText"/>
      </w:pPr>
      <w:r>
        <w:rPr>
          <w:rStyle w:val="CommentReference"/>
        </w:rPr>
        <w:annotationRef/>
      </w:r>
      <w:r>
        <w:t>Dimasukan kedalam analisis sistem berjalan</w:t>
      </w:r>
    </w:p>
    <w:p w14:paraId="492B9B22" w14:textId="6B74E6B4" w:rsidR="001F2641" w:rsidRDefault="001F2641">
      <w:pPr>
        <w:pStyle w:val="CommentText"/>
      </w:pPr>
    </w:p>
  </w:comment>
  <w:comment w:id="235" w:author="Rafi Aziizi" w:date="2021-11-12T11:12:00Z" w:initials="RA">
    <w:p w14:paraId="1BA29CBF" w14:textId="7C11D401" w:rsidR="001F2641" w:rsidRDefault="001F2641">
      <w:pPr>
        <w:pStyle w:val="CommentText"/>
      </w:pPr>
      <w:r>
        <w:rPr>
          <w:rStyle w:val="CommentReference"/>
        </w:rPr>
        <w:annotationRef/>
      </w:r>
      <w:r>
        <w:t>Dibuatkan modul setiap bagian sesuai probis</w:t>
      </w:r>
    </w:p>
  </w:comment>
  <w:comment w:id="348" w:author="Rafi Aziizi" w:date="2021-11-12T11:14:00Z" w:initials="RA">
    <w:p w14:paraId="52FF2CAA" w14:textId="1212DBA6" w:rsidR="001F2641" w:rsidRDefault="001F2641">
      <w:pPr>
        <w:pStyle w:val="CommentText"/>
      </w:pPr>
      <w:r>
        <w:rPr>
          <w:rStyle w:val="CommentReference"/>
        </w:rPr>
        <w:annotationRef/>
      </w:r>
      <w:r>
        <w:t>Seperti bisnis aktor</w:t>
      </w:r>
    </w:p>
  </w:comment>
  <w:comment w:id="457" w:author="Rafi Aziizi" w:date="2021-11-12T11:16:00Z" w:initials="RA">
    <w:p w14:paraId="42687E1E" w14:textId="31151307" w:rsidR="001F2641" w:rsidRDefault="001F2641">
      <w:pPr>
        <w:pStyle w:val="CommentText"/>
      </w:pPr>
      <w:r>
        <w:rPr>
          <w:rStyle w:val="CommentReference"/>
        </w:rPr>
        <w:annotationRef/>
      </w:r>
      <w:r>
        <w:t xml:space="preserve">Change sub </w:t>
      </w:r>
    </w:p>
  </w:comment>
  <w:comment w:id="800" w:author="Rafi Aziizi" w:date="2021-11-12T11:20:00Z" w:initials="RA">
    <w:p w14:paraId="15FDBDBA" w14:textId="768C535D" w:rsidR="001F2641" w:rsidRDefault="001F2641">
      <w:pPr>
        <w:pStyle w:val="CommentText"/>
      </w:pPr>
      <w:r>
        <w:rPr>
          <w:rStyle w:val="CommentReference"/>
        </w:rPr>
        <w:annotationRef/>
      </w:r>
      <w:r>
        <w:t>Split all crud</w:t>
      </w:r>
    </w:p>
  </w:comment>
  <w:comment w:id="2146" w:author="Rafi Aziizi" w:date="2021-11-12T11:26:00Z" w:initials="RA">
    <w:p w14:paraId="3E9283E6" w14:textId="3161506E" w:rsidR="001F2641" w:rsidRDefault="001F2641">
      <w:pPr>
        <w:pStyle w:val="CommentText"/>
      </w:pPr>
      <w:r>
        <w:rPr>
          <w:rStyle w:val="CommentReference"/>
        </w:rPr>
        <w:annotationRef/>
      </w:r>
      <w:r>
        <w:t>Diperluas dari proses awal absensi</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3B880C94" w15:done="0"/>
  <w15:commentEx w15:paraId="3835B1DD" w15:done="1"/>
  <w15:commentEx w15:paraId="31CBCDB3" w15:done="1"/>
  <w15:commentEx w15:paraId="6589DD08" w15:done="0"/>
  <w15:commentEx w15:paraId="1E8C2A30" w15:done="0"/>
  <w15:commentEx w15:paraId="492B9B22" w15:done="0"/>
  <w15:commentEx w15:paraId="1BA29CBF" w15:done="0"/>
  <w15:commentEx w15:paraId="52FF2CAA" w15:done="0"/>
  <w15:commentEx w15:paraId="42687E1E" w15:done="0"/>
  <w15:commentEx w15:paraId="15FDBDBA" w15:done="0"/>
  <w15:commentEx w15:paraId="3E9283E6"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538C8BE" w16cex:dateUtc="2021-11-12T04:04:00Z"/>
  <w16cex:commentExtensible w16cex:durableId="2538C928" w16cex:dateUtc="2021-11-12T04:06:00Z"/>
  <w16cex:commentExtensible w16cex:durableId="2538C979" w16cex:dateUtc="2021-11-12T04:07:00Z"/>
  <w16cex:commentExtensible w16cex:durableId="2538C9CD" w16cex:dateUtc="2021-11-12T04:09:00Z"/>
  <w16cex:commentExtensible w16cex:durableId="2538CA06" w16cex:dateUtc="2021-11-12T04:09:00Z"/>
  <w16cex:commentExtensible w16cex:durableId="2538CA5E" w16cex:dateUtc="2021-11-12T04:11:00Z"/>
  <w16cex:commentExtensible w16cex:durableId="2538CA9B" w16cex:dateUtc="2021-11-12T04:12:00Z"/>
  <w16cex:commentExtensible w16cex:durableId="2538CB03" w16cex:dateUtc="2021-11-12T04:14:00Z"/>
  <w16cex:commentExtensible w16cex:durableId="2538CB7F" w16cex:dateUtc="2021-11-12T04:16:00Z"/>
  <w16cex:commentExtensible w16cex:durableId="2538CC70" w16cex:dateUtc="2021-11-12T04:20:00Z"/>
  <w16cex:commentExtensible w16cex:durableId="2538CDF8" w16cex:dateUtc="2021-11-12T04:2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3B880C94" w16cid:durableId="2538C8BE"/>
  <w16cid:commentId w16cid:paraId="3835B1DD" w16cid:durableId="2538C928"/>
  <w16cid:commentId w16cid:paraId="31CBCDB3" w16cid:durableId="2538C979"/>
  <w16cid:commentId w16cid:paraId="6589DD08" w16cid:durableId="2538C9CD"/>
  <w16cid:commentId w16cid:paraId="1E8C2A30" w16cid:durableId="2538CA06"/>
  <w16cid:commentId w16cid:paraId="492B9B22" w16cid:durableId="2538CA5E"/>
  <w16cid:commentId w16cid:paraId="1BA29CBF" w16cid:durableId="2538CA9B"/>
  <w16cid:commentId w16cid:paraId="52FF2CAA" w16cid:durableId="2538CB03"/>
  <w16cid:commentId w16cid:paraId="42687E1E" w16cid:durableId="2538CB7F"/>
  <w16cid:commentId w16cid:paraId="15FDBDBA" w16cid:durableId="2538CC70"/>
  <w16cid:commentId w16cid:paraId="3E9283E6" w16cid:durableId="2538CDF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1BA0849" w14:textId="77777777" w:rsidR="004F76E7" w:rsidRDefault="004F76E7" w:rsidP="00505F11">
      <w:pPr>
        <w:spacing w:line="240" w:lineRule="auto"/>
      </w:pPr>
      <w:r>
        <w:separator/>
      </w:r>
    </w:p>
  </w:endnote>
  <w:endnote w:type="continuationSeparator" w:id="0">
    <w:p w14:paraId="3315833A" w14:textId="77777777" w:rsidR="004F76E7" w:rsidRDefault="004F76E7" w:rsidP="00505F1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17A048C" w14:textId="77777777" w:rsidR="001F2641" w:rsidRDefault="001F2641">
    <w:pPr>
      <w:pStyle w:val="Footer"/>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Pr>
        <w:caps/>
        <w:noProof/>
        <w:color w:val="4472C4" w:themeColor="accent1"/>
      </w:rPr>
      <w:t>2</w:t>
    </w:r>
    <w:r>
      <w:rPr>
        <w:caps/>
        <w:noProof/>
        <w:color w:val="4472C4" w:themeColor="accent1"/>
      </w:rPr>
      <w:fldChar w:fldCharType="end"/>
    </w:r>
  </w:p>
  <w:p w14:paraId="75C2991D" w14:textId="77777777" w:rsidR="001F2641" w:rsidRDefault="001F264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5A18BA9" w14:textId="77777777" w:rsidR="001F2641" w:rsidRDefault="001F2641">
    <w:pPr>
      <w:pStyle w:val="Footer"/>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Pr>
        <w:caps/>
        <w:noProof/>
        <w:color w:val="4472C4" w:themeColor="accent1"/>
      </w:rPr>
      <w:t>2</w:t>
    </w:r>
    <w:r>
      <w:rPr>
        <w:caps/>
        <w:noProof/>
        <w:color w:val="4472C4" w:themeColor="accent1"/>
      </w:rPr>
      <w:fldChar w:fldCharType="end"/>
    </w:r>
  </w:p>
  <w:p w14:paraId="6177B7C5" w14:textId="77777777" w:rsidR="001F2641" w:rsidRDefault="001F264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F7D19A9" w14:textId="77777777" w:rsidR="001F2641" w:rsidRDefault="001F2641">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588274191"/>
      <w:docPartObj>
        <w:docPartGallery w:val="Page Numbers (Bottom of Page)"/>
        <w:docPartUnique/>
      </w:docPartObj>
    </w:sdtPr>
    <w:sdtEndPr>
      <w:rPr>
        <w:noProof/>
      </w:rPr>
    </w:sdtEndPr>
    <w:sdtContent>
      <w:p w14:paraId="6105DD02" w14:textId="4C55C58A" w:rsidR="001F2641" w:rsidRDefault="001F264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39BA198" w14:textId="77777777" w:rsidR="001F2641" w:rsidRDefault="001F2641">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325509917"/>
      <w:docPartObj>
        <w:docPartGallery w:val="Page Numbers (Bottom of Page)"/>
        <w:docPartUnique/>
      </w:docPartObj>
    </w:sdtPr>
    <w:sdtEndPr>
      <w:rPr>
        <w:noProof/>
      </w:rPr>
    </w:sdtEndPr>
    <w:sdtContent>
      <w:p w14:paraId="4EAB0A06" w14:textId="7ACBC4E4" w:rsidR="001F2641" w:rsidRDefault="001F264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3B22281" w14:textId="77777777" w:rsidR="001F2641" w:rsidRDefault="001F2641">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27813372"/>
      <w:docPartObj>
        <w:docPartGallery w:val="Page Numbers (Bottom of Page)"/>
        <w:docPartUnique/>
      </w:docPartObj>
    </w:sdtPr>
    <w:sdtEndPr>
      <w:rPr>
        <w:noProof/>
      </w:rPr>
    </w:sdtEndPr>
    <w:sdtContent>
      <w:p w14:paraId="02EF4ACF" w14:textId="224C4E03" w:rsidR="001F2641" w:rsidRDefault="001F264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11BE58A" w14:textId="77777777" w:rsidR="001F2641" w:rsidRDefault="001F2641">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687401288"/>
      <w:docPartObj>
        <w:docPartGallery w:val="Page Numbers (Bottom of Page)"/>
        <w:docPartUnique/>
      </w:docPartObj>
    </w:sdtPr>
    <w:sdtEndPr>
      <w:rPr>
        <w:noProof/>
      </w:rPr>
    </w:sdtEndPr>
    <w:sdtContent>
      <w:p w14:paraId="5852287A" w14:textId="6C667957" w:rsidR="001F2641" w:rsidRDefault="001F264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7746CDB" w14:textId="77777777" w:rsidR="001F2641" w:rsidRDefault="001F264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0EC8B37" w14:textId="77777777" w:rsidR="004F76E7" w:rsidRDefault="004F76E7" w:rsidP="00505F11">
      <w:pPr>
        <w:spacing w:line="240" w:lineRule="auto"/>
      </w:pPr>
      <w:r>
        <w:separator/>
      </w:r>
    </w:p>
  </w:footnote>
  <w:footnote w:type="continuationSeparator" w:id="0">
    <w:p w14:paraId="736715AB" w14:textId="77777777" w:rsidR="004F76E7" w:rsidRDefault="004F76E7" w:rsidP="00505F11">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A80E0AE" w14:textId="77777777" w:rsidR="001F2641" w:rsidRDefault="001F264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6346A91" w14:textId="77777777" w:rsidR="001F2641" w:rsidRDefault="001F2641">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472249323"/>
      <w:docPartObj>
        <w:docPartGallery w:val="Page Numbers (Top of Page)"/>
        <w:docPartUnique/>
      </w:docPartObj>
    </w:sdtPr>
    <w:sdtEndPr>
      <w:rPr>
        <w:noProof/>
      </w:rPr>
    </w:sdtEndPr>
    <w:sdtContent>
      <w:p w14:paraId="6C7B0F58" w14:textId="0D630C6E" w:rsidR="001F2641" w:rsidRDefault="001F2641">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70BFAE3A" w14:textId="77777777" w:rsidR="001F2641" w:rsidRDefault="001F2641">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DEF66F4" w14:textId="77777777" w:rsidR="001F2641" w:rsidRDefault="001F2641">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6824559" w14:textId="77777777" w:rsidR="001F2641" w:rsidRDefault="001F2641">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AA924E7" w14:textId="77777777" w:rsidR="001F2641" w:rsidRDefault="001F2641">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0E3D635" w14:textId="77777777" w:rsidR="001F2641" w:rsidRDefault="001F264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946557"/>
    <w:multiLevelType w:val="hybridMultilevel"/>
    <w:tmpl w:val="63C869CA"/>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7C50CC"/>
    <w:multiLevelType w:val="hybridMultilevel"/>
    <w:tmpl w:val="DE84ED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4294278"/>
    <w:multiLevelType w:val="hybridMultilevel"/>
    <w:tmpl w:val="870679A4"/>
    <w:lvl w:ilvl="0" w:tplc="430CAE74">
      <w:start w:val="1"/>
      <w:numFmt w:val="lowerLetter"/>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 w15:restartNumberingAfterBreak="0">
    <w:nsid w:val="05287386"/>
    <w:multiLevelType w:val="hybridMultilevel"/>
    <w:tmpl w:val="5D0AB656"/>
    <w:lvl w:ilvl="0" w:tplc="A266A6A8">
      <w:start w:val="1"/>
      <w:numFmt w:val="decimal"/>
      <w:lvlText w:val="5.%1."/>
      <w:lvlJc w:val="left"/>
      <w:pPr>
        <w:ind w:left="2160" w:hanging="360"/>
      </w:pPr>
      <w:rPr>
        <w:rFonts w:hint="default"/>
      </w:rPr>
    </w:lvl>
    <w:lvl w:ilvl="1" w:tplc="A266A6A8">
      <w:start w:val="1"/>
      <w:numFmt w:val="decimal"/>
      <w:lvlText w:val="5.%2."/>
      <w:lvlJc w:val="left"/>
      <w:pPr>
        <w:ind w:left="1440" w:hanging="360"/>
      </w:pPr>
      <w:rPr>
        <w:rFonts w:hint="default"/>
      </w:r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07100E82"/>
    <w:multiLevelType w:val="hybridMultilevel"/>
    <w:tmpl w:val="EEC6AAD0"/>
    <w:lvl w:ilvl="0" w:tplc="FFFFFFFF">
      <w:start w:val="1"/>
      <w:numFmt w:val="lowerLetter"/>
      <w:lvlText w:val="%1"/>
      <w:lvlJc w:val="left"/>
      <w:pPr>
        <w:ind w:left="1571"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A062A1E"/>
    <w:multiLevelType w:val="multilevel"/>
    <w:tmpl w:val="815E6C78"/>
    <w:lvl w:ilvl="0">
      <w:start w:val="1"/>
      <w:numFmt w:val="decimal"/>
      <w:pStyle w:val="Heading1"/>
      <w:lvlText w:val="%1."/>
      <w:lvlJc w:val="left"/>
      <w:pPr>
        <w:ind w:left="720" w:hanging="360"/>
      </w:pPr>
      <w:rPr>
        <w:rFonts w:hint="default"/>
      </w:rPr>
    </w:lvl>
    <w:lvl w:ilvl="1">
      <w:start w:val="1"/>
      <w:numFmt w:val="decimal"/>
      <w:pStyle w:val="Heading2"/>
      <w:lvlText w:val="1.%2"/>
      <w:lvlJc w:val="left"/>
      <w:pPr>
        <w:ind w:left="1440" w:hanging="360"/>
      </w:pPr>
      <w:rPr>
        <w:rFonts w:hint="default"/>
      </w:rPr>
    </w:lvl>
    <w:lvl w:ilvl="2">
      <w:start w:val="1"/>
      <w:numFmt w:val="lowerRoman"/>
      <w:pStyle w:val="Heading3"/>
      <w:lvlText w:val="%3."/>
      <w:lvlJc w:val="right"/>
      <w:pPr>
        <w:ind w:left="2160" w:hanging="180"/>
      </w:pPr>
      <w:rPr>
        <w:rFonts w:hint="default"/>
      </w:rPr>
    </w:lvl>
    <w:lvl w:ilvl="3">
      <w:start w:val="1"/>
      <w:numFmt w:val="decimal"/>
      <w:pStyle w:val="Heading4"/>
      <w:lvlText w:val="%4."/>
      <w:lvlJc w:val="left"/>
      <w:pPr>
        <w:ind w:left="2880" w:hanging="360"/>
      </w:pPr>
      <w:rPr>
        <w:rFonts w:hint="default"/>
      </w:rPr>
    </w:lvl>
    <w:lvl w:ilvl="4">
      <w:start w:val="1"/>
      <w:numFmt w:val="lowerLetter"/>
      <w:pStyle w:val="Heading5"/>
      <w:lvlText w:val="%5."/>
      <w:lvlJc w:val="left"/>
      <w:pPr>
        <w:ind w:left="3600" w:hanging="360"/>
      </w:pPr>
      <w:rPr>
        <w:rFonts w:hint="default"/>
      </w:rPr>
    </w:lvl>
    <w:lvl w:ilvl="5">
      <w:start w:val="1"/>
      <w:numFmt w:val="lowerRoman"/>
      <w:pStyle w:val="Heading6"/>
      <w:lvlText w:val="%6."/>
      <w:lvlJc w:val="right"/>
      <w:pPr>
        <w:ind w:left="4320" w:hanging="180"/>
      </w:pPr>
      <w:rPr>
        <w:rFonts w:hint="default"/>
      </w:rPr>
    </w:lvl>
    <w:lvl w:ilvl="6">
      <w:start w:val="1"/>
      <w:numFmt w:val="decimal"/>
      <w:pStyle w:val="Heading7"/>
      <w:lvlText w:val="%7."/>
      <w:lvlJc w:val="left"/>
      <w:pPr>
        <w:ind w:left="5040" w:hanging="360"/>
      </w:pPr>
      <w:rPr>
        <w:rFonts w:hint="default"/>
      </w:rPr>
    </w:lvl>
    <w:lvl w:ilvl="7">
      <w:start w:val="1"/>
      <w:numFmt w:val="lowerLetter"/>
      <w:pStyle w:val="Heading8"/>
      <w:lvlText w:val="%8."/>
      <w:lvlJc w:val="left"/>
      <w:pPr>
        <w:ind w:left="5760" w:hanging="360"/>
      </w:pPr>
      <w:rPr>
        <w:rFonts w:hint="default"/>
      </w:rPr>
    </w:lvl>
    <w:lvl w:ilvl="8">
      <w:start w:val="1"/>
      <w:numFmt w:val="lowerRoman"/>
      <w:pStyle w:val="Heading9"/>
      <w:lvlText w:val="%9."/>
      <w:lvlJc w:val="right"/>
      <w:pPr>
        <w:ind w:left="6480" w:hanging="180"/>
      </w:pPr>
      <w:rPr>
        <w:rFonts w:hint="default"/>
      </w:rPr>
    </w:lvl>
  </w:abstractNum>
  <w:abstractNum w:abstractNumId="6" w15:restartNumberingAfterBreak="0">
    <w:nsid w:val="0AD94C32"/>
    <w:multiLevelType w:val="hybridMultilevel"/>
    <w:tmpl w:val="20D86F8C"/>
    <w:lvl w:ilvl="0" w:tplc="0421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15:restartNumberingAfterBreak="0">
    <w:nsid w:val="0CC52377"/>
    <w:multiLevelType w:val="hybridMultilevel"/>
    <w:tmpl w:val="75BACD02"/>
    <w:lvl w:ilvl="0" w:tplc="38090005">
      <w:start w:val="1"/>
      <w:numFmt w:val="bullet"/>
      <w:lvlText w:val=""/>
      <w:lvlJc w:val="left"/>
      <w:pPr>
        <w:ind w:left="1080" w:hanging="360"/>
      </w:pPr>
      <w:rPr>
        <w:rFonts w:ascii="Wingdings" w:hAnsi="Wingding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8" w15:restartNumberingAfterBreak="0">
    <w:nsid w:val="0FE038F6"/>
    <w:multiLevelType w:val="hybridMultilevel"/>
    <w:tmpl w:val="63C869CA"/>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37F1BF6"/>
    <w:multiLevelType w:val="hybridMultilevel"/>
    <w:tmpl w:val="AC7E0094"/>
    <w:lvl w:ilvl="0" w:tplc="EB3601BC">
      <w:start w:val="1"/>
      <w:numFmt w:val="decimal"/>
      <w:lvlText w:val="3.2.%1."/>
      <w:lvlJc w:val="right"/>
      <w:pPr>
        <w:ind w:left="2700" w:hanging="360"/>
      </w:pPr>
      <w:rPr>
        <w:rFonts w:hint="default"/>
      </w:rPr>
    </w:lvl>
    <w:lvl w:ilvl="1" w:tplc="38090019" w:tentative="1">
      <w:start w:val="1"/>
      <w:numFmt w:val="lowerLetter"/>
      <w:lvlText w:val="%2."/>
      <w:lvlJc w:val="left"/>
      <w:pPr>
        <w:ind w:left="3420" w:hanging="360"/>
      </w:pPr>
    </w:lvl>
    <w:lvl w:ilvl="2" w:tplc="3809001B" w:tentative="1">
      <w:start w:val="1"/>
      <w:numFmt w:val="lowerRoman"/>
      <w:lvlText w:val="%3."/>
      <w:lvlJc w:val="right"/>
      <w:pPr>
        <w:ind w:left="4140" w:hanging="180"/>
      </w:pPr>
    </w:lvl>
    <w:lvl w:ilvl="3" w:tplc="3809000F" w:tentative="1">
      <w:start w:val="1"/>
      <w:numFmt w:val="decimal"/>
      <w:lvlText w:val="%4."/>
      <w:lvlJc w:val="left"/>
      <w:pPr>
        <w:ind w:left="4860" w:hanging="360"/>
      </w:pPr>
    </w:lvl>
    <w:lvl w:ilvl="4" w:tplc="38090019" w:tentative="1">
      <w:start w:val="1"/>
      <w:numFmt w:val="lowerLetter"/>
      <w:lvlText w:val="%5."/>
      <w:lvlJc w:val="left"/>
      <w:pPr>
        <w:ind w:left="5580" w:hanging="360"/>
      </w:pPr>
    </w:lvl>
    <w:lvl w:ilvl="5" w:tplc="3809001B" w:tentative="1">
      <w:start w:val="1"/>
      <w:numFmt w:val="lowerRoman"/>
      <w:lvlText w:val="%6."/>
      <w:lvlJc w:val="right"/>
      <w:pPr>
        <w:ind w:left="6300" w:hanging="180"/>
      </w:pPr>
    </w:lvl>
    <w:lvl w:ilvl="6" w:tplc="3809000F" w:tentative="1">
      <w:start w:val="1"/>
      <w:numFmt w:val="decimal"/>
      <w:lvlText w:val="%7."/>
      <w:lvlJc w:val="left"/>
      <w:pPr>
        <w:ind w:left="7020" w:hanging="360"/>
      </w:pPr>
    </w:lvl>
    <w:lvl w:ilvl="7" w:tplc="38090019" w:tentative="1">
      <w:start w:val="1"/>
      <w:numFmt w:val="lowerLetter"/>
      <w:lvlText w:val="%8."/>
      <w:lvlJc w:val="left"/>
      <w:pPr>
        <w:ind w:left="7740" w:hanging="360"/>
      </w:pPr>
    </w:lvl>
    <w:lvl w:ilvl="8" w:tplc="3809001B" w:tentative="1">
      <w:start w:val="1"/>
      <w:numFmt w:val="lowerRoman"/>
      <w:lvlText w:val="%9."/>
      <w:lvlJc w:val="right"/>
      <w:pPr>
        <w:ind w:left="8460" w:hanging="180"/>
      </w:pPr>
    </w:lvl>
  </w:abstractNum>
  <w:abstractNum w:abstractNumId="10" w15:restartNumberingAfterBreak="0">
    <w:nsid w:val="15D55047"/>
    <w:multiLevelType w:val="hybridMultilevel"/>
    <w:tmpl w:val="42E23220"/>
    <w:lvl w:ilvl="0" w:tplc="8626F002">
      <w:start w:val="1"/>
      <w:numFmt w:val="decimal"/>
      <w:lvlText w:val="4.1.%1."/>
      <w:lvlJc w:val="left"/>
      <w:pPr>
        <w:ind w:left="2880" w:hanging="360"/>
      </w:pPr>
      <w:rPr>
        <w:rFonts w:hint="default"/>
      </w:rPr>
    </w:lvl>
    <w:lvl w:ilvl="1" w:tplc="38090019" w:tentative="1">
      <w:start w:val="1"/>
      <w:numFmt w:val="lowerLetter"/>
      <w:lvlText w:val="%2."/>
      <w:lvlJc w:val="left"/>
      <w:pPr>
        <w:ind w:left="3600" w:hanging="360"/>
      </w:pPr>
    </w:lvl>
    <w:lvl w:ilvl="2" w:tplc="3809001B" w:tentative="1">
      <w:start w:val="1"/>
      <w:numFmt w:val="lowerRoman"/>
      <w:lvlText w:val="%3."/>
      <w:lvlJc w:val="right"/>
      <w:pPr>
        <w:ind w:left="4320" w:hanging="180"/>
      </w:pPr>
    </w:lvl>
    <w:lvl w:ilvl="3" w:tplc="3809000F" w:tentative="1">
      <w:start w:val="1"/>
      <w:numFmt w:val="decimal"/>
      <w:lvlText w:val="%4."/>
      <w:lvlJc w:val="left"/>
      <w:pPr>
        <w:ind w:left="5040" w:hanging="360"/>
      </w:pPr>
    </w:lvl>
    <w:lvl w:ilvl="4" w:tplc="38090019" w:tentative="1">
      <w:start w:val="1"/>
      <w:numFmt w:val="lowerLetter"/>
      <w:lvlText w:val="%5."/>
      <w:lvlJc w:val="left"/>
      <w:pPr>
        <w:ind w:left="5760" w:hanging="360"/>
      </w:pPr>
    </w:lvl>
    <w:lvl w:ilvl="5" w:tplc="3809001B" w:tentative="1">
      <w:start w:val="1"/>
      <w:numFmt w:val="lowerRoman"/>
      <w:lvlText w:val="%6."/>
      <w:lvlJc w:val="right"/>
      <w:pPr>
        <w:ind w:left="6480" w:hanging="180"/>
      </w:pPr>
    </w:lvl>
    <w:lvl w:ilvl="6" w:tplc="3809000F" w:tentative="1">
      <w:start w:val="1"/>
      <w:numFmt w:val="decimal"/>
      <w:lvlText w:val="%7."/>
      <w:lvlJc w:val="left"/>
      <w:pPr>
        <w:ind w:left="7200" w:hanging="360"/>
      </w:pPr>
    </w:lvl>
    <w:lvl w:ilvl="7" w:tplc="38090019" w:tentative="1">
      <w:start w:val="1"/>
      <w:numFmt w:val="lowerLetter"/>
      <w:lvlText w:val="%8."/>
      <w:lvlJc w:val="left"/>
      <w:pPr>
        <w:ind w:left="7920" w:hanging="360"/>
      </w:pPr>
    </w:lvl>
    <w:lvl w:ilvl="8" w:tplc="3809001B" w:tentative="1">
      <w:start w:val="1"/>
      <w:numFmt w:val="lowerRoman"/>
      <w:lvlText w:val="%9."/>
      <w:lvlJc w:val="right"/>
      <w:pPr>
        <w:ind w:left="8640" w:hanging="180"/>
      </w:pPr>
    </w:lvl>
  </w:abstractNum>
  <w:abstractNum w:abstractNumId="11" w15:restartNumberingAfterBreak="0">
    <w:nsid w:val="169629E0"/>
    <w:multiLevelType w:val="hybridMultilevel"/>
    <w:tmpl w:val="B6CE788E"/>
    <w:lvl w:ilvl="0" w:tplc="04090019">
      <w:start w:val="1"/>
      <w:numFmt w:val="lowerLetter"/>
      <w:lvlText w:val="%1."/>
      <w:lvlJc w:val="left"/>
      <w:pPr>
        <w:ind w:left="1287" w:hanging="360"/>
      </w:p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12" w15:restartNumberingAfterBreak="0">
    <w:nsid w:val="16B14B61"/>
    <w:multiLevelType w:val="hybridMultilevel"/>
    <w:tmpl w:val="B712A1C8"/>
    <w:lvl w:ilvl="0" w:tplc="430CAE74">
      <w:start w:val="1"/>
      <w:numFmt w:val="lowerLetter"/>
      <w:lvlText w:val="%1"/>
      <w:lvlJc w:val="left"/>
      <w:pPr>
        <w:ind w:left="1571" w:hanging="360"/>
      </w:pPr>
      <w:rPr>
        <w:rFonts w:hint="default"/>
      </w:rPr>
    </w:lvl>
    <w:lvl w:ilvl="1" w:tplc="38090019" w:tentative="1">
      <w:start w:val="1"/>
      <w:numFmt w:val="lowerLetter"/>
      <w:lvlText w:val="%2."/>
      <w:lvlJc w:val="left"/>
      <w:pPr>
        <w:ind w:left="2291" w:hanging="360"/>
      </w:pPr>
    </w:lvl>
    <w:lvl w:ilvl="2" w:tplc="3809001B" w:tentative="1">
      <w:start w:val="1"/>
      <w:numFmt w:val="lowerRoman"/>
      <w:lvlText w:val="%3."/>
      <w:lvlJc w:val="right"/>
      <w:pPr>
        <w:ind w:left="3011" w:hanging="180"/>
      </w:pPr>
    </w:lvl>
    <w:lvl w:ilvl="3" w:tplc="3809000F" w:tentative="1">
      <w:start w:val="1"/>
      <w:numFmt w:val="decimal"/>
      <w:lvlText w:val="%4."/>
      <w:lvlJc w:val="left"/>
      <w:pPr>
        <w:ind w:left="3731" w:hanging="360"/>
      </w:pPr>
    </w:lvl>
    <w:lvl w:ilvl="4" w:tplc="38090019" w:tentative="1">
      <w:start w:val="1"/>
      <w:numFmt w:val="lowerLetter"/>
      <w:lvlText w:val="%5."/>
      <w:lvlJc w:val="left"/>
      <w:pPr>
        <w:ind w:left="4451" w:hanging="360"/>
      </w:pPr>
    </w:lvl>
    <w:lvl w:ilvl="5" w:tplc="3809001B" w:tentative="1">
      <w:start w:val="1"/>
      <w:numFmt w:val="lowerRoman"/>
      <w:lvlText w:val="%6."/>
      <w:lvlJc w:val="right"/>
      <w:pPr>
        <w:ind w:left="5171" w:hanging="180"/>
      </w:pPr>
    </w:lvl>
    <w:lvl w:ilvl="6" w:tplc="3809000F" w:tentative="1">
      <w:start w:val="1"/>
      <w:numFmt w:val="decimal"/>
      <w:lvlText w:val="%7."/>
      <w:lvlJc w:val="left"/>
      <w:pPr>
        <w:ind w:left="5891" w:hanging="360"/>
      </w:pPr>
    </w:lvl>
    <w:lvl w:ilvl="7" w:tplc="38090019" w:tentative="1">
      <w:start w:val="1"/>
      <w:numFmt w:val="lowerLetter"/>
      <w:lvlText w:val="%8."/>
      <w:lvlJc w:val="left"/>
      <w:pPr>
        <w:ind w:left="6611" w:hanging="360"/>
      </w:pPr>
    </w:lvl>
    <w:lvl w:ilvl="8" w:tplc="3809001B" w:tentative="1">
      <w:start w:val="1"/>
      <w:numFmt w:val="lowerRoman"/>
      <w:lvlText w:val="%9."/>
      <w:lvlJc w:val="right"/>
      <w:pPr>
        <w:ind w:left="7331" w:hanging="180"/>
      </w:pPr>
    </w:lvl>
  </w:abstractNum>
  <w:abstractNum w:abstractNumId="13" w15:restartNumberingAfterBreak="0">
    <w:nsid w:val="191D13A7"/>
    <w:multiLevelType w:val="hybridMultilevel"/>
    <w:tmpl w:val="30F0C64A"/>
    <w:lvl w:ilvl="0" w:tplc="3084A236">
      <w:start w:val="1"/>
      <w:numFmt w:val="decimal"/>
      <w:lvlText w:val="4.2.%1."/>
      <w:lvlJc w:val="left"/>
      <w:pPr>
        <w:ind w:left="2880" w:hanging="360"/>
      </w:pPr>
      <w:rPr>
        <w:rFonts w:hint="default"/>
      </w:rPr>
    </w:lvl>
    <w:lvl w:ilvl="1" w:tplc="38090019">
      <w:start w:val="1"/>
      <w:numFmt w:val="lowerLetter"/>
      <w:lvlText w:val="%2."/>
      <w:lvlJc w:val="left"/>
      <w:pPr>
        <w:ind w:left="3600" w:hanging="360"/>
      </w:pPr>
    </w:lvl>
    <w:lvl w:ilvl="2" w:tplc="3809001B" w:tentative="1">
      <w:start w:val="1"/>
      <w:numFmt w:val="lowerRoman"/>
      <w:lvlText w:val="%3."/>
      <w:lvlJc w:val="right"/>
      <w:pPr>
        <w:ind w:left="4320" w:hanging="180"/>
      </w:pPr>
    </w:lvl>
    <w:lvl w:ilvl="3" w:tplc="3809000F" w:tentative="1">
      <w:start w:val="1"/>
      <w:numFmt w:val="decimal"/>
      <w:lvlText w:val="%4."/>
      <w:lvlJc w:val="left"/>
      <w:pPr>
        <w:ind w:left="5040" w:hanging="360"/>
      </w:pPr>
    </w:lvl>
    <w:lvl w:ilvl="4" w:tplc="38090019" w:tentative="1">
      <w:start w:val="1"/>
      <w:numFmt w:val="lowerLetter"/>
      <w:lvlText w:val="%5."/>
      <w:lvlJc w:val="left"/>
      <w:pPr>
        <w:ind w:left="5760" w:hanging="360"/>
      </w:pPr>
    </w:lvl>
    <w:lvl w:ilvl="5" w:tplc="3809001B" w:tentative="1">
      <w:start w:val="1"/>
      <w:numFmt w:val="lowerRoman"/>
      <w:lvlText w:val="%6."/>
      <w:lvlJc w:val="right"/>
      <w:pPr>
        <w:ind w:left="6480" w:hanging="180"/>
      </w:pPr>
    </w:lvl>
    <w:lvl w:ilvl="6" w:tplc="3809000F" w:tentative="1">
      <w:start w:val="1"/>
      <w:numFmt w:val="decimal"/>
      <w:lvlText w:val="%7."/>
      <w:lvlJc w:val="left"/>
      <w:pPr>
        <w:ind w:left="7200" w:hanging="360"/>
      </w:pPr>
    </w:lvl>
    <w:lvl w:ilvl="7" w:tplc="38090019" w:tentative="1">
      <w:start w:val="1"/>
      <w:numFmt w:val="lowerLetter"/>
      <w:lvlText w:val="%8."/>
      <w:lvlJc w:val="left"/>
      <w:pPr>
        <w:ind w:left="7920" w:hanging="360"/>
      </w:pPr>
    </w:lvl>
    <w:lvl w:ilvl="8" w:tplc="3809001B" w:tentative="1">
      <w:start w:val="1"/>
      <w:numFmt w:val="lowerRoman"/>
      <w:lvlText w:val="%9."/>
      <w:lvlJc w:val="right"/>
      <w:pPr>
        <w:ind w:left="8640" w:hanging="180"/>
      </w:pPr>
    </w:lvl>
  </w:abstractNum>
  <w:abstractNum w:abstractNumId="14" w15:restartNumberingAfterBreak="0">
    <w:nsid w:val="1A71156B"/>
    <w:multiLevelType w:val="hybridMultilevel"/>
    <w:tmpl w:val="63C869CA"/>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BBF3671"/>
    <w:multiLevelType w:val="hybridMultilevel"/>
    <w:tmpl w:val="9C029F40"/>
    <w:lvl w:ilvl="0" w:tplc="38090005">
      <w:start w:val="1"/>
      <w:numFmt w:val="bullet"/>
      <w:lvlText w:val=""/>
      <w:lvlJc w:val="left"/>
      <w:pPr>
        <w:ind w:left="1080" w:hanging="360"/>
      </w:pPr>
      <w:rPr>
        <w:rFonts w:ascii="Wingdings" w:hAnsi="Wingding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6" w15:restartNumberingAfterBreak="0">
    <w:nsid w:val="1D0D278D"/>
    <w:multiLevelType w:val="hybridMultilevel"/>
    <w:tmpl w:val="63C869CA"/>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DAF0801"/>
    <w:multiLevelType w:val="hybridMultilevel"/>
    <w:tmpl w:val="780AB5D6"/>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F8E40B6"/>
    <w:multiLevelType w:val="multilevel"/>
    <w:tmpl w:val="87D80CF0"/>
    <w:lvl w:ilvl="0">
      <w:start w:val="1"/>
      <w:numFmt w:val="decimal"/>
      <w:lvlText w:val="%1."/>
      <w:lvlJc w:val="left"/>
      <w:pPr>
        <w:ind w:left="720" w:hanging="360"/>
      </w:pPr>
      <w:rPr>
        <w:rFonts w:hint="default"/>
      </w:rPr>
    </w:lvl>
    <w:lvl w:ilvl="1">
      <w:start w:val="1"/>
      <w:numFmt w:val="decimal"/>
      <w:lvlText w:val="1.%2"/>
      <w:lvlJc w:val="left"/>
      <w:pPr>
        <w:ind w:left="1440" w:hanging="360"/>
      </w:pPr>
      <w:rPr>
        <w:rFonts w:hint="default"/>
      </w:rPr>
    </w:lvl>
    <w:lvl w:ilvl="2">
      <w:start w:val="1"/>
      <w:numFmt w:val="decimal"/>
      <w:lvlText w:val="1.5.%3"/>
      <w:lvlJc w:val="lef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9" w15:restartNumberingAfterBreak="0">
    <w:nsid w:val="206F701E"/>
    <w:multiLevelType w:val="hybridMultilevel"/>
    <w:tmpl w:val="63C869CA"/>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0947611"/>
    <w:multiLevelType w:val="multilevel"/>
    <w:tmpl w:val="28EAE29A"/>
    <w:lvl w:ilvl="0">
      <w:start w:val="1"/>
      <w:numFmt w:val="decimal"/>
      <w:lvlText w:val="3.4.%1."/>
      <w:lvlJc w:val="left"/>
      <w:pPr>
        <w:ind w:left="709" w:hanging="359"/>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2671715E"/>
    <w:multiLevelType w:val="hybridMultilevel"/>
    <w:tmpl w:val="C5248B34"/>
    <w:lvl w:ilvl="0" w:tplc="38090005">
      <w:start w:val="1"/>
      <w:numFmt w:val="bullet"/>
      <w:lvlText w:val=""/>
      <w:lvlJc w:val="left"/>
      <w:pPr>
        <w:ind w:left="1080" w:hanging="360"/>
      </w:pPr>
      <w:rPr>
        <w:rFonts w:ascii="Wingdings" w:hAnsi="Wingding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2" w15:restartNumberingAfterBreak="0">
    <w:nsid w:val="29462CC2"/>
    <w:multiLevelType w:val="hybridMultilevel"/>
    <w:tmpl w:val="5EE62B3E"/>
    <w:lvl w:ilvl="0" w:tplc="0409000F">
      <w:start w:val="1"/>
      <w:numFmt w:val="decimal"/>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23" w15:restartNumberingAfterBreak="0">
    <w:nsid w:val="2D461929"/>
    <w:multiLevelType w:val="hybridMultilevel"/>
    <w:tmpl w:val="D65403A8"/>
    <w:lvl w:ilvl="0" w:tplc="430CAE74">
      <w:start w:val="1"/>
      <w:numFmt w:val="lowerLetter"/>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4" w15:restartNumberingAfterBreak="0">
    <w:nsid w:val="2F4B1879"/>
    <w:multiLevelType w:val="hybridMultilevel"/>
    <w:tmpl w:val="8758E3E8"/>
    <w:lvl w:ilvl="0" w:tplc="DC22C504">
      <w:start w:val="1"/>
      <w:numFmt w:val="decimal"/>
      <w:lvlText w:val="%1."/>
      <w:lvlJc w:val="left"/>
      <w:pPr>
        <w:ind w:left="720" w:hanging="360"/>
      </w:pPr>
      <w:rPr>
        <w:b w:val="0"/>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5" w15:restartNumberingAfterBreak="0">
    <w:nsid w:val="2F60423F"/>
    <w:multiLevelType w:val="hybridMultilevel"/>
    <w:tmpl w:val="454490BA"/>
    <w:lvl w:ilvl="0" w:tplc="430CAE74">
      <w:start w:val="1"/>
      <w:numFmt w:val="lowerLetter"/>
      <w:lvlText w:val="%1"/>
      <w:lvlJc w:val="left"/>
      <w:pPr>
        <w:ind w:left="889" w:hanging="360"/>
      </w:pPr>
      <w:rPr>
        <w:rFonts w:hint="default"/>
      </w:rPr>
    </w:lvl>
    <w:lvl w:ilvl="1" w:tplc="04090003" w:tentative="1">
      <w:start w:val="1"/>
      <w:numFmt w:val="bullet"/>
      <w:lvlText w:val="o"/>
      <w:lvlJc w:val="left"/>
      <w:pPr>
        <w:ind w:left="1609" w:hanging="360"/>
      </w:pPr>
      <w:rPr>
        <w:rFonts w:ascii="Courier New" w:hAnsi="Courier New" w:cs="Courier New" w:hint="default"/>
      </w:rPr>
    </w:lvl>
    <w:lvl w:ilvl="2" w:tplc="04090005" w:tentative="1">
      <w:start w:val="1"/>
      <w:numFmt w:val="bullet"/>
      <w:lvlText w:val=""/>
      <w:lvlJc w:val="left"/>
      <w:pPr>
        <w:ind w:left="2329" w:hanging="360"/>
      </w:pPr>
      <w:rPr>
        <w:rFonts w:ascii="Wingdings" w:hAnsi="Wingdings" w:hint="default"/>
      </w:rPr>
    </w:lvl>
    <w:lvl w:ilvl="3" w:tplc="04090001" w:tentative="1">
      <w:start w:val="1"/>
      <w:numFmt w:val="bullet"/>
      <w:lvlText w:val=""/>
      <w:lvlJc w:val="left"/>
      <w:pPr>
        <w:ind w:left="3049" w:hanging="360"/>
      </w:pPr>
      <w:rPr>
        <w:rFonts w:ascii="Symbol" w:hAnsi="Symbol" w:hint="default"/>
      </w:rPr>
    </w:lvl>
    <w:lvl w:ilvl="4" w:tplc="04090003" w:tentative="1">
      <w:start w:val="1"/>
      <w:numFmt w:val="bullet"/>
      <w:lvlText w:val="o"/>
      <w:lvlJc w:val="left"/>
      <w:pPr>
        <w:ind w:left="3769" w:hanging="360"/>
      </w:pPr>
      <w:rPr>
        <w:rFonts w:ascii="Courier New" w:hAnsi="Courier New" w:cs="Courier New" w:hint="default"/>
      </w:rPr>
    </w:lvl>
    <w:lvl w:ilvl="5" w:tplc="04090005" w:tentative="1">
      <w:start w:val="1"/>
      <w:numFmt w:val="bullet"/>
      <w:lvlText w:val=""/>
      <w:lvlJc w:val="left"/>
      <w:pPr>
        <w:ind w:left="4489" w:hanging="360"/>
      </w:pPr>
      <w:rPr>
        <w:rFonts w:ascii="Wingdings" w:hAnsi="Wingdings" w:hint="default"/>
      </w:rPr>
    </w:lvl>
    <w:lvl w:ilvl="6" w:tplc="04090001" w:tentative="1">
      <w:start w:val="1"/>
      <w:numFmt w:val="bullet"/>
      <w:lvlText w:val=""/>
      <w:lvlJc w:val="left"/>
      <w:pPr>
        <w:ind w:left="5209" w:hanging="360"/>
      </w:pPr>
      <w:rPr>
        <w:rFonts w:ascii="Symbol" w:hAnsi="Symbol" w:hint="default"/>
      </w:rPr>
    </w:lvl>
    <w:lvl w:ilvl="7" w:tplc="04090003" w:tentative="1">
      <w:start w:val="1"/>
      <w:numFmt w:val="bullet"/>
      <w:lvlText w:val="o"/>
      <w:lvlJc w:val="left"/>
      <w:pPr>
        <w:ind w:left="5929" w:hanging="360"/>
      </w:pPr>
      <w:rPr>
        <w:rFonts w:ascii="Courier New" w:hAnsi="Courier New" w:cs="Courier New" w:hint="default"/>
      </w:rPr>
    </w:lvl>
    <w:lvl w:ilvl="8" w:tplc="04090005" w:tentative="1">
      <w:start w:val="1"/>
      <w:numFmt w:val="bullet"/>
      <w:lvlText w:val=""/>
      <w:lvlJc w:val="left"/>
      <w:pPr>
        <w:ind w:left="6649" w:hanging="360"/>
      </w:pPr>
      <w:rPr>
        <w:rFonts w:ascii="Wingdings" w:hAnsi="Wingdings" w:hint="default"/>
      </w:rPr>
    </w:lvl>
  </w:abstractNum>
  <w:abstractNum w:abstractNumId="26" w15:restartNumberingAfterBreak="0">
    <w:nsid w:val="2FD77F9A"/>
    <w:multiLevelType w:val="hybridMultilevel"/>
    <w:tmpl w:val="63C869CA"/>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2FEE0591"/>
    <w:multiLevelType w:val="hybridMultilevel"/>
    <w:tmpl w:val="63C869CA"/>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1583544"/>
    <w:multiLevelType w:val="hybridMultilevel"/>
    <w:tmpl w:val="C42A072E"/>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3824B91"/>
    <w:multiLevelType w:val="hybridMultilevel"/>
    <w:tmpl w:val="5A7CB154"/>
    <w:lvl w:ilvl="0" w:tplc="DABC03D6">
      <w:start w:val="6"/>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0" w15:restartNumberingAfterBreak="0">
    <w:nsid w:val="34B00650"/>
    <w:multiLevelType w:val="hybridMultilevel"/>
    <w:tmpl w:val="63C869CA"/>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5873E34"/>
    <w:multiLevelType w:val="hybridMultilevel"/>
    <w:tmpl w:val="5466371E"/>
    <w:lvl w:ilvl="0" w:tplc="F6F26942">
      <w:start w:val="1"/>
      <w:numFmt w:val="decimal"/>
      <w:lvlText w:val="3.3.%1."/>
      <w:lvlJc w:val="right"/>
      <w:pPr>
        <w:ind w:left="2700" w:hanging="360"/>
      </w:pPr>
      <w:rPr>
        <w:rFonts w:hint="default"/>
      </w:rPr>
    </w:lvl>
    <w:lvl w:ilvl="1" w:tplc="38090019" w:tentative="1">
      <w:start w:val="1"/>
      <w:numFmt w:val="lowerLetter"/>
      <w:lvlText w:val="%2."/>
      <w:lvlJc w:val="left"/>
      <w:pPr>
        <w:ind w:left="1440" w:hanging="360"/>
      </w:pPr>
    </w:lvl>
    <w:lvl w:ilvl="2" w:tplc="F6F26942">
      <w:start w:val="1"/>
      <w:numFmt w:val="decimal"/>
      <w:lvlText w:val="3.3.%3."/>
      <w:lvlJc w:val="right"/>
      <w:pPr>
        <w:ind w:left="2160" w:hanging="180"/>
      </w:pPr>
      <w:rPr>
        <w:rFonts w:hint="default"/>
      </w:r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2" w15:restartNumberingAfterBreak="0">
    <w:nsid w:val="38A12CA1"/>
    <w:multiLevelType w:val="hybridMultilevel"/>
    <w:tmpl w:val="D268972E"/>
    <w:lvl w:ilvl="0" w:tplc="F678DFF8">
      <w:start w:val="1"/>
      <w:numFmt w:val="decimal"/>
      <w:lvlText w:val="2.1.%1."/>
      <w:lvlJc w:val="left"/>
      <w:pPr>
        <w:ind w:left="2880" w:hanging="360"/>
      </w:pPr>
      <w:rPr>
        <w:rFonts w:hint="default"/>
      </w:rPr>
    </w:lvl>
    <w:lvl w:ilvl="1" w:tplc="38090019" w:tentative="1">
      <w:start w:val="1"/>
      <w:numFmt w:val="lowerLetter"/>
      <w:lvlText w:val="%2."/>
      <w:lvlJc w:val="left"/>
      <w:pPr>
        <w:ind w:left="3600" w:hanging="360"/>
      </w:pPr>
    </w:lvl>
    <w:lvl w:ilvl="2" w:tplc="3809001B" w:tentative="1">
      <w:start w:val="1"/>
      <w:numFmt w:val="lowerRoman"/>
      <w:lvlText w:val="%3."/>
      <w:lvlJc w:val="right"/>
      <w:pPr>
        <w:ind w:left="4320" w:hanging="180"/>
      </w:pPr>
    </w:lvl>
    <w:lvl w:ilvl="3" w:tplc="3809000F" w:tentative="1">
      <w:start w:val="1"/>
      <w:numFmt w:val="decimal"/>
      <w:lvlText w:val="%4."/>
      <w:lvlJc w:val="left"/>
      <w:pPr>
        <w:ind w:left="5040" w:hanging="360"/>
      </w:pPr>
    </w:lvl>
    <w:lvl w:ilvl="4" w:tplc="38090019" w:tentative="1">
      <w:start w:val="1"/>
      <w:numFmt w:val="lowerLetter"/>
      <w:lvlText w:val="%5."/>
      <w:lvlJc w:val="left"/>
      <w:pPr>
        <w:ind w:left="5760" w:hanging="360"/>
      </w:pPr>
    </w:lvl>
    <w:lvl w:ilvl="5" w:tplc="3809001B" w:tentative="1">
      <w:start w:val="1"/>
      <w:numFmt w:val="lowerRoman"/>
      <w:lvlText w:val="%6."/>
      <w:lvlJc w:val="right"/>
      <w:pPr>
        <w:ind w:left="6480" w:hanging="180"/>
      </w:pPr>
    </w:lvl>
    <w:lvl w:ilvl="6" w:tplc="3809000F" w:tentative="1">
      <w:start w:val="1"/>
      <w:numFmt w:val="decimal"/>
      <w:lvlText w:val="%7."/>
      <w:lvlJc w:val="left"/>
      <w:pPr>
        <w:ind w:left="7200" w:hanging="360"/>
      </w:pPr>
    </w:lvl>
    <w:lvl w:ilvl="7" w:tplc="38090019" w:tentative="1">
      <w:start w:val="1"/>
      <w:numFmt w:val="lowerLetter"/>
      <w:lvlText w:val="%8."/>
      <w:lvlJc w:val="left"/>
      <w:pPr>
        <w:ind w:left="7920" w:hanging="360"/>
      </w:pPr>
    </w:lvl>
    <w:lvl w:ilvl="8" w:tplc="3809001B" w:tentative="1">
      <w:start w:val="1"/>
      <w:numFmt w:val="lowerRoman"/>
      <w:lvlText w:val="%9."/>
      <w:lvlJc w:val="right"/>
      <w:pPr>
        <w:ind w:left="8640" w:hanging="180"/>
      </w:pPr>
    </w:lvl>
  </w:abstractNum>
  <w:abstractNum w:abstractNumId="33" w15:restartNumberingAfterBreak="0">
    <w:nsid w:val="39BB6E3D"/>
    <w:multiLevelType w:val="hybridMultilevel"/>
    <w:tmpl w:val="15A48664"/>
    <w:lvl w:ilvl="0" w:tplc="3809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4" w15:restartNumberingAfterBreak="0">
    <w:nsid w:val="3D005CE3"/>
    <w:multiLevelType w:val="hybridMultilevel"/>
    <w:tmpl w:val="94D2B7CE"/>
    <w:lvl w:ilvl="0" w:tplc="430CAE74">
      <w:start w:val="1"/>
      <w:numFmt w:val="lowerLetter"/>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5" w15:restartNumberingAfterBreak="0">
    <w:nsid w:val="3E4D5520"/>
    <w:multiLevelType w:val="hybridMultilevel"/>
    <w:tmpl w:val="63C869CA"/>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3E9814F1"/>
    <w:multiLevelType w:val="hybridMultilevel"/>
    <w:tmpl w:val="322C3934"/>
    <w:lvl w:ilvl="0" w:tplc="04210019">
      <w:start w:val="1"/>
      <w:numFmt w:val="lowerLetter"/>
      <w:lvlText w:val="%1."/>
      <w:lvlJc w:val="left"/>
      <w:pPr>
        <w:ind w:left="1429" w:hanging="360"/>
      </w:p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37" w15:restartNumberingAfterBreak="0">
    <w:nsid w:val="3FC10D97"/>
    <w:multiLevelType w:val="hybridMultilevel"/>
    <w:tmpl w:val="2EFA9CDE"/>
    <w:lvl w:ilvl="0" w:tplc="04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8" w15:restartNumberingAfterBreak="0">
    <w:nsid w:val="421B4CFD"/>
    <w:multiLevelType w:val="hybridMultilevel"/>
    <w:tmpl w:val="A482BE3A"/>
    <w:lvl w:ilvl="0" w:tplc="55343A6A">
      <w:start w:val="1"/>
      <w:numFmt w:val="decimal"/>
      <w:lvlText w:val="2.%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39" w15:restartNumberingAfterBreak="0">
    <w:nsid w:val="42EE5EAC"/>
    <w:multiLevelType w:val="hybridMultilevel"/>
    <w:tmpl w:val="8836024A"/>
    <w:lvl w:ilvl="0" w:tplc="F9EC7D1E">
      <w:start w:val="1"/>
      <w:numFmt w:val="decimal"/>
      <w:lvlText w:val="%1."/>
      <w:lvlJc w:val="left"/>
      <w:pPr>
        <w:ind w:left="108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0" w15:restartNumberingAfterBreak="0">
    <w:nsid w:val="437D46F8"/>
    <w:multiLevelType w:val="hybridMultilevel"/>
    <w:tmpl w:val="63C869CA"/>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43CE7E90"/>
    <w:multiLevelType w:val="hybridMultilevel"/>
    <w:tmpl w:val="BAE678E6"/>
    <w:lvl w:ilvl="0" w:tplc="55343A6A">
      <w:start w:val="1"/>
      <w:numFmt w:val="decimal"/>
      <w:lvlText w:val="2.%1"/>
      <w:lvlJc w:val="left"/>
      <w:pPr>
        <w:ind w:left="3240" w:hanging="360"/>
      </w:pPr>
      <w:rPr>
        <w:rFonts w:hint="default"/>
      </w:rPr>
    </w:lvl>
    <w:lvl w:ilvl="1" w:tplc="A824F2F2">
      <w:start w:val="1"/>
      <w:numFmt w:val="decimal"/>
      <w:lvlText w:val="3.%2."/>
      <w:lvlJc w:val="left"/>
      <w:pPr>
        <w:ind w:left="2880" w:hanging="360"/>
      </w:pPr>
      <w:rPr>
        <w:rFonts w:hint="default"/>
      </w:r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42" w15:restartNumberingAfterBreak="0">
    <w:nsid w:val="44FF2D5C"/>
    <w:multiLevelType w:val="hybridMultilevel"/>
    <w:tmpl w:val="D858553C"/>
    <w:lvl w:ilvl="0" w:tplc="38090005">
      <w:start w:val="1"/>
      <w:numFmt w:val="bullet"/>
      <w:lvlText w:val=""/>
      <w:lvlJc w:val="left"/>
      <w:pPr>
        <w:ind w:left="1080" w:hanging="360"/>
      </w:pPr>
      <w:rPr>
        <w:rFonts w:ascii="Wingdings" w:hAnsi="Wingding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3" w15:restartNumberingAfterBreak="0">
    <w:nsid w:val="464514D8"/>
    <w:multiLevelType w:val="hybridMultilevel"/>
    <w:tmpl w:val="63C869CA"/>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48F4077B"/>
    <w:multiLevelType w:val="hybridMultilevel"/>
    <w:tmpl w:val="6F6CF5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4DE7657B"/>
    <w:multiLevelType w:val="multilevel"/>
    <w:tmpl w:val="B46E4F5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6" w15:restartNumberingAfterBreak="0">
    <w:nsid w:val="4E140C50"/>
    <w:multiLevelType w:val="hybridMultilevel"/>
    <w:tmpl w:val="521EA2CA"/>
    <w:lvl w:ilvl="0" w:tplc="5E80BA2A">
      <w:start w:val="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4F88554A"/>
    <w:multiLevelType w:val="hybridMultilevel"/>
    <w:tmpl w:val="C42A072E"/>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4FFC3B55"/>
    <w:multiLevelType w:val="hybridMultilevel"/>
    <w:tmpl w:val="B83E9230"/>
    <w:lvl w:ilvl="0" w:tplc="FF66961E">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9" w15:restartNumberingAfterBreak="0">
    <w:nsid w:val="50CA15C1"/>
    <w:multiLevelType w:val="hybridMultilevel"/>
    <w:tmpl w:val="63C869CA"/>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51BE1AFA"/>
    <w:multiLevelType w:val="hybridMultilevel"/>
    <w:tmpl w:val="63C869CA"/>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545B6DB6"/>
    <w:multiLevelType w:val="hybridMultilevel"/>
    <w:tmpl w:val="3D1A946C"/>
    <w:lvl w:ilvl="0" w:tplc="FB1056CE">
      <w:start w:val="1"/>
      <w:numFmt w:val="lowerLetter"/>
      <w:lvlText w:val="%1."/>
      <w:lvlJc w:val="left"/>
      <w:pPr>
        <w:ind w:left="1287"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2" w15:restartNumberingAfterBreak="0">
    <w:nsid w:val="557360F5"/>
    <w:multiLevelType w:val="hybridMultilevel"/>
    <w:tmpl w:val="AA3EAF92"/>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55C22DFC"/>
    <w:multiLevelType w:val="hybridMultilevel"/>
    <w:tmpl w:val="CC8C910A"/>
    <w:lvl w:ilvl="0" w:tplc="CE60B3F0">
      <w:start w:val="1"/>
      <w:numFmt w:val="decimal"/>
      <w:lvlText w:val="3.1.%1"/>
      <w:lvlJc w:val="left"/>
      <w:pPr>
        <w:ind w:left="4500" w:hanging="360"/>
      </w:pPr>
      <w:rPr>
        <w:rFonts w:hint="default"/>
      </w:rPr>
    </w:lvl>
    <w:lvl w:ilvl="1" w:tplc="38090019" w:tentative="1">
      <w:start w:val="1"/>
      <w:numFmt w:val="lowerLetter"/>
      <w:lvlText w:val="%2."/>
      <w:lvlJc w:val="left"/>
      <w:pPr>
        <w:ind w:left="1440" w:hanging="360"/>
      </w:pPr>
    </w:lvl>
    <w:lvl w:ilvl="2" w:tplc="A8AEB4F0">
      <w:start w:val="1"/>
      <w:numFmt w:val="decimal"/>
      <w:lvlText w:val="3.1.%3."/>
      <w:lvlJc w:val="right"/>
      <w:pPr>
        <w:ind w:left="2160" w:hanging="180"/>
      </w:pPr>
      <w:rPr>
        <w:rFonts w:hint="default"/>
      </w:r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4" w15:restartNumberingAfterBreak="0">
    <w:nsid w:val="57CE4329"/>
    <w:multiLevelType w:val="hybridMultilevel"/>
    <w:tmpl w:val="63C869CA"/>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58416C5E"/>
    <w:multiLevelType w:val="hybridMultilevel"/>
    <w:tmpl w:val="55B4502E"/>
    <w:lvl w:ilvl="0" w:tplc="38090005">
      <w:start w:val="1"/>
      <w:numFmt w:val="bullet"/>
      <w:lvlText w:val=""/>
      <w:lvlJc w:val="left"/>
      <w:pPr>
        <w:ind w:left="1080" w:hanging="360"/>
      </w:pPr>
      <w:rPr>
        <w:rFonts w:ascii="Wingdings" w:hAnsi="Wingding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56" w15:restartNumberingAfterBreak="0">
    <w:nsid w:val="590278F4"/>
    <w:multiLevelType w:val="hybridMultilevel"/>
    <w:tmpl w:val="EEC6AAD0"/>
    <w:lvl w:ilvl="0" w:tplc="12A0C84C">
      <w:start w:val="1"/>
      <w:numFmt w:val="lowerLetter"/>
      <w:lvlText w:val="%1"/>
      <w:lvlJc w:val="left"/>
      <w:pPr>
        <w:ind w:left="1571"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7" w15:restartNumberingAfterBreak="0">
    <w:nsid w:val="5A3443F9"/>
    <w:multiLevelType w:val="hybridMultilevel"/>
    <w:tmpl w:val="63C869CA"/>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5C2E1F65"/>
    <w:multiLevelType w:val="hybridMultilevel"/>
    <w:tmpl w:val="44E42E28"/>
    <w:lvl w:ilvl="0" w:tplc="50843C46">
      <w:start w:val="5"/>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9" w15:restartNumberingAfterBreak="0">
    <w:nsid w:val="5D4851E4"/>
    <w:multiLevelType w:val="hybridMultilevel"/>
    <w:tmpl w:val="5F887960"/>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0" w15:restartNumberingAfterBreak="0">
    <w:nsid w:val="5DF30057"/>
    <w:multiLevelType w:val="hybridMultilevel"/>
    <w:tmpl w:val="56126C48"/>
    <w:lvl w:ilvl="0" w:tplc="4928E514">
      <w:start w:val="1"/>
      <w:numFmt w:val="lowerLetter"/>
      <w:lvlText w:val="%1."/>
      <w:lvlJc w:val="left"/>
      <w:pPr>
        <w:ind w:left="1287"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1" w15:restartNumberingAfterBreak="0">
    <w:nsid w:val="5E0658FC"/>
    <w:multiLevelType w:val="hybridMultilevel"/>
    <w:tmpl w:val="0368F998"/>
    <w:lvl w:ilvl="0" w:tplc="F90C0860">
      <w:start w:val="1"/>
      <w:numFmt w:val="lowerLetter"/>
      <w:lvlText w:val="%1."/>
      <w:lvlJc w:val="left"/>
      <w:pPr>
        <w:ind w:left="1287"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2" w15:restartNumberingAfterBreak="0">
    <w:nsid w:val="5E3E4592"/>
    <w:multiLevelType w:val="hybridMultilevel"/>
    <w:tmpl w:val="39DC21BC"/>
    <w:lvl w:ilvl="0" w:tplc="3809000F">
      <w:start w:val="1"/>
      <w:numFmt w:val="decimal"/>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63" w15:restartNumberingAfterBreak="0">
    <w:nsid w:val="654977B4"/>
    <w:multiLevelType w:val="hybridMultilevel"/>
    <w:tmpl w:val="1EAC123A"/>
    <w:lvl w:ilvl="0" w:tplc="430CAE74">
      <w:start w:val="1"/>
      <w:numFmt w:val="lowerLetter"/>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64" w15:restartNumberingAfterBreak="0">
    <w:nsid w:val="67213753"/>
    <w:multiLevelType w:val="hybridMultilevel"/>
    <w:tmpl w:val="63C869CA"/>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67A1657C"/>
    <w:multiLevelType w:val="hybridMultilevel"/>
    <w:tmpl w:val="46F0C52A"/>
    <w:lvl w:ilvl="0" w:tplc="0409000F">
      <w:start w:val="1"/>
      <w:numFmt w:val="decimal"/>
      <w:lvlText w:val="%1."/>
      <w:lvlJc w:val="left"/>
      <w:pPr>
        <w:ind w:left="1571"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6" w15:restartNumberingAfterBreak="0">
    <w:nsid w:val="689746A2"/>
    <w:multiLevelType w:val="hybridMultilevel"/>
    <w:tmpl w:val="11E4D84A"/>
    <w:lvl w:ilvl="0" w:tplc="50843C46">
      <w:start w:val="5"/>
      <w:numFmt w:val="decimal"/>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67" w15:restartNumberingAfterBreak="0">
    <w:nsid w:val="68BE7F78"/>
    <w:multiLevelType w:val="hybridMultilevel"/>
    <w:tmpl w:val="EA3C7E48"/>
    <w:lvl w:ilvl="0" w:tplc="CA9C365C">
      <w:start w:val="4"/>
      <w:numFmt w:val="decimal"/>
      <w:lvlText w:val="%1."/>
      <w:lvlJc w:val="left"/>
      <w:pPr>
        <w:ind w:left="108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8" w15:restartNumberingAfterBreak="0">
    <w:nsid w:val="6B4D3890"/>
    <w:multiLevelType w:val="hybridMultilevel"/>
    <w:tmpl w:val="780AB5D6"/>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6B55582C"/>
    <w:multiLevelType w:val="hybridMultilevel"/>
    <w:tmpl w:val="C23ADAC6"/>
    <w:lvl w:ilvl="0" w:tplc="430CAE74">
      <w:start w:val="1"/>
      <w:numFmt w:val="lowerLetter"/>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70" w15:restartNumberingAfterBreak="0">
    <w:nsid w:val="6C4C74E6"/>
    <w:multiLevelType w:val="hybridMultilevel"/>
    <w:tmpl w:val="C8DADAC6"/>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6DD9647C"/>
    <w:multiLevelType w:val="hybridMultilevel"/>
    <w:tmpl w:val="5E2A06DA"/>
    <w:lvl w:ilvl="0" w:tplc="430CAE74">
      <w:start w:val="1"/>
      <w:numFmt w:val="lowerLetter"/>
      <w:lvlText w:val="%1"/>
      <w:lvlJc w:val="left"/>
      <w:pPr>
        <w:ind w:left="1069" w:hanging="360"/>
      </w:pPr>
      <w:rPr>
        <w:rFonts w:hint="default"/>
      </w:rPr>
    </w:lvl>
    <w:lvl w:ilvl="1" w:tplc="38090019" w:tentative="1">
      <w:start w:val="1"/>
      <w:numFmt w:val="lowerLetter"/>
      <w:lvlText w:val="%2."/>
      <w:lvlJc w:val="left"/>
      <w:pPr>
        <w:ind w:left="1789" w:hanging="360"/>
      </w:pPr>
    </w:lvl>
    <w:lvl w:ilvl="2" w:tplc="3809001B" w:tentative="1">
      <w:start w:val="1"/>
      <w:numFmt w:val="lowerRoman"/>
      <w:lvlText w:val="%3."/>
      <w:lvlJc w:val="right"/>
      <w:pPr>
        <w:ind w:left="2509" w:hanging="180"/>
      </w:pPr>
    </w:lvl>
    <w:lvl w:ilvl="3" w:tplc="3809000F" w:tentative="1">
      <w:start w:val="1"/>
      <w:numFmt w:val="decimal"/>
      <w:lvlText w:val="%4."/>
      <w:lvlJc w:val="left"/>
      <w:pPr>
        <w:ind w:left="3229" w:hanging="360"/>
      </w:pPr>
    </w:lvl>
    <w:lvl w:ilvl="4" w:tplc="38090019" w:tentative="1">
      <w:start w:val="1"/>
      <w:numFmt w:val="lowerLetter"/>
      <w:lvlText w:val="%5."/>
      <w:lvlJc w:val="left"/>
      <w:pPr>
        <w:ind w:left="3949" w:hanging="360"/>
      </w:pPr>
    </w:lvl>
    <w:lvl w:ilvl="5" w:tplc="3809001B" w:tentative="1">
      <w:start w:val="1"/>
      <w:numFmt w:val="lowerRoman"/>
      <w:lvlText w:val="%6."/>
      <w:lvlJc w:val="right"/>
      <w:pPr>
        <w:ind w:left="4669" w:hanging="180"/>
      </w:pPr>
    </w:lvl>
    <w:lvl w:ilvl="6" w:tplc="3809000F" w:tentative="1">
      <w:start w:val="1"/>
      <w:numFmt w:val="decimal"/>
      <w:lvlText w:val="%7."/>
      <w:lvlJc w:val="left"/>
      <w:pPr>
        <w:ind w:left="5389" w:hanging="360"/>
      </w:pPr>
    </w:lvl>
    <w:lvl w:ilvl="7" w:tplc="38090019" w:tentative="1">
      <w:start w:val="1"/>
      <w:numFmt w:val="lowerLetter"/>
      <w:lvlText w:val="%8."/>
      <w:lvlJc w:val="left"/>
      <w:pPr>
        <w:ind w:left="6109" w:hanging="360"/>
      </w:pPr>
    </w:lvl>
    <w:lvl w:ilvl="8" w:tplc="3809001B" w:tentative="1">
      <w:start w:val="1"/>
      <w:numFmt w:val="lowerRoman"/>
      <w:lvlText w:val="%9."/>
      <w:lvlJc w:val="right"/>
      <w:pPr>
        <w:ind w:left="6829" w:hanging="180"/>
      </w:pPr>
    </w:lvl>
  </w:abstractNum>
  <w:abstractNum w:abstractNumId="72" w15:restartNumberingAfterBreak="0">
    <w:nsid w:val="6F09697B"/>
    <w:multiLevelType w:val="hybridMultilevel"/>
    <w:tmpl w:val="B5D07156"/>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6F5D193A"/>
    <w:multiLevelType w:val="hybridMultilevel"/>
    <w:tmpl w:val="6A327B20"/>
    <w:lvl w:ilvl="0" w:tplc="BDB675E8">
      <w:start w:val="1"/>
      <w:numFmt w:val="lowerLetter"/>
      <w:lvlText w:val="%1."/>
      <w:lvlJc w:val="left"/>
      <w:pPr>
        <w:ind w:left="128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700667A6"/>
    <w:multiLevelType w:val="hybridMultilevel"/>
    <w:tmpl w:val="93A46D46"/>
    <w:lvl w:ilvl="0" w:tplc="430CAE74">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5" w15:restartNumberingAfterBreak="0">
    <w:nsid w:val="70E309F8"/>
    <w:multiLevelType w:val="hybridMultilevel"/>
    <w:tmpl w:val="2D0EE2A6"/>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76310963"/>
    <w:multiLevelType w:val="hybridMultilevel"/>
    <w:tmpl w:val="26C013AE"/>
    <w:lvl w:ilvl="0" w:tplc="7A742E50">
      <w:start w:val="1"/>
      <w:numFmt w:val="decimal"/>
      <w:lvlText w:val="4.%1."/>
      <w:lvlJc w:val="left"/>
      <w:pPr>
        <w:ind w:left="720" w:hanging="360"/>
      </w:pPr>
      <w:rPr>
        <w:rFonts w:hint="default"/>
      </w:rPr>
    </w:lvl>
    <w:lvl w:ilvl="1" w:tplc="81621010">
      <w:start w:val="1"/>
      <w:numFmt w:val="upperLetter"/>
      <w:lvlText w:val="%2."/>
      <w:lvlJc w:val="left"/>
      <w:pPr>
        <w:ind w:left="1440" w:hanging="360"/>
      </w:pPr>
      <w:rPr>
        <w:rFonts w:hint="default"/>
      </w:r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7" w15:restartNumberingAfterBreak="0">
    <w:nsid w:val="769B5A73"/>
    <w:multiLevelType w:val="hybridMultilevel"/>
    <w:tmpl w:val="58182636"/>
    <w:lvl w:ilvl="0" w:tplc="38090005">
      <w:start w:val="1"/>
      <w:numFmt w:val="bullet"/>
      <w:lvlText w:val=""/>
      <w:lvlJc w:val="left"/>
      <w:pPr>
        <w:ind w:left="1080" w:hanging="360"/>
      </w:pPr>
      <w:rPr>
        <w:rFonts w:ascii="Wingdings" w:hAnsi="Wingding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78" w15:restartNumberingAfterBreak="0">
    <w:nsid w:val="77A5534F"/>
    <w:multiLevelType w:val="hybridMultilevel"/>
    <w:tmpl w:val="63C869CA"/>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79B27BB4"/>
    <w:multiLevelType w:val="hybridMultilevel"/>
    <w:tmpl w:val="FFA03A9E"/>
    <w:lvl w:ilvl="0" w:tplc="0409000F">
      <w:start w:val="1"/>
      <w:numFmt w:val="decimal"/>
      <w:lvlText w:val="%1."/>
      <w:lvlJc w:val="left"/>
      <w:pPr>
        <w:ind w:left="1287" w:hanging="360"/>
      </w:p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80" w15:restartNumberingAfterBreak="0">
    <w:nsid w:val="79EB097F"/>
    <w:multiLevelType w:val="hybridMultilevel"/>
    <w:tmpl w:val="AA3EAF92"/>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7C9B1F9B"/>
    <w:multiLevelType w:val="hybridMultilevel"/>
    <w:tmpl w:val="63C869CA"/>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7C9D7822"/>
    <w:multiLevelType w:val="hybridMultilevel"/>
    <w:tmpl w:val="AA3EAF92"/>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15:restartNumberingAfterBreak="0">
    <w:nsid w:val="7DBF4CC8"/>
    <w:multiLevelType w:val="hybridMultilevel"/>
    <w:tmpl w:val="A02405CC"/>
    <w:lvl w:ilvl="0" w:tplc="430CAE74">
      <w:start w:val="1"/>
      <w:numFmt w:val="lowerLetter"/>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84" w15:restartNumberingAfterBreak="0">
    <w:nsid w:val="7F0A6BCC"/>
    <w:multiLevelType w:val="hybridMultilevel"/>
    <w:tmpl w:val="605E7CB0"/>
    <w:lvl w:ilvl="0" w:tplc="A5100076">
      <w:start w:val="2"/>
      <w:numFmt w:val="upperLetter"/>
      <w:lvlText w:val="%1."/>
      <w:lvlJc w:val="left"/>
      <w:pPr>
        <w:ind w:left="144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abstractNumId w:val="5"/>
  </w:num>
  <w:num w:numId="2">
    <w:abstractNumId w:val="37"/>
  </w:num>
  <w:num w:numId="3">
    <w:abstractNumId w:val="38"/>
  </w:num>
  <w:num w:numId="4">
    <w:abstractNumId w:val="41"/>
  </w:num>
  <w:num w:numId="5">
    <w:abstractNumId w:val="18"/>
  </w:num>
  <w:num w:numId="6">
    <w:abstractNumId w:val="53"/>
  </w:num>
  <w:num w:numId="7">
    <w:abstractNumId w:val="9"/>
  </w:num>
  <w:num w:numId="8">
    <w:abstractNumId w:val="31"/>
  </w:num>
  <w:num w:numId="9">
    <w:abstractNumId w:val="20"/>
  </w:num>
  <w:num w:numId="10">
    <w:abstractNumId w:val="76"/>
  </w:num>
  <w:num w:numId="11">
    <w:abstractNumId w:val="10"/>
  </w:num>
  <w:num w:numId="12">
    <w:abstractNumId w:val="13"/>
  </w:num>
  <w:num w:numId="13">
    <w:abstractNumId w:val="3"/>
  </w:num>
  <w:num w:numId="14">
    <w:abstractNumId w:val="11"/>
  </w:num>
  <w:num w:numId="15">
    <w:abstractNumId w:val="45"/>
  </w:num>
  <w:num w:numId="16">
    <w:abstractNumId w:val="60"/>
  </w:num>
  <w:num w:numId="17">
    <w:abstractNumId w:val="32"/>
  </w:num>
  <w:num w:numId="18">
    <w:abstractNumId w:val="51"/>
  </w:num>
  <w:num w:numId="19">
    <w:abstractNumId w:val="61"/>
  </w:num>
  <w:num w:numId="20">
    <w:abstractNumId w:val="36"/>
  </w:num>
  <w:num w:numId="21">
    <w:abstractNumId w:val="79"/>
  </w:num>
  <w:num w:numId="22">
    <w:abstractNumId w:val="6"/>
  </w:num>
  <w:num w:numId="23">
    <w:abstractNumId w:val="74"/>
  </w:num>
  <w:num w:numId="24">
    <w:abstractNumId w:val="25"/>
  </w:num>
  <w:num w:numId="25">
    <w:abstractNumId w:val="1"/>
  </w:num>
  <w:num w:numId="26">
    <w:abstractNumId w:val="54"/>
  </w:num>
  <w:num w:numId="27">
    <w:abstractNumId w:val="14"/>
  </w:num>
  <w:num w:numId="28">
    <w:abstractNumId w:val="47"/>
  </w:num>
  <w:num w:numId="29">
    <w:abstractNumId w:val="28"/>
  </w:num>
  <w:num w:numId="30">
    <w:abstractNumId w:val="81"/>
  </w:num>
  <w:num w:numId="31">
    <w:abstractNumId w:val="64"/>
  </w:num>
  <w:num w:numId="32">
    <w:abstractNumId w:val="50"/>
  </w:num>
  <w:num w:numId="33">
    <w:abstractNumId w:val="57"/>
  </w:num>
  <w:num w:numId="34">
    <w:abstractNumId w:val="49"/>
  </w:num>
  <w:num w:numId="35">
    <w:abstractNumId w:val="52"/>
  </w:num>
  <w:num w:numId="36">
    <w:abstractNumId w:val="80"/>
  </w:num>
  <w:num w:numId="37">
    <w:abstractNumId w:val="72"/>
  </w:num>
  <w:num w:numId="38">
    <w:abstractNumId w:val="82"/>
  </w:num>
  <w:num w:numId="39">
    <w:abstractNumId w:val="58"/>
  </w:num>
  <w:num w:numId="40">
    <w:abstractNumId w:val="66"/>
  </w:num>
  <w:num w:numId="41">
    <w:abstractNumId w:val="29"/>
  </w:num>
  <w:num w:numId="42">
    <w:abstractNumId w:val="12"/>
  </w:num>
  <w:num w:numId="43">
    <w:abstractNumId w:val="65"/>
  </w:num>
  <w:num w:numId="44">
    <w:abstractNumId w:val="22"/>
  </w:num>
  <w:num w:numId="45">
    <w:abstractNumId w:val="75"/>
  </w:num>
  <w:num w:numId="46">
    <w:abstractNumId w:val="70"/>
  </w:num>
  <w:num w:numId="47">
    <w:abstractNumId w:val="68"/>
  </w:num>
  <w:num w:numId="48">
    <w:abstractNumId w:val="73"/>
  </w:num>
  <w:num w:numId="49">
    <w:abstractNumId w:val="59"/>
  </w:num>
  <w:num w:numId="50">
    <w:abstractNumId w:val="62"/>
  </w:num>
  <w:num w:numId="51">
    <w:abstractNumId w:val="77"/>
  </w:num>
  <w:num w:numId="52">
    <w:abstractNumId w:val="15"/>
  </w:num>
  <w:num w:numId="53">
    <w:abstractNumId w:val="55"/>
  </w:num>
  <w:num w:numId="54">
    <w:abstractNumId w:val="42"/>
  </w:num>
  <w:num w:numId="55">
    <w:abstractNumId w:val="21"/>
  </w:num>
  <w:num w:numId="56">
    <w:abstractNumId w:val="7"/>
  </w:num>
  <w:num w:numId="57">
    <w:abstractNumId w:val="48"/>
  </w:num>
  <w:num w:numId="58">
    <w:abstractNumId w:val="67"/>
  </w:num>
  <w:num w:numId="59">
    <w:abstractNumId w:val="33"/>
  </w:num>
  <w:num w:numId="60">
    <w:abstractNumId w:val="84"/>
  </w:num>
  <w:num w:numId="61">
    <w:abstractNumId w:val="24"/>
  </w:num>
  <w:num w:numId="62">
    <w:abstractNumId w:val="39"/>
  </w:num>
  <w:num w:numId="63">
    <w:abstractNumId w:val="56"/>
  </w:num>
  <w:num w:numId="64">
    <w:abstractNumId w:val="83"/>
  </w:num>
  <w:num w:numId="65">
    <w:abstractNumId w:val="69"/>
  </w:num>
  <w:num w:numId="66">
    <w:abstractNumId w:val="34"/>
  </w:num>
  <w:num w:numId="67">
    <w:abstractNumId w:val="63"/>
  </w:num>
  <w:num w:numId="68">
    <w:abstractNumId w:val="2"/>
  </w:num>
  <w:num w:numId="69">
    <w:abstractNumId w:val="23"/>
  </w:num>
  <w:num w:numId="70">
    <w:abstractNumId w:val="4"/>
  </w:num>
  <w:num w:numId="71">
    <w:abstractNumId w:val="71"/>
  </w:num>
  <w:num w:numId="72">
    <w:abstractNumId w:val="40"/>
  </w:num>
  <w:num w:numId="73">
    <w:abstractNumId w:val="35"/>
  </w:num>
  <w:num w:numId="74">
    <w:abstractNumId w:val="30"/>
  </w:num>
  <w:num w:numId="75">
    <w:abstractNumId w:val="46"/>
  </w:num>
  <w:num w:numId="76">
    <w:abstractNumId w:val="17"/>
  </w:num>
  <w:num w:numId="77">
    <w:abstractNumId w:val="44"/>
  </w:num>
  <w:num w:numId="78">
    <w:abstractNumId w:val="43"/>
  </w:num>
  <w:num w:numId="79">
    <w:abstractNumId w:val="8"/>
  </w:num>
  <w:num w:numId="80">
    <w:abstractNumId w:val="16"/>
  </w:num>
  <w:num w:numId="81">
    <w:abstractNumId w:val="19"/>
  </w:num>
  <w:num w:numId="82">
    <w:abstractNumId w:val="26"/>
  </w:num>
  <w:num w:numId="83">
    <w:abstractNumId w:val="27"/>
  </w:num>
  <w:num w:numId="84">
    <w:abstractNumId w:val="0"/>
  </w:num>
  <w:num w:numId="85">
    <w:abstractNumId w:val="78"/>
  </w:num>
  <w:numIdMacAtCleanup w:val="8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 ">
    <w15:presenceInfo w15:providerId="Windows Live" w15:userId="c02687ebff0b2f9e"/>
  </w15:person>
  <w15:person w15:author="Rafi Aziizi">
    <w15:presenceInfo w15:providerId="Windows Live" w15:userId="9a50856e77ff66a0"/>
  </w15:person>
  <w15:person w15:author="chaniaayulestari@outlook.com">
    <w15:presenceInfo w15:providerId="Windows Live" w15:userId="c02687ebff0b2f9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trackRevision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57EEB"/>
    <w:rsid w:val="0000520E"/>
    <w:rsid w:val="00007BE9"/>
    <w:rsid w:val="00013D4B"/>
    <w:rsid w:val="00015DC2"/>
    <w:rsid w:val="000168D6"/>
    <w:rsid w:val="00017BCC"/>
    <w:rsid w:val="00040376"/>
    <w:rsid w:val="000451D6"/>
    <w:rsid w:val="0004566C"/>
    <w:rsid w:val="000512B6"/>
    <w:rsid w:val="00061CCF"/>
    <w:rsid w:val="00065201"/>
    <w:rsid w:val="00080A25"/>
    <w:rsid w:val="000829CA"/>
    <w:rsid w:val="00082DBB"/>
    <w:rsid w:val="000A514C"/>
    <w:rsid w:val="000A64FE"/>
    <w:rsid w:val="000B2B6A"/>
    <w:rsid w:val="000B5DA5"/>
    <w:rsid w:val="000C2558"/>
    <w:rsid w:val="000C5C1D"/>
    <w:rsid w:val="000D36D4"/>
    <w:rsid w:val="000D3BCE"/>
    <w:rsid w:val="000D5CB9"/>
    <w:rsid w:val="000E74DA"/>
    <w:rsid w:val="000F1488"/>
    <w:rsid w:val="000F4D3A"/>
    <w:rsid w:val="000F7801"/>
    <w:rsid w:val="00100E4F"/>
    <w:rsid w:val="0010129C"/>
    <w:rsid w:val="00111278"/>
    <w:rsid w:val="001122B7"/>
    <w:rsid w:val="00114A62"/>
    <w:rsid w:val="001166CB"/>
    <w:rsid w:val="00117601"/>
    <w:rsid w:val="001205CF"/>
    <w:rsid w:val="00122F94"/>
    <w:rsid w:val="00124700"/>
    <w:rsid w:val="001403C1"/>
    <w:rsid w:val="00144BD6"/>
    <w:rsid w:val="0015026C"/>
    <w:rsid w:val="00154B3D"/>
    <w:rsid w:val="00156F99"/>
    <w:rsid w:val="001777A7"/>
    <w:rsid w:val="00177B0A"/>
    <w:rsid w:val="001807FF"/>
    <w:rsid w:val="00190ECE"/>
    <w:rsid w:val="00194DFD"/>
    <w:rsid w:val="001A0CAC"/>
    <w:rsid w:val="001A5C47"/>
    <w:rsid w:val="001A73FB"/>
    <w:rsid w:val="001B1AF9"/>
    <w:rsid w:val="001B1ED9"/>
    <w:rsid w:val="001B2E1A"/>
    <w:rsid w:val="001B7A44"/>
    <w:rsid w:val="001C1F40"/>
    <w:rsid w:val="001C4025"/>
    <w:rsid w:val="001C54CE"/>
    <w:rsid w:val="001C5C64"/>
    <w:rsid w:val="001E05E1"/>
    <w:rsid w:val="001F2641"/>
    <w:rsid w:val="001F343A"/>
    <w:rsid w:val="002052BC"/>
    <w:rsid w:val="00214366"/>
    <w:rsid w:val="00224D03"/>
    <w:rsid w:val="002334FF"/>
    <w:rsid w:val="0025138C"/>
    <w:rsid w:val="00252056"/>
    <w:rsid w:val="002529AC"/>
    <w:rsid w:val="002560EE"/>
    <w:rsid w:val="00263F6B"/>
    <w:rsid w:val="00264B25"/>
    <w:rsid w:val="00270503"/>
    <w:rsid w:val="00273DAD"/>
    <w:rsid w:val="00280291"/>
    <w:rsid w:val="00284E63"/>
    <w:rsid w:val="00296A17"/>
    <w:rsid w:val="002B24A0"/>
    <w:rsid w:val="002B33F4"/>
    <w:rsid w:val="002C40D7"/>
    <w:rsid w:val="002D6911"/>
    <w:rsid w:val="002E3348"/>
    <w:rsid w:val="002F6C1D"/>
    <w:rsid w:val="002F7F36"/>
    <w:rsid w:val="00302EDA"/>
    <w:rsid w:val="00305A2E"/>
    <w:rsid w:val="00310122"/>
    <w:rsid w:val="00311A00"/>
    <w:rsid w:val="00316088"/>
    <w:rsid w:val="00316180"/>
    <w:rsid w:val="00321933"/>
    <w:rsid w:val="00327E19"/>
    <w:rsid w:val="00331B6F"/>
    <w:rsid w:val="00333EBA"/>
    <w:rsid w:val="00334B84"/>
    <w:rsid w:val="00343467"/>
    <w:rsid w:val="0035613F"/>
    <w:rsid w:val="00356EC8"/>
    <w:rsid w:val="00357EFF"/>
    <w:rsid w:val="003617DE"/>
    <w:rsid w:val="0036406D"/>
    <w:rsid w:val="003643B4"/>
    <w:rsid w:val="00366ABD"/>
    <w:rsid w:val="00370520"/>
    <w:rsid w:val="003748F7"/>
    <w:rsid w:val="00375190"/>
    <w:rsid w:val="00383C6F"/>
    <w:rsid w:val="0038556B"/>
    <w:rsid w:val="00394362"/>
    <w:rsid w:val="00395C50"/>
    <w:rsid w:val="003A4158"/>
    <w:rsid w:val="003C4EAE"/>
    <w:rsid w:val="003D1B88"/>
    <w:rsid w:val="003D36D6"/>
    <w:rsid w:val="003D3CC2"/>
    <w:rsid w:val="003D3D0F"/>
    <w:rsid w:val="003E1103"/>
    <w:rsid w:val="003E4796"/>
    <w:rsid w:val="003E6CDC"/>
    <w:rsid w:val="003E7B2F"/>
    <w:rsid w:val="00401319"/>
    <w:rsid w:val="00401C86"/>
    <w:rsid w:val="0040284A"/>
    <w:rsid w:val="00404596"/>
    <w:rsid w:val="00404DC1"/>
    <w:rsid w:val="004076FB"/>
    <w:rsid w:val="00415633"/>
    <w:rsid w:val="0041736D"/>
    <w:rsid w:val="00435CA8"/>
    <w:rsid w:val="00436415"/>
    <w:rsid w:val="00436D78"/>
    <w:rsid w:val="0043740A"/>
    <w:rsid w:val="00441F8F"/>
    <w:rsid w:val="00443E24"/>
    <w:rsid w:val="004446A8"/>
    <w:rsid w:val="00452AA1"/>
    <w:rsid w:val="004532A9"/>
    <w:rsid w:val="00461CFA"/>
    <w:rsid w:val="00462CE8"/>
    <w:rsid w:val="00463D61"/>
    <w:rsid w:val="004708CB"/>
    <w:rsid w:val="00470B8A"/>
    <w:rsid w:val="00470EF1"/>
    <w:rsid w:val="00474A17"/>
    <w:rsid w:val="00485E6F"/>
    <w:rsid w:val="00494C80"/>
    <w:rsid w:val="004A0936"/>
    <w:rsid w:val="004A229B"/>
    <w:rsid w:val="004B566F"/>
    <w:rsid w:val="004C276E"/>
    <w:rsid w:val="004C453C"/>
    <w:rsid w:val="004E28A3"/>
    <w:rsid w:val="004F76E7"/>
    <w:rsid w:val="00505F11"/>
    <w:rsid w:val="005213CB"/>
    <w:rsid w:val="0052212A"/>
    <w:rsid w:val="00522ADB"/>
    <w:rsid w:val="00523BD5"/>
    <w:rsid w:val="00524A03"/>
    <w:rsid w:val="00531075"/>
    <w:rsid w:val="00532FE5"/>
    <w:rsid w:val="00542F54"/>
    <w:rsid w:val="00546290"/>
    <w:rsid w:val="00547CF6"/>
    <w:rsid w:val="005516AC"/>
    <w:rsid w:val="005516E7"/>
    <w:rsid w:val="00557752"/>
    <w:rsid w:val="005700E8"/>
    <w:rsid w:val="00582712"/>
    <w:rsid w:val="00584C30"/>
    <w:rsid w:val="00586A07"/>
    <w:rsid w:val="00593C0B"/>
    <w:rsid w:val="00595DD2"/>
    <w:rsid w:val="005A2887"/>
    <w:rsid w:val="005A36CE"/>
    <w:rsid w:val="005B0D3B"/>
    <w:rsid w:val="005B28D5"/>
    <w:rsid w:val="005B5632"/>
    <w:rsid w:val="005B790F"/>
    <w:rsid w:val="005C4306"/>
    <w:rsid w:val="005C75DF"/>
    <w:rsid w:val="005D1F9E"/>
    <w:rsid w:val="005D5AD6"/>
    <w:rsid w:val="005E0366"/>
    <w:rsid w:val="005E1408"/>
    <w:rsid w:val="005E4E91"/>
    <w:rsid w:val="005F000C"/>
    <w:rsid w:val="00600F07"/>
    <w:rsid w:val="00605993"/>
    <w:rsid w:val="00615D57"/>
    <w:rsid w:val="006272EE"/>
    <w:rsid w:val="0064329D"/>
    <w:rsid w:val="00645557"/>
    <w:rsid w:val="006510DF"/>
    <w:rsid w:val="00657CFC"/>
    <w:rsid w:val="00662BB5"/>
    <w:rsid w:val="006638B8"/>
    <w:rsid w:val="006711BB"/>
    <w:rsid w:val="006720D0"/>
    <w:rsid w:val="00675081"/>
    <w:rsid w:val="006828A2"/>
    <w:rsid w:val="00686C91"/>
    <w:rsid w:val="006B0320"/>
    <w:rsid w:val="006B0840"/>
    <w:rsid w:val="006B13A5"/>
    <w:rsid w:val="006B51A9"/>
    <w:rsid w:val="006B7890"/>
    <w:rsid w:val="006C5FEA"/>
    <w:rsid w:val="006D1D4A"/>
    <w:rsid w:val="006D2E87"/>
    <w:rsid w:val="006D380E"/>
    <w:rsid w:val="006D745D"/>
    <w:rsid w:val="006E062D"/>
    <w:rsid w:val="006E5616"/>
    <w:rsid w:val="006F3B9D"/>
    <w:rsid w:val="006F518B"/>
    <w:rsid w:val="00704A8F"/>
    <w:rsid w:val="00705737"/>
    <w:rsid w:val="00714F8D"/>
    <w:rsid w:val="0072208B"/>
    <w:rsid w:val="00723DD6"/>
    <w:rsid w:val="007262F1"/>
    <w:rsid w:val="00746D78"/>
    <w:rsid w:val="007472DC"/>
    <w:rsid w:val="00760C77"/>
    <w:rsid w:val="007646DA"/>
    <w:rsid w:val="00764905"/>
    <w:rsid w:val="00781264"/>
    <w:rsid w:val="007817E4"/>
    <w:rsid w:val="007870C9"/>
    <w:rsid w:val="0078780A"/>
    <w:rsid w:val="00791945"/>
    <w:rsid w:val="007A06D1"/>
    <w:rsid w:val="007A67CC"/>
    <w:rsid w:val="007A78A5"/>
    <w:rsid w:val="007A7C5E"/>
    <w:rsid w:val="007A7DAE"/>
    <w:rsid w:val="007B6A3E"/>
    <w:rsid w:val="007B7AB3"/>
    <w:rsid w:val="007B7FEC"/>
    <w:rsid w:val="007C5FA9"/>
    <w:rsid w:val="007D6128"/>
    <w:rsid w:val="007E6E4A"/>
    <w:rsid w:val="007F1959"/>
    <w:rsid w:val="007F336A"/>
    <w:rsid w:val="007F39C0"/>
    <w:rsid w:val="00803561"/>
    <w:rsid w:val="00805759"/>
    <w:rsid w:val="00806706"/>
    <w:rsid w:val="0081005E"/>
    <w:rsid w:val="00812B43"/>
    <w:rsid w:val="008159DF"/>
    <w:rsid w:val="0082631E"/>
    <w:rsid w:val="00826E86"/>
    <w:rsid w:val="0083024D"/>
    <w:rsid w:val="00832EA1"/>
    <w:rsid w:val="00845F78"/>
    <w:rsid w:val="008512E0"/>
    <w:rsid w:val="00851762"/>
    <w:rsid w:val="00855C27"/>
    <w:rsid w:val="0086345F"/>
    <w:rsid w:val="00867FC7"/>
    <w:rsid w:val="0087570E"/>
    <w:rsid w:val="00880D9D"/>
    <w:rsid w:val="00885C4F"/>
    <w:rsid w:val="00890157"/>
    <w:rsid w:val="008A6DB1"/>
    <w:rsid w:val="008B4D81"/>
    <w:rsid w:val="008B5647"/>
    <w:rsid w:val="008C004F"/>
    <w:rsid w:val="008C17C3"/>
    <w:rsid w:val="008C6098"/>
    <w:rsid w:val="008C621C"/>
    <w:rsid w:val="008D256E"/>
    <w:rsid w:val="008E6E4E"/>
    <w:rsid w:val="008F6DC3"/>
    <w:rsid w:val="0090312D"/>
    <w:rsid w:val="009072F4"/>
    <w:rsid w:val="00911364"/>
    <w:rsid w:val="009127AA"/>
    <w:rsid w:val="00914784"/>
    <w:rsid w:val="00915759"/>
    <w:rsid w:val="00917C5F"/>
    <w:rsid w:val="0092185C"/>
    <w:rsid w:val="00926DA8"/>
    <w:rsid w:val="0093375E"/>
    <w:rsid w:val="009377DC"/>
    <w:rsid w:val="00941066"/>
    <w:rsid w:val="00943F17"/>
    <w:rsid w:val="00947816"/>
    <w:rsid w:val="00950F78"/>
    <w:rsid w:val="00957EEB"/>
    <w:rsid w:val="009612A8"/>
    <w:rsid w:val="00962D29"/>
    <w:rsid w:val="00971251"/>
    <w:rsid w:val="00977902"/>
    <w:rsid w:val="00982ABA"/>
    <w:rsid w:val="00990B5A"/>
    <w:rsid w:val="009931A1"/>
    <w:rsid w:val="0099574E"/>
    <w:rsid w:val="009A50AD"/>
    <w:rsid w:val="009B398A"/>
    <w:rsid w:val="009B575D"/>
    <w:rsid w:val="009B6B0A"/>
    <w:rsid w:val="009C13CB"/>
    <w:rsid w:val="009D7EEE"/>
    <w:rsid w:val="009E085A"/>
    <w:rsid w:val="009E6E1E"/>
    <w:rsid w:val="009F3AD9"/>
    <w:rsid w:val="009F3FF3"/>
    <w:rsid w:val="00A02A29"/>
    <w:rsid w:val="00A14A3B"/>
    <w:rsid w:val="00A23657"/>
    <w:rsid w:val="00A27226"/>
    <w:rsid w:val="00A2766B"/>
    <w:rsid w:val="00A3316B"/>
    <w:rsid w:val="00A340C7"/>
    <w:rsid w:val="00A3699F"/>
    <w:rsid w:val="00A46F51"/>
    <w:rsid w:val="00A47888"/>
    <w:rsid w:val="00A569E9"/>
    <w:rsid w:val="00A56BCA"/>
    <w:rsid w:val="00A613C5"/>
    <w:rsid w:val="00A6460E"/>
    <w:rsid w:val="00A731DB"/>
    <w:rsid w:val="00A84E93"/>
    <w:rsid w:val="00A911C8"/>
    <w:rsid w:val="00A946CD"/>
    <w:rsid w:val="00A978CB"/>
    <w:rsid w:val="00AA00DB"/>
    <w:rsid w:val="00AA549F"/>
    <w:rsid w:val="00AA7D36"/>
    <w:rsid w:val="00AA7FF1"/>
    <w:rsid w:val="00AB6A69"/>
    <w:rsid w:val="00AB7856"/>
    <w:rsid w:val="00AB7B78"/>
    <w:rsid w:val="00AC1191"/>
    <w:rsid w:val="00AC57A3"/>
    <w:rsid w:val="00AD029D"/>
    <w:rsid w:val="00AD174D"/>
    <w:rsid w:val="00AD39F4"/>
    <w:rsid w:val="00B0071F"/>
    <w:rsid w:val="00B00B9A"/>
    <w:rsid w:val="00B01AB5"/>
    <w:rsid w:val="00B04AFE"/>
    <w:rsid w:val="00B057CA"/>
    <w:rsid w:val="00B26A76"/>
    <w:rsid w:val="00B51CB3"/>
    <w:rsid w:val="00B67D3D"/>
    <w:rsid w:val="00B74DD3"/>
    <w:rsid w:val="00B758BD"/>
    <w:rsid w:val="00B77C11"/>
    <w:rsid w:val="00B91950"/>
    <w:rsid w:val="00B937F2"/>
    <w:rsid w:val="00B956F6"/>
    <w:rsid w:val="00BA24D0"/>
    <w:rsid w:val="00BA6769"/>
    <w:rsid w:val="00BB0B15"/>
    <w:rsid w:val="00BC0DF1"/>
    <w:rsid w:val="00BC1387"/>
    <w:rsid w:val="00BC3B37"/>
    <w:rsid w:val="00BC49F6"/>
    <w:rsid w:val="00BD28F7"/>
    <w:rsid w:val="00BD2B6D"/>
    <w:rsid w:val="00BE1AFF"/>
    <w:rsid w:val="00BE2DDB"/>
    <w:rsid w:val="00BE584E"/>
    <w:rsid w:val="00BF3011"/>
    <w:rsid w:val="00BF6268"/>
    <w:rsid w:val="00C050A6"/>
    <w:rsid w:val="00C10E66"/>
    <w:rsid w:val="00C113C3"/>
    <w:rsid w:val="00C16573"/>
    <w:rsid w:val="00C2066A"/>
    <w:rsid w:val="00C2214F"/>
    <w:rsid w:val="00C378B4"/>
    <w:rsid w:val="00C42BC3"/>
    <w:rsid w:val="00C42EE7"/>
    <w:rsid w:val="00C47083"/>
    <w:rsid w:val="00C53A83"/>
    <w:rsid w:val="00C570CE"/>
    <w:rsid w:val="00C60063"/>
    <w:rsid w:val="00C62D5D"/>
    <w:rsid w:val="00C62E02"/>
    <w:rsid w:val="00C64817"/>
    <w:rsid w:val="00C72689"/>
    <w:rsid w:val="00C73111"/>
    <w:rsid w:val="00C80ED5"/>
    <w:rsid w:val="00C87493"/>
    <w:rsid w:val="00C93BF7"/>
    <w:rsid w:val="00C94D36"/>
    <w:rsid w:val="00C9617C"/>
    <w:rsid w:val="00CA20F1"/>
    <w:rsid w:val="00CA3FEE"/>
    <w:rsid w:val="00CC4410"/>
    <w:rsid w:val="00CC7C61"/>
    <w:rsid w:val="00CD3427"/>
    <w:rsid w:val="00CE316E"/>
    <w:rsid w:val="00CE6828"/>
    <w:rsid w:val="00CF4318"/>
    <w:rsid w:val="00D05A0C"/>
    <w:rsid w:val="00D05B9F"/>
    <w:rsid w:val="00D079EF"/>
    <w:rsid w:val="00D13158"/>
    <w:rsid w:val="00D16D5F"/>
    <w:rsid w:val="00D2448E"/>
    <w:rsid w:val="00D3729B"/>
    <w:rsid w:val="00D438FB"/>
    <w:rsid w:val="00D53D78"/>
    <w:rsid w:val="00D5666C"/>
    <w:rsid w:val="00D57D23"/>
    <w:rsid w:val="00D70114"/>
    <w:rsid w:val="00D77591"/>
    <w:rsid w:val="00D85E5B"/>
    <w:rsid w:val="00D85F50"/>
    <w:rsid w:val="00D86B24"/>
    <w:rsid w:val="00D97E3D"/>
    <w:rsid w:val="00DB399E"/>
    <w:rsid w:val="00DB757C"/>
    <w:rsid w:val="00DC163D"/>
    <w:rsid w:val="00DC1FD1"/>
    <w:rsid w:val="00DC2EBA"/>
    <w:rsid w:val="00DD3CFF"/>
    <w:rsid w:val="00DD6986"/>
    <w:rsid w:val="00DD6C60"/>
    <w:rsid w:val="00DE13F7"/>
    <w:rsid w:val="00DE4852"/>
    <w:rsid w:val="00DE4C8E"/>
    <w:rsid w:val="00DF23AE"/>
    <w:rsid w:val="00DF7F79"/>
    <w:rsid w:val="00E02300"/>
    <w:rsid w:val="00E0612A"/>
    <w:rsid w:val="00E12981"/>
    <w:rsid w:val="00E15EA9"/>
    <w:rsid w:val="00E3575F"/>
    <w:rsid w:val="00E36E94"/>
    <w:rsid w:val="00E401F9"/>
    <w:rsid w:val="00E40DE6"/>
    <w:rsid w:val="00E454BA"/>
    <w:rsid w:val="00E56C0A"/>
    <w:rsid w:val="00E60BA1"/>
    <w:rsid w:val="00E64A49"/>
    <w:rsid w:val="00E728BE"/>
    <w:rsid w:val="00EA62A7"/>
    <w:rsid w:val="00EB3866"/>
    <w:rsid w:val="00EB3EE8"/>
    <w:rsid w:val="00EB476B"/>
    <w:rsid w:val="00EB521B"/>
    <w:rsid w:val="00EB6AD3"/>
    <w:rsid w:val="00EC4B61"/>
    <w:rsid w:val="00EC722E"/>
    <w:rsid w:val="00EE0C3A"/>
    <w:rsid w:val="00EE1AE6"/>
    <w:rsid w:val="00EE257E"/>
    <w:rsid w:val="00EE4F66"/>
    <w:rsid w:val="00EF196A"/>
    <w:rsid w:val="00EF7B08"/>
    <w:rsid w:val="00F0173F"/>
    <w:rsid w:val="00F04C65"/>
    <w:rsid w:val="00F14C4A"/>
    <w:rsid w:val="00F200A3"/>
    <w:rsid w:val="00F2327B"/>
    <w:rsid w:val="00F356A7"/>
    <w:rsid w:val="00F42D27"/>
    <w:rsid w:val="00F430F8"/>
    <w:rsid w:val="00F74386"/>
    <w:rsid w:val="00F80DA4"/>
    <w:rsid w:val="00F8758C"/>
    <w:rsid w:val="00F90E48"/>
    <w:rsid w:val="00F93308"/>
    <w:rsid w:val="00F9458C"/>
    <w:rsid w:val="00F95FEC"/>
    <w:rsid w:val="00F97775"/>
    <w:rsid w:val="00FA382F"/>
    <w:rsid w:val="00FC4F89"/>
    <w:rsid w:val="00FD5B17"/>
    <w:rsid w:val="00FD6684"/>
    <w:rsid w:val="00FE484A"/>
    <w:rsid w:val="00FE7724"/>
    <w:rsid w:val="00FF034E"/>
    <w:rsid w:val="00FF2590"/>
    <w:rsid w:val="00FF653C"/>
    <w:rsid w:val="00FF7610"/>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8DACA18"/>
  <w15:chartTrackingRefBased/>
  <w15:docId w15:val="{CAACBBD9-346A-4E99-A9DE-56FB583EFF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74386"/>
    <w:pPr>
      <w:spacing w:after="0" w:line="360" w:lineRule="auto"/>
      <w:jc w:val="both"/>
    </w:pPr>
    <w:rPr>
      <w:rFonts w:ascii="Times New Roman" w:eastAsia="Times New Roman" w:hAnsi="Times New Roman" w:cs="Times New Roman"/>
      <w:sz w:val="24"/>
      <w:szCs w:val="24"/>
      <w:lang w:val="en-US" w:eastAsia="en-ID"/>
    </w:rPr>
  </w:style>
  <w:style w:type="paragraph" w:styleId="Heading1">
    <w:name w:val="heading 1"/>
    <w:basedOn w:val="Normal"/>
    <w:next w:val="Normal"/>
    <w:link w:val="Heading1Char"/>
    <w:uiPriority w:val="9"/>
    <w:qFormat/>
    <w:rsid w:val="00C16573"/>
    <w:pPr>
      <w:keepNext/>
      <w:keepLines/>
      <w:numPr>
        <w:numId w:val="1"/>
      </w:numPr>
      <w:jc w:val="center"/>
      <w:outlineLvl w:val="0"/>
    </w:pPr>
    <w:rPr>
      <w:rFonts w:eastAsiaTheme="majorEastAsia"/>
      <w:b/>
      <w:lang w:val="id-ID"/>
    </w:rPr>
  </w:style>
  <w:style w:type="paragraph" w:styleId="Heading2">
    <w:name w:val="heading 2"/>
    <w:basedOn w:val="Heading1"/>
    <w:next w:val="Normal"/>
    <w:link w:val="Heading2Char"/>
    <w:uiPriority w:val="9"/>
    <w:unhideWhenUsed/>
    <w:qFormat/>
    <w:rsid w:val="00C16573"/>
    <w:pPr>
      <w:numPr>
        <w:ilvl w:val="1"/>
      </w:numPr>
      <w:jc w:val="both"/>
      <w:outlineLvl w:val="1"/>
    </w:pPr>
  </w:style>
  <w:style w:type="paragraph" w:styleId="Heading3">
    <w:name w:val="heading 3"/>
    <w:basedOn w:val="Heading2"/>
    <w:next w:val="Normal"/>
    <w:link w:val="Heading3Char"/>
    <w:uiPriority w:val="9"/>
    <w:unhideWhenUsed/>
    <w:qFormat/>
    <w:rsid w:val="00C16573"/>
    <w:pPr>
      <w:numPr>
        <w:ilvl w:val="2"/>
      </w:numPr>
      <w:outlineLvl w:val="2"/>
    </w:pPr>
  </w:style>
  <w:style w:type="paragraph" w:styleId="Heading4">
    <w:name w:val="heading 4"/>
    <w:basedOn w:val="Normal"/>
    <w:next w:val="Normal"/>
    <w:link w:val="Heading4Char"/>
    <w:uiPriority w:val="9"/>
    <w:semiHidden/>
    <w:unhideWhenUsed/>
    <w:qFormat/>
    <w:rsid w:val="00C16573"/>
    <w:pPr>
      <w:keepNext/>
      <w:keepLines/>
      <w:numPr>
        <w:ilvl w:val="3"/>
        <w:numId w:val="1"/>
      </w:numPr>
      <w:spacing w:before="40"/>
      <w:outlineLvl w:val="3"/>
    </w:pPr>
    <w:rPr>
      <w:rFonts w:eastAsiaTheme="majorEastAsia" w:cstheme="majorBidi"/>
      <w:b/>
      <w:iCs/>
    </w:rPr>
  </w:style>
  <w:style w:type="paragraph" w:styleId="Heading5">
    <w:name w:val="heading 5"/>
    <w:basedOn w:val="Normal"/>
    <w:next w:val="Normal"/>
    <w:link w:val="Heading5Char"/>
    <w:uiPriority w:val="9"/>
    <w:unhideWhenUsed/>
    <w:qFormat/>
    <w:rsid w:val="00C16573"/>
    <w:pPr>
      <w:keepNext/>
      <w:keepLines/>
      <w:numPr>
        <w:ilvl w:val="4"/>
        <w:numId w:val="1"/>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C16573"/>
    <w:pPr>
      <w:keepNext/>
      <w:keepLines/>
      <w:numPr>
        <w:ilvl w:val="5"/>
        <w:numId w:val="1"/>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C16573"/>
    <w:pPr>
      <w:keepNext/>
      <w:keepLines/>
      <w:numPr>
        <w:ilvl w:val="6"/>
        <w:numId w:val="1"/>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C16573"/>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16573"/>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16573"/>
    <w:rPr>
      <w:rFonts w:ascii="Times New Roman" w:eastAsiaTheme="majorEastAsia" w:hAnsi="Times New Roman" w:cs="Times New Roman"/>
      <w:b/>
      <w:sz w:val="24"/>
      <w:szCs w:val="24"/>
      <w:lang w:val="id-ID" w:eastAsia="en-ID"/>
    </w:rPr>
  </w:style>
  <w:style w:type="character" w:customStyle="1" w:styleId="Heading2Char">
    <w:name w:val="Heading 2 Char"/>
    <w:basedOn w:val="DefaultParagraphFont"/>
    <w:link w:val="Heading2"/>
    <w:uiPriority w:val="9"/>
    <w:rsid w:val="00C16573"/>
    <w:rPr>
      <w:rFonts w:ascii="Times New Roman" w:eastAsiaTheme="majorEastAsia" w:hAnsi="Times New Roman" w:cs="Times New Roman"/>
      <w:b/>
      <w:sz w:val="24"/>
      <w:szCs w:val="24"/>
      <w:lang w:val="id-ID" w:eastAsia="en-ID"/>
    </w:rPr>
  </w:style>
  <w:style w:type="character" w:customStyle="1" w:styleId="Heading3Char">
    <w:name w:val="Heading 3 Char"/>
    <w:basedOn w:val="DefaultParagraphFont"/>
    <w:link w:val="Heading3"/>
    <w:uiPriority w:val="9"/>
    <w:rsid w:val="00C16573"/>
    <w:rPr>
      <w:rFonts w:ascii="Times New Roman" w:eastAsiaTheme="majorEastAsia" w:hAnsi="Times New Roman" w:cs="Times New Roman"/>
      <w:b/>
      <w:sz w:val="24"/>
      <w:szCs w:val="24"/>
      <w:lang w:val="id-ID" w:eastAsia="en-ID"/>
    </w:rPr>
  </w:style>
  <w:style w:type="character" w:customStyle="1" w:styleId="Heading4Char">
    <w:name w:val="Heading 4 Char"/>
    <w:basedOn w:val="DefaultParagraphFont"/>
    <w:link w:val="Heading4"/>
    <w:uiPriority w:val="9"/>
    <w:semiHidden/>
    <w:rsid w:val="00C16573"/>
    <w:rPr>
      <w:rFonts w:ascii="Times New Roman" w:eastAsiaTheme="majorEastAsia" w:hAnsi="Times New Roman" w:cstheme="majorBidi"/>
      <w:b/>
      <w:iCs/>
      <w:sz w:val="24"/>
      <w:szCs w:val="24"/>
      <w:lang w:val="en-US" w:eastAsia="en-ID"/>
    </w:rPr>
  </w:style>
  <w:style w:type="character" w:customStyle="1" w:styleId="Heading5Char">
    <w:name w:val="Heading 5 Char"/>
    <w:basedOn w:val="DefaultParagraphFont"/>
    <w:link w:val="Heading5"/>
    <w:uiPriority w:val="9"/>
    <w:rsid w:val="00C16573"/>
    <w:rPr>
      <w:rFonts w:asciiTheme="majorHAnsi" w:eastAsiaTheme="majorEastAsia" w:hAnsiTheme="majorHAnsi" w:cstheme="majorBidi"/>
      <w:color w:val="2F5496" w:themeColor="accent1" w:themeShade="BF"/>
      <w:sz w:val="24"/>
      <w:szCs w:val="24"/>
      <w:lang w:val="en-US" w:eastAsia="en-ID"/>
    </w:rPr>
  </w:style>
  <w:style w:type="character" w:customStyle="1" w:styleId="Heading6Char">
    <w:name w:val="Heading 6 Char"/>
    <w:basedOn w:val="DefaultParagraphFont"/>
    <w:link w:val="Heading6"/>
    <w:uiPriority w:val="9"/>
    <w:semiHidden/>
    <w:rsid w:val="00C16573"/>
    <w:rPr>
      <w:rFonts w:asciiTheme="majorHAnsi" w:eastAsiaTheme="majorEastAsia" w:hAnsiTheme="majorHAnsi" w:cstheme="majorBidi"/>
      <w:color w:val="1F3763" w:themeColor="accent1" w:themeShade="7F"/>
      <w:sz w:val="24"/>
      <w:szCs w:val="24"/>
      <w:lang w:val="en-US" w:eastAsia="en-ID"/>
    </w:rPr>
  </w:style>
  <w:style w:type="character" w:customStyle="1" w:styleId="Heading7Char">
    <w:name w:val="Heading 7 Char"/>
    <w:basedOn w:val="DefaultParagraphFont"/>
    <w:link w:val="Heading7"/>
    <w:uiPriority w:val="9"/>
    <w:semiHidden/>
    <w:rsid w:val="00C16573"/>
    <w:rPr>
      <w:rFonts w:asciiTheme="majorHAnsi" w:eastAsiaTheme="majorEastAsia" w:hAnsiTheme="majorHAnsi" w:cstheme="majorBidi"/>
      <w:i/>
      <w:iCs/>
      <w:color w:val="1F3763" w:themeColor="accent1" w:themeShade="7F"/>
      <w:sz w:val="24"/>
      <w:szCs w:val="24"/>
      <w:lang w:val="en-US" w:eastAsia="en-ID"/>
    </w:rPr>
  </w:style>
  <w:style w:type="character" w:customStyle="1" w:styleId="Heading8Char">
    <w:name w:val="Heading 8 Char"/>
    <w:basedOn w:val="DefaultParagraphFont"/>
    <w:link w:val="Heading8"/>
    <w:uiPriority w:val="9"/>
    <w:semiHidden/>
    <w:rsid w:val="00C16573"/>
    <w:rPr>
      <w:rFonts w:asciiTheme="majorHAnsi" w:eastAsiaTheme="majorEastAsia" w:hAnsiTheme="majorHAnsi" w:cstheme="majorBidi"/>
      <w:color w:val="272727" w:themeColor="text1" w:themeTint="D8"/>
      <w:sz w:val="21"/>
      <w:szCs w:val="21"/>
      <w:lang w:val="en-US" w:eastAsia="en-ID"/>
    </w:rPr>
  </w:style>
  <w:style w:type="character" w:customStyle="1" w:styleId="Heading9Char">
    <w:name w:val="Heading 9 Char"/>
    <w:basedOn w:val="DefaultParagraphFont"/>
    <w:link w:val="Heading9"/>
    <w:uiPriority w:val="9"/>
    <w:semiHidden/>
    <w:rsid w:val="00C16573"/>
    <w:rPr>
      <w:rFonts w:asciiTheme="majorHAnsi" w:eastAsiaTheme="majorEastAsia" w:hAnsiTheme="majorHAnsi" w:cstheme="majorBidi"/>
      <w:i/>
      <w:iCs/>
      <w:color w:val="272727" w:themeColor="text1" w:themeTint="D8"/>
      <w:sz w:val="21"/>
      <w:szCs w:val="21"/>
      <w:lang w:val="en-US" w:eastAsia="en-ID"/>
    </w:rPr>
  </w:style>
  <w:style w:type="paragraph" w:styleId="Header">
    <w:name w:val="header"/>
    <w:basedOn w:val="Normal"/>
    <w:link w:val="HeaderChar"/>
    <w:uiPriority w:val="99"/>
    <w:unhideWhenUsed/>
    <w:rsid w:val="00505F11"/>
    <w:pPr>
      <w:tabs>
        <w:tab w:val="center" w:pos="4513"/>
        <w:tab w:val="right" w:pos="9026"/>
      </w:tabs>
      <w:spacing w:line="240" w:lineRule="auto"/>
    </w:pPr>
  </w:style>
  <w:style w:type="character" w:customStyle="1" w:styleId="HeaderChar">
    <w:name w:val="Header Char"/>
    <w:basedOn w:val="DefaultParagraphFont"/>
    <w:link w:val="Header"/>
    <w:uiPriority w:val="99"/>
    <w:rsid w:val="00505F11"/>
    <w:rPr>
      <w:rFonts w:ascii="Times New Roman" w:eastAsia="Times New Roman" w:hAnsi="Times New Roman" w:cs="Times New Roman"/>
      <w:sz w:val="24"/>
      <w:szCs w:val="24"/>
      <w:lang w:val="en-US" w:eastAsia="en-ID"/>
    </w:rPr>
  </w:style>
  <w:style w:type="paragraph" w:styleId="Footer">
    <w:name w:val="footer"/>
    <w:basedOn w:val="Normal"/>
    <w:link w:val="FooterChar"/>
    <w:uiPriority w:val="99"/>
    <w:unhideWhenUsed/>
    <w:rsid w:val="00505F11"/>
    <w:pPr>
      <w:tabs>
        <w:tab w:val="center" w:pos="4513"/>
        <w:tab w:val="right" w:pos="9026"/>
      </w:tabs>
      <w:spacing w:line="240" w:lineRule="auto"/>
    </w:pPr>
  </w:style>
  <w:style w:type="character" w:customStyle="1" w:styleId="FooterChar">
    <w:name w:val="Footer Char"/>
    <w:basedOn w:val="DefaultParagraphFont"/>
    <w:link w:val="Footer"/>
    <w:uiPriority w:val="99"/>
    <w:rsid w:val="00505F11"/>
    <w:rPr>
      <w:rFonts w:ascii="Times New Roman" w:eastAsia="Times New Roman" w:hAnsi="Times New Roman" w:cs="Times New Roman"/>
      <w:sz w:val="24"/>
      <w:szCs w:val="24"/>
      <w:lang w:val="en-US" w:eastAsia="en-ID"/>
    </w:rPr>
  </w:style>
  <w:style w:type="paragraph" w:styleId="ListParagraph">
    <w:name w:val="List Paragraph"/>
    <w:basedOn w:val="Normal"/>
    <w:link w:val="ListParagraphChar"/>
    <w:uiPriority w:val="34"/>
    <w:qFormat/>
    <w:rsid w:val="0000520E"/>
    <w:pPr>
      <w:ind w:left="720"/>
      <w:contextualSpacing/>
    </w:pPr>
  </w:style>
  <w:style w:type="paragraph" w:styleId="TOCHeading">
    <w:name w:val="TOC Heading"/>
    <w:basedOn w:val="Heading1"/>
    <w:next w:val="Normal"/>
    <w:uiPriority w:val="39"/>
    <w:unhideWhenUsed/>
    <w:qFormat/>
    <w:rsid w:val="0041736D"/>
    <w:pPr>
      <w:numPr>
        <w:numId w:val="0"/>
      </w:numPr>
      <w:spacing w:before="240" w:line="259" w:lineRule="auto"/>
      <w:jc w:val="left"/>
      <w:outlineLvl w:val="9"/>
    </w:pPr>
    <w:rPr>
      <w:rFonts w:asciiTheme="majorHAnsi" w:hAnsiTheme="majorHAnsi" w:cstheme="majorBidi"/>
      <w:b w:val="0"/>
      <w:color w:val="2F5496" w:themeColor="accent1" w:themeShade="BF"/>
      <w:sz w:val="32"/>
      <w:szCs w:val="32"/>
      <w:lang w:val="en-US" w:eastAsia="en-US"/>
    </w:rPr>
  </w:style>
  <w:style w:type="paragraph" w:styleId="TOC1">
    <w:name w:val="toc 1"/>
    <w:basedOn w:val="Normal"/>
    <w:next w:val="Normal"/>
    <w:autoRedefine/>
    <w:uiPriority w:val="39"/>
    <w:unhideWhenUsed/>
    <w:rsid w:val="0041736D"/>
    <w:pPr>
      <w:spacing w:after="100"/>
    </w:pPr>
  </w:style>
  <w:style w:type="paragraph" w:styleId="TOC2">
    <w:name w:val="toc 2"/>
    <w:basedOn w:val="Normal"/>
    <w:next w:val="Normal"/>
    <w:autoRedefine/>
    <w:uiPriority w:val="39"/>
    <w:unhideWhenUsed/>
    <w:rsid w:val="0041736D"/>
    <w:pPr>
      <w:spacing w:after="100"/>
      <w:ind w:left="240"/>
    </w:pPr>
  </w:style>
  <w:style w:type="paragraph" w:styleId="TOC3">
    <w:name w:val="toc 3"/>
    <w:basedOn w:val="Normal"/>
    <w:next w:val="Normal"/>
    <w:autoRedefine/>
    <w:uiPriority w:val="39"/>
    <w:unhideWhenUsed/>
    <w:rsid w:val="00117601"/>
    <w:pPr>
      <w:tabs>
        <w:tab w:val="left" w:pos="1276"/>
        <w:tab w:val="right" w:leader="dot" w:pos="7927"/>
      </w:tabs>
      <w:spacing w:after="100"/>
      <w:ind w:left="480"/>
    </w:pPr>
  </w:style>
  <w:style w:type="character" w:styleId="Hyperlink">
    <w:name w:val="Hyperlink"/>
    <w:basedOn w:val="DefaultParagraphFont"/>
    <w:uiPriority w:val="99"/>
    <w:unhideWhenUsed/>
    <w:rsid w:val="0041736D"/>
    <w:rPr>
      <w:color w:val="0563C1" w:themeColor="hyperlink"/>
      <w:u w:val="single"/>
    </w:rPr>
  </w:style>
  <w:style w:type="character" w:customStyle="1" w:styleId="ListParagraphChar">
    <w:name w:val="List Paragraph Char"/>
    <w:basedOn w:val="DefaultParagraphFont"/>
    <w:link w:val="ListParagraph"/>
    <w:uiPriority w:val="34"/>
    <w:qFormat/>
    <w:rsid w:val="00D05A0C"/>
    <w:rPr>
      <w:rFonts w:ascii="Times New Roman" w:eastAsia="Times New Roman" w:hAnsi="Times New Roman" w:cs="Times New Roman"/>
      <w:sz w:val="24"/>
      <w:szCs w:val="24"/>
      <w:lang w:val="en-US" w:eastAsia="en-ID"/>
    </w:rPr>
  </w:style>
  <w:style w:type="paragraph" w:styleId="Caption">
    <w:name w:val="caption"/>
    <w:basedOn w:val="Normal"/>
    <w:next w:val="Normal"/>
    <w:uiPriority w:val="35"/>
    <w:unhideWhenUsed/>
    <w:qFormat/>
    <w:rsid w:val="00C64817"/>
    <w:pPr>
      <w:spacing w:after="200" w:line="240" w:lineRule="auto"/>
    </w:pPr>
    <w:rPr>
      <w:i/>
      <w:iCs/>
      <w:color w:val="44546A" w:themeColor="text2"/>
      <w:sz w:val="18"/>
      <w:szCs w:val="18"/>
    </w:rPr>
  </w:style>
  <w:style w:type="character" w:styleId="Emphasis">
    <w:name w:val="Emphasis"/>
    <w:basedOn w:val="DefaultParagraphFont"/>
    <w:uiPriority w:val="20"/>
    <w:qFormat/>
    <w:rsid w:val="00D5666C"/>
    <w:rPr>
      <w:i/>
      <w:iCs/>
    </w:rPr>
  </w:style>
  <w:style w:type="table" w:styleId="TableGrid">
    <w:name w:val="Table Grid"/>
    <w:basedOn w:val="TableNormal"/>
    <w:uiPriority w:val="39"/>
    <w:rsid w:val="00714F8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557752"/>
  </w:style>
  <w:style w:type="paragraph" w:customStyle="1" w:styleId="TableParagraph">
    <w:name w:val="Table Paragraph"/>
    <w:basedOn w:val="Normal"/>
    <w:uiPriority w:val="1"/>
    <w:qFormat/>
    <w:rsid w:val="001B1AF9"/>
    <w:pPr>
      <w:widowControl w:val="0"/>
      <w:autoSpaceDE w:val="0"/>
      <w:autoSpaceDN w:val="0"/>
      <w:spacing w:line="256" w:lineRule="exact"/>
      <w:jc w:val="left"/>
    </w:pPr>
    <w:rPr>
      <w:sz w:val="22"/>
      <w:szCs w:val="22"/>
      <w:lang w:val="id" w:eastAsia="en-US"/>
    </w:rPr>
  </w:style>
  <w:style w:type="paragraph" w:styleId="NormalWeb">
    <w:name w:val="Normal (Web)"/>
    <w:basedOn w:val="Normal"/>
    <w:uiPriority w:val="99"/>
    <w:semiHidden/>
    <w:unhideWhenUsed/>
    <w:rsid w:val="00C72689"/>
    <w:pPr>
      <w:spacing w:before="100" w:beforeAutospacing="1" w:after="100" w:afterAutospacing="1" w:line="240" w:lineRule="auto"/>
      <w:jc w:val="left"/>
    </w:pPr>
    <w:rPr>
      <w:lang w:val="en-ID"/>
    </w:rPr>
  </w:style>
  <w:style w:type="character" w:styleId="CommentReference">
    <w:name w:val="annotation reference"/>
    <w:basedOn w:val="DefaultParagraphFont"/>
    <w:uiPriority w:val="99"/>
    <w:semiHidden/>
    <w:unhideWhenUsed/>
    <w:rsid w:val="000C2558"/>
    <w:rPr>
      <w:sz w:val="16"/>
      <w:szCs w:val="16"/>
    </w:rPr>
  </w:style>
  <w:style w:type="paragraph" w:styleId="CommentText">
    <w:name w:val="annotation text"/>
    <w:basedOn w:val="Normal"/>
    <w:link w:val="CommentTextChar"/>
    <w:uiPriority w:val="99"/>
    <w:semiHidden/>
    <w:unhideWhenUsed/>
    <w:rsid w:val="000C2558"/>
    <w:pPr>
      <w:spacing w:line="240" w:lineRule="auto"/>
    </w:pPr>
    <w:rPr>
      <w:sz w:val="20"/>
      <w:szCs w:val="20"/>
    </w:rPr>
  </w:style>
  <w:style w:type="character" w:customStyle="1" w:styleId="CommentTextChar">
    <w:name w:val="Comment Text Char"/>
    <w:basedOn w:val="DefaultParagraphFont"/>
    <w:link w:val="CommentText"/>
    <w:uiPriority w:val="99"/>
    <w:semiHidden/>
    <w:rsid w:val="000C2558"/>
    <w:rPr>
      <w:rFonts w:ascii="Times New Roman" w:eastAsia="Times New Roman" w:hAnsi="Times New Roman" w:cs="Times New Roman"/>
      <w:sz w:val="20"/>
      <w:szCs w:val="20"/>
      <w:lang w:val="en-US" w:eastAsia="en-ID"/>
    </w:rPr>
  </w:style>
  <w:style w:type="paragraph" w:styleId="CommentSubject">
    <w:name w:val="annotation subject"/>
    <w:basedOn w:val="CommentText"/>
    <w:next w:val="CommentText"/>
    <w:link w:val="CommentSubjectChar"/>
    <w:uiPriority w:val="99"/>
    <w:semiHidden/>
    <w:unhideWhenUsed/>
    <w:rsid w:val="000C2558"/>
    <w:rPr>
      <w:b/>
      <w:bCs/>
    </w:rPr>
  </w:style>
  <w:style w:type="character" w:customStyle="1" w:styleId="CommentSubjectChar">
    <w:name w:val="Comment Subject Char"/>
    <w:basedOn w:val="CommentTextChar"/>
    <w:link w:val="CommentSubject"/>
    <w:uiPriority w:val="99"/>
    <w:semiHidden/>
    <w:rsid w:val="000C2558"/>
    <w:rPr>
      <w:rFonts w:ascii="Times New Roman" w:eastAsia="Times New Roman" w:hAnsi="Times New Roman" w:cs="Times New Roman"/>
      <w:b/>
      <w:bCs/>
      <w:sz w:val="20"/>
      <w:szCs w:val="20"/>
      <w:lang w:val="en-US" w:eastAsia="en-ID"/>
    </w:rPr>
  </w:style>
  <w:style w:type="paragraph" w:styleId="BalloonText">
    <w:name w:val="Balloon Text"/>
    <w:basedOn w:val="Normal"/>
    <w:link w:val="BalloonTextChar"/>
    <w:uiPriority w:val="99"/>
    <w:semiHidden/>
    <w:unhideWhenUsed/>
    <w:rsid w:val="00C53A83"/>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53A83"/>
    <w:rPr>
      <w:rFonts w:ascii="Segoe UI" w:eastAsia="Times New Roman" w:hAnsi="Segoe UI" w:cs="Segoe UI"/>
      <w:sz w:val="18"/>
      <w:szCs w:val="18"/>
      <w:lang w:val="en-US" w:eastAsia="en-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6293013">
      <w:bodyDiv w:val="1"/>
      <w:marLeft w:val="0"/>
      <w:marRight w:val="0"/>
      <w:marTop w:val="0"/>
      <w:marBottom w:val="0"/>
      <w:divBdr>
        <w:top w:val="none" w:sz="0" w:space="0" w:color="auto"/>
        <w:left w:val="none" w:sz="0" w:space="0" w:color="auto"/>
        <w:bottom w:val="none" w:sz="0" w:space="0" w:color="auto"/>
        <w:right w:val="none" w:sz="0" w:space="0" w:color="auto"/>
      </w:divBdr>
    </w:div>
    <w:div w:id="125394054">
      <w:bodyDiv w:val="1"/>
      <w:marLeft w:val="0"/>
      <w:marRight w:val="0"/>
      <w:marTop w:val="0"/>
      <w:marBottom w:val="0"/>
      <w:divBdr>
        <w:top w:val="none" w:sz="0" w:space="0" w:color="auto"/>
        <w:left w:val="none" w:sz="0" w:space="0" w:color="auto"/>
        <w:bottom w:val="none" w:sz="0" w:space="0" w:color="auto"/>
        <w:right w:val="none" w:sz="0" w:space="0" w:color="auto"/>
      </w:divBdr>
    </w:div>
    <w:div w:id="183708742">
      <w:bodyDiv w:val="1"/>
      <w:marLeft w:val="0"/>
      <w:marRight w:val="0"/>
      <w:marTop w:val="0"/>
      <w:marBottom w:val="0"/>
      <w:divBdr>
        <w:top w:val="none" w:sz="0" w:space="0" w:color="auto"/>
        <w:left w:val="none" w:sz="0" w:space="0" w:color="auto"/>
        <w:bottom w:val="none" w:sz="0" w:space="0" w:color="auto"/>
        <w:right w:val="none" w:sz="0" w:space="0" w:color="auto"/>
      </w:divBdr>
    </w:div>
    <w:div w:id="199830214">
      <w:bodyDiv w:val="1"/>
      <w:marLeft w:val="0"/>
      <w:marRight w:val="0"/>
      <w:marTop w:val="0"/>
      <w:marBottom w:val="0"/>
      <w:divBdr>
        <w:top w:val="none" w:sz="0" w:space="0" w:color="auto"/>
        <w:left w:val="none" w:sz="0" w:space="0" w:color="auto"/>
        <w:bottom w:val="none" w:sz="0" w:space="0" w:color="auto"/>
        <w:right w:val="none" w:sz="0" w:space="0" w:color="auto"/>
      </w:divBdr>
    </w:div>
    <w:div w:id="205144685">
      <w:bodyDiv w:val="1"/>
      <w:marLeft w:val="0"/>
      <w:marRight w:val="0"/>
      <w:marTop w:val="0"/>
      <w:marBottom w:val="0"/>
      <w:divBdr>
        <w:top w:val="none" w:sz="0" w:space="0" w:color="auto"/>
        <w:left w:val="none" w:sz="0" w:space="0" w:color="auto"/>
        <w:bottom w:val="none" w:sz="0" w:space="0" w:color="auto"/>
        <w:right w:val="none" w:sz="0" w:space="0" w:color="auto"/>
      </w:divBdr>
    </w:div>
    <w:div w:id="245841160">
      <w:bodyDiv w:val="1"/>
      <w:marLeft w:val="0"/>
      <w:marRight w:val="0"/>
      <w:marTop w:val="0"/>
      <w:marBottom w:val="0"/>
      <w:divBdr>
        <w:top w:val="none" w:sz="0" w:space="0" w:color="auto"/>
        <w:left w:val="none" w:sz="0" w:space="0" w:color="auto"/>
        <w:bottom w:val="none" w:sz="0" w:space="0" w:color="auto"/>
        <w:right w:val="none" w:sz="0" w:space="0" w:color="auto"/>
      </w:divBdr>
    </w:div>
    <w:div w:id="587735376">
      <w:bodyDiv w:val="1"/>
      <w:marLeft w:val="0"/>
      <w:marRight w:val="0"/>
      <w:marTop w:val="0"/>
      <w:marBottom w:val="0"/>
      <w:divBdr>
        <w:top w:val="none" w:sz="0" w:space="0" w:color="auto"/>
        <w:left w:val="none" w:sz="0" w:space="0" w:color="auto"/>
        <w:bottom w:val="none" w:sz="0" w:space="0" w:color="auto"/>
        <w:right w:val="none" w:sz="0" w:space="0" w:color="auto"/>
      </w:divBdr>
    </w:div>
    <w:div w:id="676154059">
      <w:bodyDiv w:val="1"/>
      <w:marLeft w:val="0"/>
      <w:marRight w:val="0"/>
      <w:marTop w:val="0"/>
      <w:marBottom w:val="0"/>
      <w:divBdr>
        <w:top w:val="none" w:sz="0" w:space="0" w:color="auto"/>
        <w:left w:val="none" w:sz="0" w:space="0" w:color="auto"/>
        <w:bottom w:val="none" w:sz="0" w:space="0" w:color="auto"/>
        <w:right w:val="none" w:sz="0" w:space="0" w:color="auto"/>
      </w:divBdr>
    </w:div>
    <w:div w:id="687414368">
      <w:bodyDiv w:val="1"/>
      <w:marLeft w:val="0"/>
      <w:marRight w:val="0"/>
      <w:marTop w:val="0"/>
      <w:marBottom w:val="0"/>
      <w:divBdr>
        <w:top w:val="none" w:sz="0" w:space="0" w:color="auto"/>
        <w:left w:val="none" w:sz="0" w:space="0" w:color="auto"/>
        <w:bottom w:val="none" w:sz="0" w:space="0" w:color="auto"/>
        <w:right w:val="none" w:sz="0" w:space="0" w:color="auto"/>
      </w:divBdr>
    </w:div>
    <w:div w:id="738138567">
      <w:bodyDiv w:val="1"/>
      <w:marLeft w:val="0"/>
      <w:marRight w:val="0"/>
      <w:marTop w:val="0"/>
      <w:marBottom w:val="0"/>
      <w:divBdr>
        <w:top w:val="none" w:sz="0" w:space="0" w:color="auto"/>
        <w:left w:val="none" w:sz="0" w:space="0" w:color="auto"/>
        <w:bottom w:val="none" w:sz="0" w:space="0" w:color="auto"/>
        <w:right w:val="none" w:sz="0" w:space="0" w:color="auto"/>
      </w:divBdr>
    </w:div>
    <w:div w:id="1157571820">
      <w:bodyDiv w:val="1"/>
      <w:marLeft w:val="0"/>
      <w:marRight w:val="0"/>
      <w:marTop w:val="0"/>
      <w:marBottom w:val="0"/>
      <w:divBdr>
        <w:top w:val="none" w:sz="0" w:space="0" w:color="auto"/>
        <w:left w:val="none" w:sz="0" w:space="0" w:color="auto"/>
        <w:bottom w:val="none" w:sz="0" w:space="0" w:color="auto"/>
        <w:right w:val="none" w:sz="0" w:space="0" w:color="auto"/>
      </w:divBdr>
    </w:div>
    <w:div w:id="1283415712">
      <w:bodyDiv w:val="1"/>
      <w:marLeft w:val="0"/>
      <w:marRight w:val="0"/>
      <w:marTop w:val="0"/>
      <w:marBottom w:val="0"/>
      <w:divBdr>
        <w:top w:val="none" w:sz="0" w:space="0" w:color="auto"/>
        <w:left w:val="none" w:sz="0" w:space="0" w:color="auto"/>
        <w:bottom w:val="none" w:sz="0" w:space="0" w:color="auto"/>
        <w:right w:val="none" w:sz="0" w:space="0" w:color="auto"/>
      </w:divBdr>
    </w:div>
    <w:div w:id="1304240080">
      <w:bodyDiv w:val="1"/>
      <w:marLeft w:val="0"/>
      <w:marRight w:val="0"/>
      <w:marTop w:val="0"/>
      <w:marBottom w:val="0"/>
      <w:divBdr>
        <w:top w:val="none" w:sz="0" w:space="0" w:color="auto"/>
        <w:left w:val="none" w:sz="0" w:space="0" w:color="auto"/>
        <w:bottom w:val="none" w:sz="0" w:space="0" w:color="auto"/>
        <w:right w:val="none" w:sz="0" w:space="0" w:color="auto"/>
      </w:divBdr>
    </w:div>
    <w:div w:id="1421755358">
      <w:bodyDiv w:val="1"/>
      <w:marLeft w:val="0"/>
      <w:marRight w:val="0"/>
      <w:marTop w:val="0"/>
      <w:marBottom w:val="0"/>
      <w:divBdr>
        <w:top w:val="none" w:sz="0" w:space="0" w:color="auto"/>
        <w:left w:val="none" w:sz="0" w:space="0" w:color="auto"/>
        <w:bottom w:val="none" w:sz="0" w:space="0" w:color="auto"/>
        <w:right w:val="none" w:sz="0" w:space="0" w:color="auto"/>
      </w:divBdr>
    </w:div>
    <w:div w:id="1465001756">
      <w:bodyDiv w:val="1"/>
      <w:marLeft w:val="0"/>
      <w:marRight w:val="0"/>
      <w:marTop w:val="0"/>
      <w:marBottom w:val="0"/>
      <w:divBdr>
        <w:top w:val="none" w:sz="0" w:space="0" w:color="auto"/>
        <w:left w:val="none" w:sz="0" w:space="0" w:color="auto"/>
        <w:bottom w:val="none" w:sz="0" w:space="0" w:color="auto"/>
        <w:right w:val="none" w:sz="0" w:space="0" w:color="auto"/>
      </w:divBdr>
    </w:div>
    <w:div w:id="1522623544">
      <w:bodyDiv w:val="1"/>
      <w:marLeft w:val="0"/>
      <w:marRight w:val="0"/>
      <w:marTop w:val="0"/>
      <w:marBottom w:val="0"/>
      <w:divBdr>
        <w:top w:val="none" w:sz="0" w:space="0" w:color="auto"/>
        <w:left w:val="none" w:sz="0" w:space="0" w:color="auto"/>
        <w:bottom w:val="none" w:sz="0" w:space="0" w:color="auto"/>
        <w:right w:val="none" w:sz="0" w:space="0" w:color="auto"/>
      </w:divBdr>
    </w:div>
    <w:div w:id="1559709186">
      <w:bodyDiv w:val="1"/>
      <w:marLeft w:val="0"/>
      <w:marRight w:val="0"/>
      <w:marTop w:val="0"/>
      <w:marBottom w:val="0"/>
      <w:divBdr>
        <w:top w:val="none" w:sz="0" w:space="0" w:color="auto"/>
        <w:left w:val="none" w:sz="0" w:space="0" w:color="auto"/>
        <w:bottom w:val="none" w:sz="0" w:space="0" w:color="auto"/>
        <w:right w:val="none" w:sz="0" w:space="0" w:color="auto"/>
      </w:divBdr>
      <w:divsChild>
        <w:div w:id="327372474">
          <w:marLeft w:val="-108"/>
          <w:marRight w:val="0"/>
          <w:marTop w:val="0"/>
          <w:marBottom w:val="0"/>
          <w:divBdr>
            <w:top w:val="none" w:sz="0" w:space="0" w:color="auto"/>
            <w:left w:val="none" w:sz="0" w:space="0" w:color="auto"/>
            <w:bottom w:val="none" w:sz="0" w:space="0" w:color="auto"/>
            <w:right w:val="none" w:sz="0" w:space="0" w:color="auto"/>
          </w:divBdr>
        </w:div>
      </w:divsChild>
    </w:div>
    <w:div w:id="2097510527">
      <w:bodyDiv w:val="1"/>
      <w:marLeft w:val="0"/>
      <w:marRight w:val="0"/>
      <w:marTop w:val="0"/>
      <w:marBottom w:val="0"/>
      <w:divBdr>
        <w:top w:val="none" w:sz="0" w:space="0" w:color="auto"/>
        <w:left w:val="none" w:sz="0" w:space="0" w:color="auto"/>
        <w:bottom w:val="none" w:sz="0" w:space="0" w:color="auto"/>
        <w:right w:val="none" w:sz="0" w:space="0" w:color="auto"/>
      </w:divBdr>
    </w:div>
    <w:div w:id="20980889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1.png"/><Relationship Id="rId21" Type="http://schemas.openxmlformats.org/officeDocument/2006/relationships/hyperlink" Target="file:///D:\chania\Informatika\KERJA%20PRAKTIK\SISTEM%20ABSENSI\SistemAbsensi\Dokumen\LAPORAN%20KERJA%20PRAKTIK.docx" TargetMode="External"/><Relationship Id="rId42" Type="http://schemas.openxmlformats.org/officeDocument/2006/relationships/hyperlink" Target="file:///D:\chania\Informatika\KERJA%20PRAKTIK\SISTEM%20ABSENSI\SistemAbsensi\Dokumen\LAPORAN%20KERJA%20PRAKTIK.docx" TargetMode="External"/><Relationship Id="rId63" Type="http://schemas.openxmlformats.org/officeDocument/2006/relationships/image" Target="media/image16.png"/><Relationship Id="rId84" Type="http://schemas.microsoft.com/office/2011/relationships/commentsExtended" Target="commentsExtended.xml"/><Relationship Id="rId138" Type="http://schemas.openxmlformats.org/officeDocument/2006/relationships/image" Target="media/image80.png"/><Relationship Id="rId159" Type="http://schemas.openxmlformats.org/officeDocument/2006/relationships/image" Target="media/image101.png"/><Relationship Id="rId170" Type="http://schemas.openxmlformats.org/officeDocument/2006/relationships/image" Target="media/image112.png"/><Relationship Id="rId191" Type="http://schemas.openxmlformats.org/officeDocument/2006/relationships/header" Target="header7.xml"/><Relationship Id="rId107" Type="http://schemas.openxmlformats.org/officeDocument/2006/relationships/image" Target="media/image51.png"/><Relationship Id="rId11" Type="http://schemas.openxmlformats.org/officeDocument/2006/relationships/image" Target="media/image3.jpeg"/><Relationship Id="rId32" Type="http://schemas.openxmlformats.org/officeDocument/2006/relationships/hyperlink" Target="file:///D:\chania\Informatika\KERJA%20PRAKTIK\SISTEM%20ABSENSI\SistemAbsensi\Dokumen\LAPORAN%20KERJA%20PRAKTIK.docx" TargetMode="External"/><Relationship Id="rId53" Type="http://schemas.openxmlformats.org/officeDocument/2006/relationships/hyperlink" Target="file:///D:\chania\Informatika\KERJA%20PRAKTIK\SISTEM%20ABSENSI\SistemAbsensi\Dokumen\LAPORAN%20KERJA%20PRAKTIK.docx" TargetMode="External"/><Relationship Id="rId74" Type="http://schemas.openxmlformats.org/officeDocument/2006/relationships/image" Target="media/image27.png"/><Relationship Id="rId128" Type="http://schemas.openxmlformats.org/officeDocument/2006/relationships/image" Target="media/image72.png"/><Relationship Id="rId149" Type="http://schemas.openxmlformats.org/officeDocument/2006/relationships/image" Target="media/image91.png"/><Relationship Id="rId5" Type="http://schemas.openxmlformats.org/officeDocument/2006/relationships/webSettings" Target="webSettings.xml"/><Relationship Id="rId95" Type="http://schemas.openxmlformats.org/officeDocument/2006/relationships/image" Target="media/image39.png"/><Relationship Id="rId160" Type="http://schemas.openxmlformats.org/officeDocument/2006/relationships/image" Target="media/image102.png"/><Relationship Id="rId181" Type="http://schemas.openxmlformats.org/officeDocument/2006/relationships/image" Target="media/image123.png"/><Relationship Id="rId22" Type="http://schemas.openxmlformats.org/officeDocument/2006/relationships/hyperlink" Target="file:///D:\chania\Informatika\KERJA%20PRAKTIK\SISTEM%20ABSENSI\SistemAbsensi\Dokumen\LAPORAN%20KERJA%20PRAKTIK.docx" TargetMode="External"/><Relationship Id="rId43" Type="http://schemas.openxmlformats.org/officeDocument/2006/relationships/hyperlink" Target="file:///D:\chania\Informatika\KERJA%20PRAKTIK\SISTEM%20ABSENSI\SistemAbsensi\Dokumen\LAPORAN%20KERJA%20PRAKTIK.docx" TargetMode="External"/><Relationship Id="rId64" Type="http://schemas.openxmlformats.org/officeDocument/2006/relationships/image" Target="media/image17.emf"/><Relationship Id="rId118" Type="http://schemas.openxmlformats.org/officeDocument/2006/relationships/image" Target="media/image62.png"/><Relationship Id="rId139" Type="http://schemas.openxmlformats.org/officeDocument/2006/relationships/image" Target="media/image81.png"/><Relationship Id="rId85" Type="http://schemas.microsoft.com/office/2016/09/relationships/commentsIds" Target="commentsIds.xml"/><Relationship Id="rId150" Type="http://schemas.openxmlformats.org/officeDocument/2006/relationships/image" Target="media/image92.png"/><Relationship Id="rId171" Type="http://schemas.openxmlformats.org/officeDocument/2006/relationships/image" Target="media/image113.png"/><Relationship Id="rId192" Type="http://schemas.openxmlformats.org/officeDocument/2006/relationships/footer" Target="footer7.xml"/><Relationship Id="rId12" Type="http://schemas.openxmlformats.org/officeDocument/2006/relationships/image" Target="media/image4.png"/><Relationship Id="rId33" Type="http://schemas.openxmlformats.org/officeDocument/2006/relationships/hyperlink" Target="file:///D:\chania\Informatika\KERJA%20PRAKTIK\SISTEM%20ABSENSI\SistemAbsensi\Dokumen\LAPORAN%20KERJA%20PRAKTIK.docx" TargetMode="External"/><Relationship Id="rId108" Type="http://schemas.openxmlformats.org/officeDocument/2006/relationships/image" Target="media/image52.png"/><Relationship Id="rId129" Type="http://schemas.openxmlformats.org/officeDocument/2006/relationships/image" Target="media/image73.png"/><Relationship Id="rId54" Type="http://schemas.openxmlformats.org/officeDocument/2006/relationships/hyperlink" Target="file:///D:\chania\Informatika\KERJA%20PRAKTIK\SISTEM%20ABSENSI\SistemAbsensi\Dokumen\LAPORAN%20KERJA%20PRAKTIK.docx" TargetMode="External"/><Relationship Id="rId75" Type="http://schemas.openxmlformats.org/officeDocument/2006/relationships/image" Target="media/image28.png"/><Relationship Id="rId96" Type="http://schemas.openxmlformats.org/officeDocument/2006/relationships/image" Target="media/image40.png"/><Relationship Id="rId140" Type="http://schemas.openxmlformats.org/officeDocument/2006/relationships/image" Target="media/image82.png"/><Relationship Id="rId161" Type="http://schemas.openxmlformats.org/officeDocument/2006/relationships/image" Target="media/image103.png"/><Relationship Id="rId182" Type="http://schemas.openxmlformats.org/officeDocument/2006/relationships/image" Target="media/image124.png"/><Relationship Id="rId6" Type="http://schemas.openxmlformats.org/officeDocument/2006/relationships/footnotes" Target="footnotes.xml"/><Relationship Id="rId23" Type="http://schemas.openxmlformats.org/officeDocument/2006/relationships/hyperlink" Target="file:///D:\chania\Informatika\KERJA%20PRAKTIK\SISTEM%20ABSENSI\SistemAbsensi\Dokumen\LAPORAN%20KERJA%20PRAKTIK.docx" TargetMode="External"/><Relationship Id="rId119" Type="http://schemas.openxmlformats.org/officeDocument/2006/relationships/image" Target="media/image63.png"/><Relationship Id="rId44" Type="http://schemas.openxmlformats.org/officeDocument/2006/relationships/hyperlink" Target="file:///D:\chania\Informatika\KERJA%20PRAKTIK\SISTEM%20ABSENSI\SistemAbsensi\Dokumen\LAPORAN%20KERJA%20PRAKTIK.docx" TargetMode="External"/><Relationship Id="rId65" Type="http://schemas.openxmlformats.org/officeDocument/2006/relationships/image" Target="media/image18.png"/><Relationship Id="rId86" Type="http://schemas.microsoft.com/office/2018/08/relationships/commentsExtensible" Target="commentsExtensible.xml"/><Relationship Id="rId130" Type="http://schemas.openxmlformats.org/officeDocument/2006/relationships/image" Target="media/image74.png"/><Relationship Id="rId151" Type="http://schemas.openxmlformats.org/officeDocument/2006/relationships/image" Target="media/image93.png"/><Relationship Id="rId172" Type="http://schemas.openxmlformats.org/officeDocument/2006/relationships/image" Target="media/image114.png"/><Relationship Id="rId193" Type="http://schemas.openxmlformats.org/officeDocument/2006/relationships/fontTable" Target="fontTable.xml"/><Relationship Id="rId13" Type="http://schemas.openxmlformats.org/officeDocument/2006/relationships/image" Target="media/image5.png"/><Relationship Id="rId109" Type="http://schemas.openxmlformats.org/officeDocument/2006/relationships/image" Target="media/image53.png"/><Relationship Id="rId34" Type="http://schemas.openxmlformats.org/officeDocument/2006/relationships/hyperlink" Target="file:///D:\chania\Informatika\KERJA%20PRAKTIK\SISTEM%20ABSENSI\SistemAbsensi\Dokumen\LAPORAN%20KERJA%20PRAKTIK.docx" TargetMode="External"/><Relationship Id="rId50" Type="http://schemas.openxmlformats.org/officeDocument/2006/relationships/hyperlink" Target="file:///D:\chania\Informatika\KERJA%20PRAKTIK\SISTEM%20ABSENSI\SistemAbsensi\Dokumen\LAPORAN%20KERJA%20PRAKTIK.docx" TargetMode="External"/><Relationship Id="rId55" Type="http://schemas.openxmlformats.org/officeDocument/2006/relationships/hyperlink" Target="file:///D:\chania\Informatika\KERJA%20PRAKTIK\SISTEM%20ABSENSI\SistemAbsensi\Dokumen\LAPORAN%20KERJA%20PRAKTIK.docx" TargetMode="External"/><Relationship Id="rId76" Type="http://schemas.openxmlformats.org/officeDocument/2006/relationships/image" Target="media/image29.png"/><Relationship Id="rId97" Type="http://schemas.openxmlformats.org/officeDocument/2006/relationships/image" Target="media/image41.png"/><Relationship Id="rId104" Type="http://schemas.openxmlformats.org/officeDocument/2006/relationships/image" Target="media/image48.png"/><Relationship Id="rId120" Type="http://schemas.openxmlformats.org/officeDocument/2006/relationships/image" Target="media/image64.png"/><Relationship Id="rId125" Type="http://schemas.openxmlformats.org/officeDocument/2006/relationships/image" Target="media/image69.png"/><Relationship Id="rId141" Type="http://schemas.openxmlformats.org/officeDocument/2006/relationships/image" Target="media/image83.png"/><Relationship Id="rId146" Type="http://schemas.openxmlformats.org/officeDocument/2006/relationships/image" Target="media/image88.png"/><Relationship Id="rId167" Type="http://schemas.openxmlformats.org/officeDocument/2006/relationships/image" Target="media/image109.png"/><Relationship Id="rId188" Type="http://schemas.openxmlformats.org/officeDocument/2006/relationships/footer" Target="footer5.xml"/><Relationship Id="rId7" Type="http://schemas.openxmlformats.org/officeDocument/2006/relationships/endnotes" Target="endnotes.xml"/><Relationship Id="rId71" Type="http://schemas.openxmlformats.org/officeDocument/2006/relationships/image" Target="media/image24.png"/><Relationship Id="rId92" Type="http://schemas.openxmlformats.org/officeDocument/2006/relationships/image" Target="media/image36.png"/><Relationship Id="rId162" Type="http://schemas.openxmlformats.org/officeDocument/2006/relationships/image" Target="media/image104.png"/><Relationship Id="rId183" Type="http://schemas.openxmlformats.org/officeDocument/2006/relationships/image" Target="media/image125.png"/><Relationship Id="rId2" Type="http://schemas.openxmlformats.org/officeDocument/2006/relationships/numbering" Target="numbering.xml"/><Relationship Id="rId29" Type="http://schemas.openxmlformats.org/officeDocument/2006/relationships/hyperlink" Target="file:///D:\chania\Informatika\KERJA%20PRAKTIK\SISTEM%20ABSENSI\SistemAbsensi\Dokumen\LAPORAN%20KERJA%20PRAKTIK.docx" TargetMode="External"/><Relationship Id="rId24" Type="http://schemas.openxmlformats.org/officeDocument/2006/relationships/hyperlink" Target="file:///D:\chania\Informatika\KERJA%20PRAKTIK\SISTEM%20ABSENSI\SistemAbsensi\Dokumen\LAPORAN%20KERJA%20PRAKTIK.docx" TargetMode="External"/><Relationship Id="rId40" Type="http://schemas.openxmlformats.org/officeDocument/2006/relationships/hyperlink" Target="file:///D:\chania\Informatika\KERJA%20PRAKTIK\SISTEM%20ABSENSI\SistemAbsensi\Dokumen\LAPORAN%20KERJA%20PRAKTIK.docx" TargetMode="External"/><Relationship Id="rId45" Type="http://schemas.openxmlformats.org/officeDocument/2006/relationships/hyperlink" Target="file:///D:\chania\Informatika\KERJA%20PRAKTIK\SISTEM%20ABSENSI\SistemAbsensi\Dokumen\LAPORAN%20KERJA%20PRAKTIK.docx" TargetMode="External"/><Relationship Id="rId66" Type="http://schemas.openxmlformats.org/officeDocument/2006/relationships/image" Target="media/image19.png"/><Relationship Id="rId87" Type="http://schemas.openxmlformats.org/officeDocument/2006/relationships/header" Target="header2.xml"/><Relationship Id="rId110" Type="http://schemas.openxmlformats.org/officeDocument/2006/relationships/image" Target="media/image54.png"/><Relationship Id="rId115" Type="http://schemas.openxmlformats.org/officeDocument/2006/relationships/image" Target="media/image59.png"/><Relationship Id="rId131" Type="http://schemas.openxmlformats.org/officeDocument/2006/relationships/image" Target="media/image75.png"/><Relationship Id="rId136" Type="http://schemas.openxmlformats.org/officeDocument/2006/relationships/image" Target="media/image78.png"/><Relationship Id="rId157" Type="http://schemas.openxmlformats.org/officeDocument/2006/relationships/image" Target="media/image99.png"/><Relationship Id="rId178" Type="http://schemas.openxmlformats.org/officeDocument/2006/relationships/image" Target="media/image120.png"/><Relationship Id="rId61" Type="http://schemas.openxmlformats.org/officeDocument/2006/relationships/image" Target="media/image14.png"/><Relationship Id="rId82" Type="http://schemas.openxmlformats.org/officeDocument/2006/relationships/header" Target="header1.xml"/><Relationship Id="rId152" Type="http://schemas.openxmlformats.org/officeDocument/2006/relationships/image" Target="media/image94.png"/><Relationship Id="rId173" Type="http://schemas.openxmlformats.org/officeDocument/2006/relationships/image" Target="media/image115.png"/><Relationship Id="rId194" Type="http://schemas.microsoft.com/office/2011/relationships/people" Target="people.xml"/><Relationship Id="rId19" Type="http://schemas.openxmlformats.org/officeDocument/2006/relationships/hyperlink" Target="file:///D:\chania\Informatika\KERJA%20PRAKTIK\SISTEM%20ABSENSI\SistemAbsensi\Dokumen\LAPORAN%20KERJA%20PRAKTIK.docx" TargetMode="External"/><Relationship Id="rId14" Type="http://schemas.openxmlformats.org/officeDocument/2006/relationships/image" Target="media/image6.jpeg"/><Relationship Id="rId30" Type="http://schemas.openxmlformats.org/officeDocument/2006/relationships/hyperlink" Target="file:///D:\chania\Informatika\KERJA%20PRAKTIK\SISTEM%20ABSENSI\SistemAbsensi\Dokumen\LAPORAN%20KERJA%20PRAKTIK.docx" TargetMode="External"/><Relationship Id="rId35" Type="http://schemas.openxmlformats.org/officeDocument/2006/relationships/hyperlink" Target="file:///D:\chania\Informatika\KERJA%20PRAKTIK\SISTEM%20ABSENSI\SistemAbsensi\Dokumen\LAPORAN%20KERJA%20PRAKTIK.docx" TargetMode="External"/><Relationship Id="rId56" Type="http://schemas.openxmlformats.org/officeDocument/2006/relationships/image" Target="media/image9.png"/><Relationship Id="rId77" Type="http://schemas.openxmlformats.org/officeDocument/2006/relationships/image" Target="media/image30.png"/><Relationship Id="rId100" Type="http://schemas.openxmlformats.org/officeDocument/2006/relationships/image" Target="media/image44.png"/><Relationship Id="rId105" Type="http://schemas.openxmlformats.org/officeDocument/2006/relationships/image" Target="media/image49.png"/><Relationship Id="rId126" Type="http://schemas.openxmlformats.org/officeDocument/2006/relationships/image" Target="media/image70.png"/><Relationship Id="rId147" Type="http://schemas.openxmlformats.org/officeDocument/2006/relationships/image" Target="media/image89.png"/><Relationship Id="rId168" Type="http://schemas.openxmlformats.org/officeDocument/2006/relationships/image" Target="media/image110.png"/><Relationship Id="rId8" Type="http://schemas.openxmlformats.org/officeDocument/2006/relationships/image" Target="media/image1.png"/><Relationship Id="rId51" Type="http://schemas.openxmlformats.org/officeDocument/2006/relationships/hyperlink" Target="file:///D:\chania\Informatika\KERJA%20PRAKTIK\SISTEM%20ABSENSI\SistemAbsensi\Dokumen\LAPORAN%20KERJA%20PRAKTIK.docx" TargetMode="External"/><Relationship Id="rId72" Type="http://schemas.openxmlformats.org/officeDocument/2006/relationships/image" Target="media/image25.png"/><Relationship Id="rId93" Type="http://schemas.openxmlformats.org/officeDocument/2006/relationships/image" Target="media/image37.png"/><Relationship Id="rId98" Type="http://schemas.openxmlformats.org/officeDocument/2006/relationships/image" Target="media/image42.png"/><Relationship Id="rId121" Type="http://schemas.openxmlformats.org/officeDocument/2006/relationships/image" Target="media/image65.png"/><Relationship Id="rId142" Type="http://schemas.openxmlformats.org/officeDocument/2006/relationships/image" Target="media/image84.png"/><Relationship Id="rId163" Type="http://schemas.openxmlformats.org/officeDocument/2006/relationships/image" Target="media/image105.png"/><Relationship Id="rId184" Type="http://schemas.openxmlformats.org/officeDocument/2006/relationships/image" Target="media/image126.png"/><Relationship Id="rId189" Type="http://schemas.openxmlformats.org/officeDocument/2006/relationships/header" Target="header6.xml"/><Relationship Id="rId3" Type="http://schemas.openxmlformats.org/officeDocument/2006/relationships/styles" Target="styles.xml"/><Relationship Id="rId25" Type="http://schemas.openxmlformats.org/officeDocument/2006/relationships/hyperlink" Target="file:///D:\chania\Informatika\KERJA%20PRAKTIK\SISTEM%20ABSENSI\SistemAbsensi\Dokumen\LAPORAN%20KERJA%20PRAKTIK.docx" TargetMode="External"/><Relationship Id="rId46" Type="http://schemas.openxmlformats.org/officeDocument/2006/relationships/hyperlink" Target="file:///D:\chania\Informatika\KERJA%20PRAKTIK\SISTEM%20ABSENSI\SistemAbsensi\Dokumen\LAPORAN%20KERJA%20PRAKTIK.docx" TargetMode="External"/><Relationship Id="rId67" Type="http://schemas.openxmlformats.org/officeDocument/2006/relationships/image" Target="media/image20.png"/><Relationship Id="rId116" Type="http://schemas.openxmlformats.org/officeDocument/2006/relationships/image" Target="media/image60.png"/><Relationship Id="rId137" Type="http://schemas.openxmlformats.org/officeDocument/2006/relationships/image" Target="media/image79.png"/><Relationship Id="rId158" Type="http://schemas.openxmlformats.org/officeDocument/2006/relationships/image" Target="media/image100.png"/><Relationship Id="rId20" Type="http://schemas.openxmlformats.org/officeDocument/2006/relationships/hyperlink" Target="file:///D:\chania\Informatika\KERJA%20PRAKTIK\SISTEM%20ABSENSI\SistemAbsensi\Dokumen\LAPORAN%20KERJA%20PRAKTIK.docx" TargetMode="External"/><Relationship Id="rId41" Type="http://schemas.openxmlformats.org/officeDocument/2006/relationships/hyperlink" Target="file:///D:\chania\Informatika\KERJA%20PRAKTIK\SISTEM%20ABSENSI\SistemAbsensi\Dokumen\LAPORAN%20KERJA%20PRAKTIK.docx" TargetMode="External"/><Relationship Id="rId62" Type="http://schemas.openxmlformats.org/officeDocument/2006/relationships/image" Target="media/image15.png"/><Relationship Id="rId83" Type="http://schemas.openxmlformats.org/officeDocument/2006/relationships/comments" Target="comments.xml"/><Relationship Id="rId88" Type="http://schemas.openxmlformats.org/officeDocument/2006/relationships/footer" Target="footer2.xml"/><Relationship Id="rId111" Type="http://schemas.openxmlformats.org/officeDocument/2006/relationships/image" Target="media/image55.png"/><Relationship Id="rId132" Type="http://schemas.openxmlformats.org/officeDocument/2006/relationships/image" Target="media/image76.png"/><Relationship Id="rId153" Type="http://schemas.openxmlformats.org/officeDocument/2006/relationships/image" Target="media/image95.png"/><Relationship Id="rId174" Type="http://schemas.openxmlformats.org/officeDocument/2006/relationships/image" Target="media/image116.png"/><Relationship Id="rId179" Type="http://schemas.openxmlformats.org/officeDocument/2006/relationships/image" Target="media/image121.png"/><Relationship Id="rId195" Type="http://schemas.openxmlformats.org/officeDocument/2006/relationships/theme" Target="theme/theme1.xml"/><Relationship Id="rId190" Type="http://schemas.openxmlformats.org/officeDocument/2006/relationships/footer" Target="footer6.xml"/><Relationship Id="rId15" Type="http://schemas.openxmlformats.org/officeDocument/2006/relationships/image" Target="media/image7.png"/><Relationship Id="rId36" Type="http://schemas.openxmlformats.org/officeDocument/2006/relationships/hyperlink" Target="file:///D:\chania\Informatika\KERJA%20PRAKTIK\SISTEM%20ABSENSI\SistemAbsensi\Dokumen\LAPORAN%20KERJA%20PRAKTIK.docx" TargetMode="External"/><Relationship Id="rId57" Type="http://schemas.openxmlformats.org/officeDocument/2006/relationships/image" Target="media/image10.png"/><Relationship Id="rId106" Type="http://schemas.openxmlformats.org/officeDocument/2006/relationships/image" Target="media/image50.png"/><Relationship Id="rId127" Type="http://schemas.openxmlformats.org/officeDocument/2006/relationships/image" Target="media/image71.png"/><Relationship Id="rId10" Type="http://schemas.openxmlformats.org/officeDocument/2006/relationships/image" Target="media/image2.png"/><Relationship Id="rId31" Type="http://schemas.openxmlformats.org/officeDocument/2006/relationships/hyperlink" Target="file:///D:\chania\Informatika\KERJA%20PRAKTIK\SISTEM%20ABSENSI\SistemAbsensi\Dokumen\LAPORAN%20KERJA%20PRAKTIK.docx" TargetMode="External"/><Relationship Id="rId52" Type="http://schemas.openxmlformats.org/officeDocument/2006/relationships/hyperlink" Target="file:///D:\chania\Informatika\KERJA%20PRAKTIK\SISTEM%20ABSENSI\SistemAbsensi\Dokumen\LAPORAN%20KERJA%20PRAKTIK.docx" TargetMode="External"/><Relationship Id="rId73" Type="http://schemas.openxmlformats.org/officeDocument/2006/relationships/image" Target="media/image26.png"/><Relationship Id="rId78" Type="http://schemas.openxmlformats.org/officeDocument/2006/relationships/image" Target="media/image31.png"/><Relationship Id="rId94" Type="http://schemas.openxmlformats.org/officeDocument/2006/relationships/image" Target="media/image38.png"/><Relationship Id="rId99" Type="http://schemas.openxmlformats.org/officeDocument/2006/relationships/image" Target="media/image43.png"/><Relationship Id="rId101" Type="http://schemas.openxmlformats.org/officeDocument/2006/relationships/image" Target="media/image45.png"/><Relationship Id="rId122" Type="http://schemas.openxmlformats.org/officeDocument/2006/relationships/image" Target="media/image66.png"/><Relationship Id="rId143" Type="http://schemas.openxmlformats.org/officeDocument/2006/relationships/image" Target="media/image85.png"/><Relationship Id="rId148" Type="http://schemas.openxmlformats.org/officeDocument/2006/relationships/image" Target="media/image90.png"/><Relationship Id="rId164" Type="http://schemas.openxmlformats.org/officeDocument/2006/relationships/image" Target="media/image106.png"/><Relationship Id="rId169" Type="http://schemas.openxmlformats.org/officeDocument/2006/relationships/image" Target="media/image111.png"/><Relationship Id="rId185" Type="http://schemas.openxmlformats.org/officeDocument/2006/relationships/image" Target="media/image127.pn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22.png"/><Relationship Id="rId26" Type="http://schemas.openxmlformats.org/officeDocument/2006/relationships/hyperlink" Target="file:///D:\chania\Informatika\KERJA%20PRAKTIK\SISTEM%20ABSENSI\SistemAbsensi\Dokumen\LAPORAN%20KERJA%20PRAKTIK.docx" TargetMode="External"/><Relationship Id="rId47" Type="http://schemas.openxmlformats.org/officeDocument/2006/relationships/hyperlink" Target="file:///D:\chania\Informatika\KERJA%20PRAKTIK\SISTEM%20ABSENSI\SistemAbsensi\Dokumen\LAPORAN%20KERJA%20PRAKTIK.docx" TargetMode="External"/><Relationship Id="rId68" Type="http://schemas.openxmlformats.org/officeDocument/2006/relationships/image" Target="media/image21.png"/><Relationship Id="rId89" Type="http://schemas.openxmlformats.org/officeDocument/2006/relationships/header" Target="header3.xml"/><Relationship Id="rId112" Type="http://schemas.openxmlformats.org/officeDocument/2006/relationships/image" Target="media/image56.png"/><Relationship Id="rId133" Type="http://schemas.openxmlformats.org/officeDocument/2006/relationships/header" Target="header4.xml"/><Relationship Id="rId154" Type="http://schemas.openxmlformats.org/officeDocument/2006/relationships/image" Target="media/image96.png"/><Relationship Id="rId175" Type="http://schemas.openxmlformats.org/officeDocument/2006/relationships/image" Target="media/image117.png"/><Relationship Id="rId16" Type="http://schemas.openxmlformats.org/officeDocument/2006/relationships/image" Target="media/image8.png"/><Relationship Id="rId37" Type="http://schemas.openxmlformats.org/officeDocument/2006/relationships/hyperlink" Target="file:///D:\chania\Informatika\KERJA%20PRAKTIK\SISTEM%20ABSENSI\SistemAbsensi\Dokumen\LAPORAN%20KERJA%20PRAKTIK.docx" TargetMode="External"/><Relationship Id="rId58" Type="http://schemas.openxmlformats.org/officeDocument/2006/relationships/image" Target="media/image11.png"/><Relationship Id="rId79" Type="http://schemas.openxmlformats.org/officeDocument/2006/relationships/image" Target="media/image32.png"/><Relationship Id="rId102" Type="http://schemas.openxmlformats.org/officeDocument/2006/relationships/image" Target="media/image46.png"/><Relationship Id="rId123" Type="http://schemas.openxmlformats.org/officeDocument/2006/relationships/image" Target="media/image67.png"/><Relationship Id="rId144" Type="http://schemas.openxmlformats.org/officeDocument/2006/relationships/image" Target="media/image86.png"/><Relationship Id="rId90" Type="http://schemas.openxmlformats.org/officeDocument/2006/relationships/footer" Target="footer3.xml"/><Relationship Id="rId165" Type="http://schemas.openxmlformats.org/officeDocument/2006/relationships/image" Target="media/image107.png"/><Relationship Id="rId186" Type="http://schemas.openxmlformats.org/officeDocument/2006/relationships/image" Target="media/image128.png"/><Relationship Id="rId27" Type="http://schemas.openxmlformats.org/officeDocument/2006/relationships/hyperlink" Target="file:///D:\chania\Informatika\KERJA%20PRAKTIK\SISTEM%20ABSENSI\SistemAbsensi\Dokumen\LAPORAN%20KERJA%20PRAKTIK.docx" TargetMode="External"/><Relationship Id="rId48" Type="http://schemas.openxmlformats.org/officeDocument/2006/relationships/hyperlink" Target="file:///D:\chania\Informatika\KERJA%20PRAKTIK\SISTEM%20ABSENSI\SistemAbsensi\Dokumen\LAPORAN%20KERJA%20PRAKTIK.docx" TargetMode="External"/><Relationship Id="rId69" Type="http://schemas.openxmlformats.org/officeDocument/2006/relationships/image" Target="media/image22.png"/><Relationship Id="rId113" Type="http://schemas.openxmlformats.org/officeDocument/2006/relationships/image" Target="media/image57.png"/><Relationship Id="rId134" Type="http://schemas.openxmlformats.org/officeDocument/2006/relationships/footer" Target="footer4.xml"/><Relationship Id="rId80" Type="http://schemas.openxmlformats.org/officeDocument/2006/relationships/image" Target="media/image33.png"/><Relationship Id="rId155" Type="http://schemas.openxmlformats.org/officeDocument/2006/relationships/image" Target="media/image97.png"/><Relationship Id="rId176" Type="http://schemas.openxmlformats.org/officeDocument/2006/relationships/image" Target="media/image118.png"/><Relationship Id="rId17" Type="http://schemas.openxmlformats.org/officeDocument/2006/relationships/hyperlink" Target="file:///D:\chania\Informatika\KERJA%20PRAKTIK\SISTEM%20ABSENSI\SistemAbsensi\Dokumen\LAPORAN%20KERJA%20PRAKTIK.docx" TargetMode="External"/><Relationship Id="rId38" Type="http://schemas.openxmlformats.org/officeDocument/2006/relationships/hyperlink" Target="file:///D:\chania\Informatika\KERJA%20PRAKTIK\SISTEM%20ABSENSI\SistemAbsensi\Dokumen\LAPORAN%20KERJA%20PRAKTIK.docx" TargetMode="External"/><Relationship Id="rId59" Type="http://schemas.openxmlformats.org/officeDocument/2006/relationships/image" Target="media/image12.png"/><Relationship Id="rId103" Type="http://schemas.openxmlformats.org/officeDocument/2006/relationships/image" Target="media/image47.png"/><Relationship Id="rId124" Type="http://schemas.openxmlformats.org/officeDocument/2006/relationships/image" Target="media/image68.png"/><Relationship Id="rId70" Type="http://schemas.openxmlformats.org/officeDocument/2006/relationships/image" Target="media/image23.png"/><Relationship Id="rId91" Type="http://schemas.openxmlformats.org/officeDocument/2006/relationships/image" Target="media/image35.png"/><Relationship Id="rId145" Type="http://schemas.openxmlformats.org/officeDocument/2006/relationships/image" Target="media/image87.png"/><Relationship Id="rId166" Type="http://schemas.openxmlformats.org/officeDocument/2006/relationships/image" Target="media/image108.png"/><Relationship Id="rId187" Type="http://schemas.openxmlformats.org/officeDocument/2006/relationships/header" Target="header5.xml"/><Relationship Id="rId1" Type="http://schemas.openxmlformats.org/officeDocument/2006/relationships/customXml" Target="../customXml/item1.xml"/><Relationship Id="rId28" Type="http://schemas.openxmlformats.org/officeDocument/2006/relationships/hyperlink" Target="file:///D:\chania\Informatika\KERJA%20PRAKTIK\SISTEM%20ABSENSI\SistemAbsensi\Dokumen\LAPORAN%20KERJA%20PRAKTIK.docx" TargetMode="External"/><Relationship Id="rId49" Type="http://schemas.openxmlformats.org/officeDocument/2006/relationships/hyperlink" Target="file:///D:\chania\Informatika\KERJA%20PRAKTIK\SISTEM%20ABSENSI\SistemAbsensi\Dokumen\LAPORAN%20KERJA%20PRAKTIK.docx" TargetMode="External"/><Relationship Id="rId114" Type="http://schemas.openxmlformats.org/officeDocument/2006/relationships/image" Target="media/image58.png"/><Relationship Id="rId60" Type="http://schemas.openxmlformats.org/officeDocument/2006/relationships/image" Target="media/image13.png"/><Relationship Id="rId81" Type="http://schemas.openxmlformats.org/officeDocument/2006/relationships/image" Target="media/image34.png"/><Relationship Id="rId135" Type="http://schemas.openxmlformats.org/officeDocument/2006/relationships/image" Target="media/image77.png"/><Relationship Id="rId156" Type="http://schemas.openxmlformats.org/officeDocument/2006/relationships/image" Target="media/image98.png"/><Relationship Id="rId177" Type="http://schemas.openxmlformats.org/officeDocument/2006/relationships/image" Target="media/image119.png"/><Relationship Id="rId18" Type="http://schemas.openxmlformats.org/officeDocument/2006/relationships/hyperlink" Target="file:///D:\chania\Informatika\KERJA%20PRAKTIK\SISTEM%20ABSENSI\SistemAbsensi\Dokumen\LAPORAN%20KERJA%20PRAKTIK.docx" TargetMode="External"/><Relationship Id="rId39" Type="http://schemas.openxmlformats.org/officeDocument/2006/relationships/hyperlink" Target="file:///D:\chania\Informatika\KERJA%20PRAKTIK\SISTEM%20ABSENSI\SistemAbsensi\Dokumen\LAPORAN%20KERJA%20PRAKTIK.doc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4D20D6D7-F609-4E75-A612-FA600F9B29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809</TotalTime>
  <Pages>141</Pages>
  <Words>23556</Words>
  <Characters>134273</Characters>
  <Application>Microsoft Office Word</Application>
  <DocSecurity>0</DocSecurity>
  <Lines>1118</Lines>
  <Paragraphs>315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157514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chani</dc:creator>
  <cp:keywords/>
  <dc:description/>
  <cp:lastModifiedBy>Rafi Aziizi</cp:lastModifiedBy>
  <cp:revision>33</cp:revision>
  <dcterms:created xsi:type="dcterms:W3CDTF">2021-11-03T16:59:00Z</dcterms:created>
  <dcterms:modified xsi:type="dcterms:W3CDTF">2021-11-12T08:02:00Z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766f06fc-c987-3b9b-b24e-6b0d6ad7c80c</vt:lpwstr>
  </property>
  <property fmtid="{D5CDD505-2E9C-101B-9397-08002B2CF9AE}" pid="24" name="Mendeley Citation Style_1">
    <vt:lpwstr>http://www.zotero.org/styles/ieee</vt:lpwstr>
  </property>
</Properties>
</file>