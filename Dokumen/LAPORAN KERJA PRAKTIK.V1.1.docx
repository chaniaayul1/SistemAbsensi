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0" w:author=" " w:date="2021-11-12T07:15:00Z">
        <w:r w:rsidR="00EB521B">
          <w:rPr>
            <w:b/>
            <w:bCs/>
            <w:sz w:val="28"/>
            <w:szCs w:val="28"/>
          </w:rPr>
          <w:t>E</w:t>
        </w:r>
      </w:ins>
      <w:del w:id="1" w:author=" "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6FFB779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048744D6"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63306699" w:rsidR="00C16573" w:rsidRDefault="00C16573" w:rsidP="00764905">
      <w:pPr>
        <w:pStyle w:val="Heading1"/>
        <w:numPr>
          <w:ilvl w:val="0"/>
          <w:numId w:val="0"/>
        </w:numPr>
      </w:pPr>
      <w:bookmarkStart w:id="2" w:name="_heading=h.30j0zll"/>
      <w:bookmarkStart w:id="3" w:name="_Toc80034199"/>
      <w:bookmarkStart w:id="4" w:name="_Toc83115701"/>
      <w:bookmarkEnd w:id="2"/>
      <w:r>
        <w:t>LEMBAR PENGESAHAN</w:t>
      </w:r>
      <w:bookmarkEnd w:id="3"/>
      <w:bookmarkEnd w:id="4"/>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3657F06E" w:rsidR="00C16573" w:rsidRPr="00C16573" w:rsidRDefault="00C16573" w:rsidP="00C16573">
      <w:pPr>
        <w:jc w:val="center"/>
        <w:rPr>
          <w:b/>
          <w:bCs/>
        </w:rPr>
      </w:pPr>
      <w:r w:rsidRPr="00C16573">
        <w:rPr>
          <w:b/>
          <w:bCs/>
        </w:rPr>
        <w:t>SISTEM ABSENSI MENGGUNAKAN RADIO FREQUENCY IDENTIFICATION PADA SEKOLAH SMK CENDIKIA BATUJAJAR</w:t>
      </w:r>
    </w:p>
    <w:p w14:paraId="0B56A252" w14:textId="6DF1A337" w:rsidR="00C16573" w:rsidRDefault="00C16573" w:rsidP="00C16573">
      <w:pPr>
        <w:jc w:val="center"/>
      </w:pPr>
      <w:r>
        <w:t>Oleh:</w:t>
      </w:r>
    </w:p>
    <w:p w14:paraId="159DDB9D" w14:textId="42C5ACB5"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18F28A80"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FE7724" w:rsidRDefault="00FE7724" w:rsidP="00C16573">
                            <w:pPr>
                              <w:jc w:val="center"/>
                            </w:pPr>
                            <w:r>
                              <w:rPr>
                                <w:b/>
                                <w:color w:val="000000"/>
                              </w:rPr>
                              <w:t>Rafi Aziizi Muchtar</w:t>
                            </w:r>
                          </w:p>
                          <w:p w14:paraId="40C8DA39" w14:textId="5B9C5ADD" w:rsidR="00FE7724" w:rsidRDefault="00FE7724"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FE7724" w:rsidRDefault="00FE7724" w:rsidP="00C16573">
                      <w:pPr>
                        <w:jc w:val="center"/>
                      </w:pPr>
                      <w:r>
                        <w:rPr>
                          <w:b/>
                          <w:color w:val="000000"/>
                        </w:rPr>
                        <w:t>Rafi Aziizi Muchtar</w:t>
                      </w:r>
                    </w:p>
                    <w:p w14:paraId="40C8DA39" w14:textId="5B9C5ADD" w:rsidR="00FE7724" w:rsidRDefault="00FE7724"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FE7724" w:rsidRDefault="00FE7724" w:rsidP="00C16573">
                            <w:pPr>
                              <w:jc w:val="center"/>
                            </w:pPr>
                            <w:r>
                              <w:rPr>
                                <w:b/>
                                <w:color w:val="000000"/>
                              </w:rPr>
                              <w:t>Chania Ayu Lestari</w:t>
                            </w:r>
                          </w:p>
                          <w:p w14:paraId="4FD05FDC" w14:textId="2499AD6C" w:rsidR="00FE7724" w:rsidRDefault="00FE7724"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FE7724" w:rsidRDefault="00FE7724" w:rsidP="00C16573">
                      <w:pPr>
                        <w:jc w:val="center"/>
                      </w:pPr>
                      <w:r>
                        <w:rPr>
                          <w:b/>
                          <w:color w:val="000000"/>
                        </w:rPr>
                        <w:t>Chania Ayu Lestari</w:t>
                      </w:r>
                    </w:p>
                    <w:p w14:paraId="4FD05FDC" w14:textId="2499AD6C" w:rsidR="00FE7724" w:rsidRDefault="00FE7724" w:rsidP="00C16573">
                      <w:pPr>
                        <w:jc w:val="center"/>
                      </w:pPr>
                      <w:r>
                        <w:rPr>
                          <w:color w:val="000000"/>
                        </w:rPr>
                        <w:t>NIM: 3411.18.1108</w:t>
                      </w:r>
                    </w:p>
                  </w:txbxContent>
                </v:textbox>
                <w10:wrap type="square"/>
              </v:rect>
            </w:pict>
          </mc:Fallback>
        </mc:AlternateContent>
      </w:r>
      <w:bookmarkStart w:id="5" w:name="_heading=h.1fob9te"/>
      <w:bookmarkEnd w:id="5"/>
    </w:p>
    <w:p w14:paraId="4B24696A" w14:textId="6A692479" w:rsidR="00C16573" w:rsidRDefault="00C16573" w:rsidP="00C16573">
      <w:pPr>
        <w:rPr>
          <w:b/>
        </w:rPr>
      </w:pPr>
    </w:p>
    <w:p w14:paraId="4EECE6BE" w14:textId="089B4419" w:rsidR="00C16573" w:rsidRDefault="00C16573" w:rsidP="00C16573">
      <w:pPr>
        <w:rPr>
          <w:b/>
        </w:rPr>
      </w:pPr>
    </w:p>
    <w:p w14:paraId="715CDBB1" w14:textId="5A3952DD" w:rsidR="00C16573" w:rsidRDefault="00C16573" w:rsidP="00C16573">
      <w:pPr>
        <w:jc w:val="center"/>
        <w:rPr>
          <w:b/>
        </w:rPr>
      </w:pPr>
      <w:r>
        <w:rPr>
          <w:b/>
        </w:rPr>
        <w:t>Telah iperiksa dan Disetujui</w:t>
      </w:r>
    </w:p>
    <w:p w14:paraId="1264F8E2" w14:textId="6EE90FEE" w:rsidR="00C16573" w:rsidRDefault="00C16573" w:rsidP="00C16573">
      <w:pPr>
        <w:spacing w:after="240"/>
        <w:jc w:val="center"/>
        <w:rPr>
          <w:b/>
        </w:rPr>
      </w:pPr>
      <w:r>
        <w:rPr>
          <w:b/>
        </w:rPr>
        <w:t>Sebagai Laporan Penelitian Kerja Praktik:</w:t>
      </w:r>
    </w:p>
    <w:p w14:paraId="46ACB903" w14:textId="3013E2D3"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FE7724" w:rsidRDefault="00FE7724" w:rsidP="00C16573">
                            <w:pPr>
                              <w:spacing w:line="240" w:lineRule="auto"/>
                              <w:jc w:val="center"/>
                            </w:pPr>
                            <w:r>
                              <w:rPr>
                                <w:color w:val="000000"/>
                              </w:rPr>
                              <w:t>Dosen Pembimbing</w:t>
                            </w:r>
                          </w:p>
                          <w:p w14:paraId="498FB1B1" w14:textId="77777777" w:rsidR="00FE7724" w:rsidRDefault="00FE7724" w:rsidP="00C16573">
                            <w:pPr>
                              <w:spacing w:line="240" w:lineRule="auto"/>
                              <w:jc w:val="center"/>
                            </w:pPr>
                            <w:r>
                              <w:rPr>
                                <w:color w:val="000000"/>
                              </w:rPr>
                              <w:t>Penelitian Kerja Praktik</w:t>
                            </w:r>
                          </w:p>
                          <w:p w14:paraId="28A0AF9D" w14:textId="77777777" w:rsidR="00FE7724" w:rsidRDefault="00FE7724" w:rsidP="00C16573">
                            <w:pPr>
                              <w:spacing w:line="240" w:lineRule="auto"/>
                              <w:jc w:val="center"/>
                            </w:pPr>
                          </w:p>
                          <w:p w14:paraId="74BFB887" w14:textId="23A19CFD" w:rsidR="00FE7724" w:rsidRDefault="00FE7724" w:rsidP="00C16573">
                            <w:pPr>
                              <w:spacing w:line="240" w:lineRule="auto"/>
                              <w:jc w:val="center"/>
                            </w:pPr>
                          </w:p>
                          <w:p w14:paraId="0A1064D0" w14:textId="77777777" w:rsidR="00FA382F" w:rsidRDefault="00FA382F" w:rsidP="00C16573">
                            <w:pPr>
                              <w:spacing w:line="240" w:lineRule="auto"/>
                              <w:jc w:val="center"/>
                            </w:pPr>
                          </w:p>
                          <w:p w14:paraId="7A1713FE" w14:textId="13F6DCAA" w:rsidR="00FE7724" w:rsidRDefault="00FE7724"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FE7724" w:rsidRDefault="00FE7724" w:rsidP="00C16573">
                            <w:pPr>
                              <w:spacing w:line="240" w:lineRule="auto"/>
                              <w:jc w:val="center"/>
                            </w:pPr>
                            <w:r>
                              <w:rPr>
                                <w:color w:val="000000"/>
                              </w:rPr>
                              <w:t>NID. 4121.905.85</w:t>
                            </w:r>
                          </w:p>
                          <w:p w14:paraId="20EC2F31" w14:textId="77777777" w:rsidR="00FE7724" w:rsidRDefault="00FE7724"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FE7724" w:rsidRDefault="00FE7724" w:rsidP="00C16573">
                      <w:pPr>
                        <w:spacing w:line="240" w:lineRule="auto"/>
                        <w:jc w:val="center"/>
                      </w:pPr>
                      <w:r>
                        <w:rPr>
                          <w:color w:val="000000"/>
                        </w:rPr>
                        <w:t>Dosen Pembimbing</w:t>
                      </w:r>
                    </w:p>
                    <w:p w14:paraId="498FB1B1" w14:textId="77777777" w:rsidR="00FE7724" w:rsidRDefault="00FE7724" w:rsidP="00C16573">
                      <w:pPr>
                        <w:spacing w:line="240" w:lineRule="auto"/>
                        <w:jc w:val="center"/>
                      </w:pPr>
                      <w:r>
                        <w:rPr>
                          <w:color w:val="000000"/>
                        </w:rPr>
                        <w:t>Penelitian Kerja Praktik</w:t>
                      </w:r>
                    </w:p>
                    <w:p w14:paraId="28A0AF9D" w14:textId="77777777" w:rsidR="00FE7724" w:rsidRDefault="00FE7724" w:rsidP="00C16573">
                      <w:pPr>
                        <w:spacing w:line="240" w:lineRule="auto"/>
                        <w:jc w:val="center"/>
                      </w:pPr>
                    </w:p>
                    <w:p w14:paraId="74BFB887" w14:textId="23A19CFD" w:rsidR="00FE7724" w:rsidRDefault="00FE7724" w:rsidP="00C16573">
                      <w:pPr>
                        <w:spacing w:line="240" w:lineRule="auto"/>
                        <w:jc w:val="center"/>
                      </w:pPr>
                    </w:p>
                    <w:p w14:paraId="0A1064D0" w14:textId="77777777" w:rsidR="00FA382F" w:rsidRDefault="00FA382F" w:rsidP="00C16573">
                      <w:pPr>
                        <w:spacing w:line="240" w:lineRule="auto"/>
                        <w:jc w:val="center"/>
                      </w:pPr>
                    </w:p>
                    <w:p w14:paraId="7A1713FE" w14:textId="13F6DCAA" w:rsidR="00FE7724" w:rsidRDefault="00FE7724"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FE7724" w:rsidRDefault="00FE7724" w:rsidP="00C16573">
                      <w:pPr>
                        <w:spacing w:line="240" w:lineRule="auto"/>
                        <w:jc w:val="center"/>
                      </w:pPr>
                      <w:r>
                        <w:rPr>
                          <w:color w:val="000000"/>
                        </w:rPr>
                        <w:t>NID. 4121.905.85</w:t>
                      </w:r>
                    </w:p>
                    <w:p w14:paraId="20EC2F31" w14:textId="77777777" w:rsidR="00FE7724" w:rsidRDefault="00FE7724"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FE7724" w:rsidRDefault="00FE7724" w:rsidP="00C16573">
                            <w:pPr>
                              <w:spacing w:line="240" w:lineRule="auto"/>
                              <w:jc w:val="center"/>
                            </w:pPr>
                            <w:r>
                              <w:rPr>
                                <w:color w:val="000000"/>
                              </w:rPr>
                              <w:t>Pembimbing Lapangan</w:t>
                            </w:r>
                          </w:p>
                          <w:p w14:paraId="4898CEF7" w14:textId="77777777" w:rsidR="00FE7724" w:rsidRDefault="00FE7724" w:rsidP="00C16573">
                            <w:pPr>
                              <w:spacing w:line="240" w:lineRule="auto"/>
                              <w:jc w:val="center"/>
                            </w:pPr>
                          </w:p>
                          <w:p w14:paraId="2948B538" w14:textId="77777777" w:rsidR="00FE7724" w:rsidRDefault="00FE7724" w:rsidP="00C16573">
                            <w:pPr>
                              <w:spacing w:line="240" w:lineRule="auto"/>
                              <w:jc w:val="center"/>
                            </w:pPr>
                          </w:p>
                          <w:p w14:paraId="655CF6DD" w14:textId="77777777" w:rsidR="00FE7724" w:rsidRDefault="00FE7724" w:rsidP="00C16573">
                            <w:pPr>
                              <w:spacing w:line="240" w:lineRule="auto"/>
                              <w:jc w:val="center"/>
                            </w:pPr>
                            <w:r>
                              <w:rPr>
                                <w:i/>
                                <w:color w:val="D9D9D9"/>
                                <w:sz w:val="20"/>
                              </w:rPr>
                              <w:t>tanda tangan</w:t>
                            </w:r>
                          </w:p>
                          <w:p w14:paraId="3A776E1A" w14:textId="77777777" w:rsidR="00FE7724" w:rsidRDefault="00FE7724" w:rsidP="00C16573">
                            <w:pPr>
                              <w:spacing w:line="240" w:lineRule="auto"/>
                            </w:pPr>
                          </w:p>
                          <w:p w14:paraId="12C7B1EA" w14:textId="34370A25" w:rsidR="00FE7724" w:rsidRDefault="00FE7724" w:rsidP="00C16573">
                            <w:pPr>
                              <w:spacing w:line="240" w:lineRule="auto"/>
                              <w:jc w:val="center"/>
                            </w:pPr>
                            <w:r>
                              <w:rPr>
                                <w:color w:val="000000"/>
                                <w:u w:val="single"/>
                              </w:rPr>
                              <w:t xml:space="preserve">Dandi Rusdani, S.Pd.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FE7724" w:rsidRDefault="00FE7724" w:rsidP="00C16573">
                      <w:pPr>
                        <w:spacing w:line="240" w:lineRule="auto"/>
                        <w:jc w:val="center"/>
                      </w:pPr>
                      <w:r>
                        <w:rPr>
                          <w:color w:val="000000"/>
                        </w:rPr>
                        <w:t>Pembimbing Lapangan</w:t>
                      </w:r>
                    </w:p>
                    <w:p w14:paraId="4898CEF7" w14:textId="77777777" w:rsidR="00FE7724" w:rsidRDefault="00FE7724" w:rsidP="00C16573">
                      <w:pPr>
                        <w:spacing w:line="240" w:lineRule="auto"/>
                        <w:jc w:val="center"/>
                      </w:pPr>
                    </w:p>
                    <w:p w14:paraId="2948B538" w14:textId="77777777" w:rsidR="00FE7724" w:rsidRDefault="00FE7724" w:rsidP="00C16573">
                      <w:pPr>
                        <w:spacing w:line="240" w:lineRule="auto"/>
                        <w:jc w:val="center"/>
                      </w:pPr>
                    </w:p>
                    <w:p w14:paraId="655CF6DD" w14:textId="77777777" w:rsidR="00FE7724" w:rsidRDefault="00FE7724" w:rsidP="00C16573">
                      <w:pPr>
                        <w:spacing w:line="240" w:lineRule="auto"/>
                        <w:jc w:val="center"/>
                      </w:pPr>
                      <w:r>
                        <w:rPr>
                          <w:i/>
                          <w:color w:val="D9D9D9"/>
                          <w:sz w:val="20"/>
                        </w:rPr>
                        <w:t>tanda tangan</w:t>
                      </w:r>
                    </w:p>
                    <w:p w14:paraId="3A776E1A" w14:textId="77777777" w:rsidR="00FE7724" w:rsidRDefault="00FE7724" w:rsidP="00C16573">
                      <w:pPr>
                        <w:spacing w:line="240" w:lineRule="auto"/>
                      </w:pPr>
                    </w:p>
                    <w:p w14:paraId="12C7B1EA" w14:textId="34370A25" w:rsidR="00FE7724" w:rsidRDefault="00FE7724" w:rsidP="00C16573">
                      <w:pPr>
                        <w:spacing w:line="240" w:lineRule="auto"/>
                        <w:jc w:val="center"/>
                      </w:pPr>
                      <w:r>
                        <w:rPr>
                          <w:color w:val="000000"/>
                          <w:u w:val="single"/>
                        </w:rPr>
                        <w:t xml:space="preserve">Dandi Rusdani, S.Pd.     </w:t>
                      </w:r>
                    </w:p>
                  </w:txbxContent>
                </v:textbox>
              </v:rect>
            </w:pict>
          </mc:Fallback>
        </mc:AlternateContent>
      </w:r>
      <w:r w:rsidR="00C16573">
        <w:t>Pada Tanggal ___ ________ 2021</w:t>
      </w:r>
    </w:p>
    <w:p w14:paraId="6B4289CB" w14:textId="7420D52E"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FE7724" w:rsidRDefault="00FE7724" w:rsidP="00C16573">
                            <w:pPr>
                              <w:spacing w:line="480" w:lineRule="auto"/>
                              <w:jc w:val="center"/>
                            </w:pPr>
                            <w:r>
                              <w:rPr>
                                <w:b/>
                                <w:color w:val="000000"/>
                              </w:rPr>
                              <w:t>Diketahui,</w:t>
                            </w:r>
                          </w:p>
                          <w:p w14:paraId="16F45E14" w14:textId="77777777" w:rsidR="00FE7724" w:rsidRDefault="00FE7724" w:rsidP="00C16573">
                            <w:pPr>
                              <w:spacing w:line="480" w:lineRule="auto"/>
                              <w:jc w:val="center"/>
                            </w:pPr>
                            <w:r>
                              <w:rPr>
                                <w:color w:val="000000"/>
                              </w:rPr>
                              <w:t>Ka. Program Studi Informatika</w:t>
                            </w:r>
                          </w:p>
                          <w:p w14:paraId="37C9E7BA" w14:textId="77777777" w:rsidR="00FE7724" w:rsidRDefault="00FE7724" w:rsidP="00C16573">
                            <w:pPr>
                              <w:spacing w:line="240" w:lineRule="auto"/>
                              <w:jc w:val="center"/>
                            </w:pPr>
                            <w:r>
                              <w:rPr>
                                <w:i/>
                                <w:color w:val="D9D9D9"/>
                                <w:sz w:val="20"/>
                              </w:rPr>
                              <w:t>tanda tangan</w:t>
                            </w:r>
                          </w:p>
                          <w:p w14:paraId="57CBA8D4" w14:textId="77777777" w:rsidR="00FE7724" w:rsidRDefault="00FE7724" w:rsidP="00C16573">
                            <w:pPr>
                              <w:spacing w:line="240" w:lineRule="auto"/>
                              <w:jc w:val="center"/>
                            </w:pPr>
                          </w:p>
                          <w:p w14:paraId="3B18BA30" w14:textId="77777777" w:rsidR="00FE7724" w:rsidRDefault="00FE7724" w:rsidP="00C16573">
                            <w:pPr>
                              <w:spacing w:line="240" w:lineRule="auto"/>
                              <w:jc w:val="center"/>
                            </w:pPr>
                            <w:r>
                              <w:rPr>
                                <w:color w:val="000000"/>
                                <w:u w:val="single"/>
                              </w:rPr>
                              <w:t>Wina Witanti, S.T., M.T.</w:t>
                            </w:r>
                          </w:p>
                          <w:p w14:paraId="3EAB8FDD" w14:textId="77777777" w:rsidR="00FE7724" w:rsidRDefault="00FE7724" w:rsidP="00C16573">
                            <w:pPr>
                              <w:spacing w:line="240" w:lineRule="auto"/>
                              <w:jc w:val="center"/>
                            </w:pPr>
                            <w:r>
                              <w:rPr>
                                <w:color w:val="000000"/>
                              </w:rPr>
                              <w:t>NID. 4121.762.73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FE7724" w:rsidRDefault="00FE7724" w:rsidP="00C16573">
                      <w:pPr>
                        <w:spacing w:line="480" w:lineRule="auto"/>
                        <w:jc w:val="center"/>
                      </w:pPr>
                      <w:r>
                        <w:rPr>
                          <w:b/>
                          <w:color w:val="000000"/>
                        </w:rPr>
                        <w:t>Diketahui,</w:t>
                      </w:r>
                    </w:p>
                    <w:p w14:paraId="16F45E14" w14:textId="77777777" w:rsidR="00FE7724" w:rsidRDefault="00FE7724" w:rsidP="00C16573">
                      <w:pPr>
                        <w:spacing w:line="480" w:lineRule="auto"/>
                        <w:jc w:val="center"/>
                      </w:pPr>
                      <w:r>
                        <w:rPr>
                          <w:color w:val="000000"/>
                        </w:rPr>
                        <w:t>Ka. Program Studi Informatika</w:t>
                      </w:r>
                    </w:p>
                    <w:p w14:paraId="37C9E7BA" w14:textId="77777777" w:rsidR="00FE7724" w:rsidRDefault="00FE7724" w:rsidP="00C16573">
                      <w:pPr>
                        <w:spacing w:line="240" w:lineRule="auto"/>
                        <w:jc w:val="center"/>
                      </w:pPr>
                      <w:r>
                        <w:rPr>
                          <w:i/>
                          <w:color w:val="D9D9D9"/>
                          <w:sz w:val="20"/>
                        </w:rPr>
                        <w:t>tanda tangan</w:t>
                      </w:r>
                    </w:p>
                    <w:p w14:paraId="57CBA8D4" w14:textId="77777777" w:rsidR="00FE7724" w:rsidRDefault="00FE7724" w:rsidP="00C16573">
                      <w:pPr>
                        <w:spacing w:line="240" w:lineRule="auto"/>
                        <w:jc w:val="center"/>
                      </w:pPr>
                    </w:p>
                    <w:p w14:paraId="3B18BA30" w14:textId="77777777" w:rsidR="00FE7724" w:rsidRDefault="00FE7724" w:rsidP="00C16573">
                      <w:pPr>
                        <w:spacing w:line="240" w:lineRule="auto"/>
                        <w:jc w:val="center"/>
                      </w:pPr>
                      <w:r>
                        <w:rPr>
                          <w:color w:val="000000"/>
                          <w:u w:val="single"/>
                        </w:rPr>
                        <w:t>Wina Witanti, S.T., M.T.</w:t>
                      </w:r>
                    </w:p>
                    <w:p w14:paraId="3EAB8FDD" w14:textId="77777777" w:rsidR="00FE7724" w:rsidRDefault="00FE7724" w:rsidP="00C16573">
                      <w:pPr>
                        <w:spacing w:line="240" w:lineRule="auto"/>
                        <w:jc w:val="center"/>
                      </w:pPr>
                      <w:r>
                        <w:rPr>
                          <w:color w:val="000000"/>
                        </w:rPr>
                        <w:t>NID. 4121.762.73</w:t>
                      </w:r>
                    </w:p>
                  </w:txbxContent>
                </v:textbox>
                <w10:wrap anchorx="margin" anchory="page"/>
              </v:rect>
            </w:pict>
          </mc:Fallback>
        </mc:AlternateContent>
      </w:r>
    </w:p>
    <w:p w14:paraId="5F35C34D" w14:textId="642CBED3" w:rsidR="00505F11" w:rsidRDefault="00FA382F" w:rsidP="00BB0B15">
      <w:pPr>
        <w:rPr>
          <w:b/>
        </w:rPr>
      </w:pPr>
      <w:r>
        <w:rPr>
          <w:noProof/>
        </w:rPr>
        <w:drawing>
          <wp:anchor distT="0" distB="0" distL="114300" distR="114300" simplePos="0" relativeHeight="251826688" behindDoc="1" locked="0" layoutInCell="1" allowOverlap="1" wp14:anchorId="68815943" wp14:editId="4F21DE60">
            <wp:simplePos x="0" y="0"/>
            <wp:positionH relativeFrom="column">
              <wp:posOffset>4451737</wp:posOffset>
            </wp:positionH>
            <wp:positionV relativeFrom="paragraph">
              <wp:posOffset>151405</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3478" cy="493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C16573">
      <w:pPr>
        <w:jc w:val="center"/>
        <w:rPr>
          <w:b/>
        </w:rPr>
      </w:pPr>
      <w:r>
        <w:rPr>
          <w:b/>
        </w:rPr>
        <w:br w:type="page"/>
      </w:r>
    </w:p>
    <w:p w14:paraId="50FB3115" w14:textId="689BE000"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63DCE710" w:rsidR="00764905" w:rsidRPr="00764905" w:rsidRDefault="00764905" w:rsidP="00764905">
      <w:pPr>
        <w:pStyle w:val="Heading1"/>
        <w:numPr>
          <w:ilvl w:val="0"/>
          <w:numId w:val="0"/>
        </w:numPr>
        <w:rPr>
          <w:lang w:val="en-US"/>
        </w:rPr>
      </w:pPr>
      <w:bookmarkStart w:id="6" w:name="_Toc80034200"/>
      <w:bookmarkStart w:id="7" w:name="_Toc83115702"/>
      <w:r>
        <w:rPr>
          <w:lang w:val="en-US"/>
        </w:rPr>
        <w:t>LEMBAR PENYATAAN KEASLIAN</w:t>
      </w:r>
      <w:bookmarkEnd w:id="6"/>
      <w:bookmarkEnd w:id="7"/>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0370F608" w:rsidR="00764905" w:rsidRPr="00C16573" w:rsidRDefault="00764905" w:rsidP="00764905">
      <w:pPr>
        <w:jc w:val="center"/>
        <w:rPr>
          <w:b/>
          <w:bCs/>
        </w:rPr>
      </w:pPr>
      <w:r w:rsidRPr="00C16573">
        <w:rPr>
          <w:b/>
          <w:bCs/>
        </w:rPr>
        <w:t>SISTEM ABSENSI MENGGUNAKAN RADIO FREQUENCY IDENTIFICATION PADA SEKOLAH SMK CENDIKIA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10F07F41" w:rsidR="00764905" w:rsidRDefault="00764905" w:rsidP="00764905">
      <w:pPr>
        <w:jc w:val="center"/>
      </w:pPr>
      <w:r>
        <w:t>Cimahi, September 2021</w:t>
      </w:r>
    </w:p>
    <w:p w14:paraId="449552BB" w14:textId="3F5B9C0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7A187B39" w:rsidR="006E062D" w:rsidRPr="00764905" w:rsidRDefault="006E062D" w:rsidP="006E062D">
      <w:pPr>
        <w:pStyle w:val="Heading1"/>
        <w:numPr>
          <w:ilvl w:val="0"/>
          <w:numId w:val="0"/>
        </w:numPr>
        <w:rPr>
          <w:lang w:val="en-US"/>
        </w:rPr>
      </w:pPr>
      <w:bookmarkStart w:id="8" w:name="_Toc80034201"/>
      <w:bookmarkStart w:id="9" w:name="_Toc83115703"/>
      <w:r>
        <w:rPr>
          <w:lang w:val="en-US"/>
        </w:rPr>
        <w:lastRenderedPageBreak/>
        <w:t>KATA PENGANTAR</w:t>
      </w:r>
      <w:bookmarkEnd w:id="8"/>
      <w:bookmarkEnd w:id="9"/>
    </w:p>
    <w:p w14:paraId="22EDEECB" w14:textId="77777777" w:rsidR="00B77C11" w:rsidRDefault="00B77C11" w:rsidP="006E062D"/>
    <w:p w14:paraId="63DAB0DC" w14:textId="762D8DE5"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Cendikia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77777777" w:rsidR="006E062D" w:rsidRDefault="006E062D" w:rsidP="006E062D">
      <w:pPr>
        <w:ind w:left="5040"/>
      </w:pPr>
      <w:r>
        <w:t>Cimahi, September 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5047F479" w:rsidR="00DD6C60" w:rsidRPr="00764905" w:rsidRDefault="00DD6C60" w:rsidP="00DD6C60">
      <w:pPr>
        <w:pStyle w:val="Heading1"/>
        <w:numPr>
          <w:ilvl w:val="0"/>
          <w:numId w:val="0"/>
        </w:numPr>
        <w:rPr>
          <w:lang w:val="en-US"/>
        </w:rPr>
      </w:pPr>
      <w:bookmarkStart w:id="10" w:name="_Toc80034202"/>
      <w:bookmarkStart w:id="11" w:name="_Toc83115704"/>
      <w:r>
        <w:rPr>
          <w:lang w:val="en-US"/>
        </w:rPr>
        <w:lastRenderedPageBreak/>
        <w:t>ABSTRAK</w:t>
      </w:r>
      <w:bookmarkEnd w:id="10"/>
      <w:bookmarkEnd w:id="11"/>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Kata kunci:</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2AAAFD41" w:rsidR="00AA549F" w:rsidRDefault="00AA549F" w:rsidP="00AA549F">
      <w:pPr>
        <w:pStyle w:val="Heading1"/>
        <w:numPr>
          <w:ilvl w:val="0"/>
          <w:numId w:val="0"/>
        </w:numPr>
        <w:rPr>
          <w:lang w:val="en-US"/>
        </w:rPr>
      </w:pPr>
      <w:bookmarkStart w:id="12" w:name="_Toc80034203"/>
      <w:bookmarkStart w:id="13" w:name="_Toc83115705"/>
      <w:r>
        <w:rPr>
          <w:lang w:val="en-US"/>
        </w:rPr>
        <w:lastRenderedPageBreak/>
        <w:t>DAFTAR ISI</w:t>
      </w:r>
      <w:bookmarkEnd w:id="12"/>
      <w:bookmarkEnd w:id="13"/>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9F3FF3">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9F3FF3">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9F3FF3">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9F3FF3">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9F3FF3">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9F3FF3">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9F3FF3">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9F3FF3">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9F3FF3">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9F3FF3">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9F3FF3">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9F3FF3">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9F3FF3">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9F3FF3">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9F3FF3">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9F3FF3">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9F3FF3">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9F3FF3">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9F3FF3">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9F3FF3">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9F3FF3">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9F3FF3">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9F3FF3">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9F3FF3">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9F3FF3">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9F3FF3">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9F3FF3">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9F3FF3">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9F3FF3">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9F3FF3">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9F3FF3">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9F3FF3">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9F3FF3">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9F3FF3">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9F3FF3">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9F3FF3">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9F3FF3">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9F3FF3">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9F3FF3">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9F3FF3">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9F3FF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9F3FF3">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14" w:name="_Toc80034204" w:displacedByCustomXml="prev"/>
    <w:p w14:paraId="6EAB3A4A" w14:textId="1DF80563" w:rsidR="00AA549F" w:rsidRDefault="00AA549F" w:rsidP="00AA549F">
      <w:pPr>
        <w:pStyle w:val="Heading1"/>
        <w:numPr>
          <w:ilvl w:val="0"/>
          <w:numId w:val="0"/>
        </w:numPr>
        <w:rPr>
          <w:lang w:val="en-US"/>
        </w:rPr>
      </w:pPr>
      <w:bookmarkStart w:id="15" w:name="_Toc83115706"/>
      <w:r>
        <w:rPr>
          <w:lang w:val="en-US"/>
        </w:rPr>
        <w:lastRenderedPageBreak/>
        <w:t>DAFTAR GAMBAR</w:t>
      </w:r>
      <w:bookmarkEnd w:id="14"/>
      <w:bookmarkEnd w:id="15"/>
    </w:p>
    <w:p w14:paraId="4B6ACCD1" w14:textId="6955EA76"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7" w:anchor="_Toc83115814" w:history="1">
        <w:r w:rsidR="00FA382F" w:rsidRPr="002E113F">
          <w:rPr>
            <w:rStyle w:val="Hyperlink"/>
            <w:rFonts w:eastAsiaTheme="majorEastAsia"/>
            <w:noProof/>
          </w:rPr>
          <w:t>Gambar 3. 1 Logo SMK Cendekia Batujajar</w:t>
        </w:r>
        <w:r w:rsidR="00FA382F">
          <w:rPr>
            <w:noProof/>
            <w:webHidden/>
          </w:rPr>
          <w:tab/>
        </w:r>
        <w:r w:rsidR="00FA382F">
          <w:rPr>
            <w:noProof/>
            <w:webHidden/>
          </w:rPr>
          <w:fldChar w:fldCharType="begin"/>
        </w:r>
        <w:r w:rsidR="00FA382F">
          <w:rPr>
            <w:noProof/>
            <w:webHidden/>
          </w:rPr>
          <w:instrText xml:space="preserve"> PAGEREF _Toc83115814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B4041EB" w14:textId="4ACD68AE"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18" w:anchor="_Toc83115815" w:history="1">
        <w:r w:rsidR="00FA382F" w:rsidRPr="002E113F">
          <w:rPr>
            <w:rStyle w:val="Hyperlink"/>
            <w:rFonts w:eastAsiaTheme="majorEastAsia"/>
            <w:noProof/>
          </w:rPr>
          <w:t>Gambar 3. 2 Struktur Ogranisasi pada SMK Cendekia Batujajar</w:t>
        </w:r>
        <w:r w:rsidR="00FA382F">
          <w:rPr>
            <w:noProof/>
            <w:webHidden/>
          </w:rPr>
          <w:tab/>
        </w:r>
        <w:r w:rsidR="00FA382F">
          <w:rPr>
            <w:noProof/>
            <w:webHidden/>
          </w:rPr>
          <w:fldChar w:fldCharType="begin"/>
        </w:r>
        <w:r w:rsidR="00FA382F">
          <w:rPr>
            <w:noProof/>
            <w:webHidden/>
          </w:rPr>
          <w:instrText xml:space="preserve"> PAGEREF _Toc83115815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4B2DC5F6" w14:textId="3FE8C6BE"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16" w:history="1">
        <w:r w:rsidR="00FA382F" w:rsidRPr="002E113F">
          <w:rPr>
            <w:rStyle w:val="Hyperlink"/>
            <w:rFonts w:eastAsiaTheme="majorEastAsia"/>
            <w:noProof/>
          </w:rPr>
          <w:t>Gambar 3. 3 Proses Bisnis Data Absen Siswa</w:t>
        </w:r>
        <w:r w:rsidR="00FA382F">
          <w:rPr>
            <w:noProof/>
            <w:webHidden/>
          </w:rPr>
          <w:tab/>
        </w:r>
        <w:r w:rsidR="00FA382F">
          <w:rPr>
            <w:noProof/>
            <w:webHidden/>
          </w:rPr>
          <w:fldChar w:fldCharType="begin"/>
        </w:r>
        <w:r w:rsidR="00FA382F">
          <w:rPr>
            <w:noProof/>
            <w:webHidden/>
          </w:rPr>
          <w:instrText xml:space="preserve"> PAGEREF _Toc83115816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3610564B" w14:textId="3D54F1CB"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19" w:anchor="_Toc83115817" w:history="1">
        <w:r w:rsidR="00FA382F" w:rsidRPr="002E113F">
          <w:rPr>
            <w:rStyle w:val="Hyperlink"/>
            <w:rFonts w:eastAsiaTheme="majorEastAsia"/>
            <w:noProof/>
          </w:rPr>
          <w:t>Gambar 3. 4 Bisnis Aktor SMK Cendekia Batujajar</w:t>
        </w:r>
        <w:r w:rsidR="00FA382F">
          <w:rPr>
            <w:noProof/>
            <w:webHidden/>
          </w:rPr>
          <w:tab/>
        </w:r>
        <w:r w:rsidR="00FA382F">
          <w:rPr>
            <w:noProof/>
            <w:webHidden/>
          </w:rPr>
          <w:fldChar w:fldCharType="begin"/>
        </w:r>
        <w:r w:rsidR="00FA382F">
          <w:rPr>
            <w:noProof/>
            <w:webHidden/>
          </w:rPr>
          <w:instrText xml:space="preserve"> PAGEREF _Toc83115817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2BCB529D" w14:textId="4E7BBAB2"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20" w:anchor="_Toc83115818" w:history="1">
        <w:r w:rsidR="00FA382F" w:rsidRPr="002E113F">
          <w:rPr>
            <w:rStyle w:val="Hyperlink"/>
            <w:rFonts w:eastAsiaTheme="majorEastAsia"/>
            <w:noProof/>
          </w:rPr>
          <w:t>Gambar 3. 5 Bisnis Aktor Sistem Absensi SMK Cendekia Batujajar</w:t>
        </w:r>
        <w:r w:rsidR="00FA382F">
          <w:rPr>
            <w:noProof/>
            <w:webHidden/>
          </w:rPr>
          <w:tab/>
        </w:r>
        <w:r w:rsidR="00FA382F">
          <w:rPr>
            <w:noProof/>
            <w:webHidden/>
          </w:rPr>
          <w:fldChar w:fldCharType="begin"/>
        </w:r>
        <w:r w:rsidR="00FA382F">
          <w:rPr>
            <w:noProof/>
            <w:webHidden/>
          </w:rPr>
          <w:instrText xml:space="preserve"> PAGEREF _Toc83115818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322D22EF" w14:textId="7AF9069A"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21" w:anchor="_Toc83115819" w:history="1">
        <w:r w:rsidR="00FA382F" w:rsidRPr="002E113F">
          <w:rPr>
            <w:rStyle w:val="Hyperlink"/>
            <w:rFonts w:eastAsiaTheme="majorEastAsia"/>
            <w:noProof/>
          </w:rPr>
          <w:t>Gambar 3. 6 Bisnis Use Case Sistem Absensi SMK Cendekia Batujajar</w:t>
        </w:r>
        <w:r w:rsidR="00FA382F">
          <w:rPr>
            <w:noProof/>
            <w:webHidden/>
          </w:rPr>
          <w:tab/>
        </w:r>
        <w:r w:rsidR="00FA382F">
          <w:rPr>
            <w:noProof/>
            <w:webHidden/>
          </w:rPr>
          <w:fldChar w:fldCharType="begin"/>
        </w:r>
        <w:r w:rsidR="00FA382F">
          <w:rPr>
            <w:noProof/>
            <w:webHidden/>
          </w:rPr>
          <w:instrText xml:space="preserve"> PAGEREF _Toc83115819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08A1F2C2" w14:textId="36D5BA60"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20" w:history="1">
        <w:r w:rsidR="00FA382F" w:rsidRPr="002E113F">
          <w:rPr>
            <w:rStyle w:val="Hyperlink"/>
            <w:rFonts w:eastAsiaTheme="majorEastAsia"/>
            <w:noProof/>
          </w:rPr>
          <w:t>Gambar 3. 7 Use Case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_Toc83115820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7EABE57" w14:textId="5A6EBED2"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22" w:anchor="_Toc83115821" w:history="1">
        <w:r w:rsidR="00FA382F" w:rsidRPr="002E113F">
          <w:rPr>
            <w:rStyle w:val="Hyperlink"/>
            <w:rFonts w:eastAsiaTheme="majorEastAsia"/>
            <w:noProof/>
          </w:rPr>
          <w:t>Gambar 3. 9 Sequence Diagram Kelola Absen</w:t>
        </w:r>
        <w:r w:rsidR="00FA382F">
          <w:rPr>
            <w:noProof/>
            <w:webHidden/>
          </w:rPr>
          <w:tab/>
        </w:r>
        <w:r w:rsidR="00FA382F">
          <w:rPr>
            <w:noProof/>
            <w:webHidden/>
          </w:rPr>
          <w:fldChar w:fldCharType="begin"/>
        </w:r>
        <w:r w:rsidR="00FA382F">
          <w:rPr>
            <w:noProof/>
            <w:webHidden/>
          </w:rPr>
          <w:instrText xml:space="preserve"> PAGEREF _Toc83115821 \h </w:instrText>
        </w:r>
        <w:r w:rsidR="00FA382F">
          <w:rPr>
            <w:noProof/>
            <w:webHidden/>
          </w:rPr>
        </w:r>
        <w:r w:rsidR="00FA382F">
          <w:rPr>
            <w:noProof/>
            <w:webHidden/>
          </w:rPr>
          <w:fldChar w:fldCharType="separate"/>
        </w:r>
        <w:r w:rsidR="00FA382F">
          <w:rPr>
            <w:noProof/>
            <w:webHidden/>
          </w:rPr>
          <w:t>38</w:t>
        </w:r>
        <w:r w:rsidR="00FA382F">
          <w:rPr>
            <w:noProof/>
            <w:webHidden/>
          </w:rPr>
          <w:fldChar w:fldCharType="end"/>
        </w:r>
      </w:hyperlink>
    </w:p>
    <w:p w14:paraId="1394DC7C" w14:textId="78C4130E"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23" w:anchor="_Toc83115822" w:history="1">
        <w:r w:rsidR="00FA382F" w:rsidRPr="002E113F">
          <w:rPr>
            <w:rStyle w:val="Hyperlink"/>
            <w:rFonts w:eastAsiaTheme="majorEastAsia"/>
            <w:noProof/>
          </w:rPr>
          <w:t>Gambar 3. 10 Sequence Diagram Kelola Admin</w:t>
        </w:r>
        <w:r w:rsidR="00FA382F">
          <w:rPr>
            <w:noProof/>
            <w:webHidden/>
          </w:rPr>
          <w:tab/>
        </w:r>
        <w:r w:rsidR="00FA382F">
          <w:rPr>
            <w:noProof/>
            <w:webHidden/>
          </w:rPr>
          <w:fldChar w:fldCharType="begin"/>
        </w:r>
        <w:r w:rsidR="00FA382F">
          <w:rPr>
            <w:noProof/>
            <w:webHidden/>
          </w:rPr>
          <w:instrText xml:space="preserve"> PAGEREF _Toc83115822 \h </w:instrText>
        </w:r>
        <w:r w:rsidR="00FA382F">
          <w:rPr>
            <w:noProof/>
            <w:webHidden/>
          </w:rPr>
        </w:r>
        <w:r w:rsidR="00FA382F">
          <w:rPr>
            <w:noProof/>
            <w:webHidden/>
          </w:rPr>
          <w:fldChar w:fldCharType="separate"/>
        </w:r>
        <w:r w:rsidR="00FA382F">
          <w:rPr>
            <w:noProof/>
            <w:webHidden/>
          </w:rPr>
          <w:t>39</w:t>
        </w:r>
        <w:r w:rsidR="00FA382F">
          <w:rPr>
            <w:noProof/>
            <w:webHidden/>
          </w:rPr>
          <w:fldChar w:fldCharType="end"/>
        </w:r>
      </w:hyperlink>
    </w:p>
    <w:p w14:paraId="50DB4275" w14:textId="2A2AA95B"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24" w:anchor="_Toc83115823" w:history="1">
        <w:r w:rsidR="00FA382F" w:rsidRPr="002E113F">
          <w:rPr>
            <w:rStyle w:val="Hyperlink"/>
            <w:rFonts w:eastAsiaTheme="majorEastAsia"/>
            <w:noProof/>
          </w:rPr>
          <w:t>Gambar 3. 11 Sequence Diagram Kelola Guru</w:t>
        </w:r>
        <w:r w:rsidR="00FA382F">
          <w:rPr>
            <w:noProof/>
            <w:webHidden/>
          </w:rPr>
          <w:tab/>
        </w:r>
        <w:r w:rsidR="00FA382F">
          <w:rPr>
            <w:noProof/>
            <w:webHidden/>
          </w:rPr>
          <w:fldChar w:fldCharType="begin"/>
        </w:r>
        <w:r w:rsidR="00FA382F">
          <w:rPr>
            <w:noProof/>
            <w:webHidden/>
          </w:rPr>
          <w:instrText xml:space="preserve"> PAGEREF _Toc83115823 \h </w:instrText>
        </w:r>
        <w:r w:rsidR="00FA382F">
          <w:rPr>
            <w:noProof/>
            <w:webHidden/>
          </w:rPr>
        </w:r>
        <w:r w:rsidR="00FA382F">
          <w:rPr>
            <w:noProof/>
            <w:webHidden/>
          </w:rPr>
          <w:fldChar w:fldCharType="separate"/>
        </w:r>
        <w:r w:rsidR="00FA382F">
          <w:rPr>
            <w:noProof/>
            <w:webHidden/>
          </w:rPr>
          <w:t>40</w:t>
        </w:r>
        <w:r w:rsidR="00FA382F">
          <w:rPr>
            <w:noProof/>
            <w:webHidden/>
          </w:rPr>
          <w:fldChar w:fldCharType="end"/>
        </w:r>
      </w:hyperlink>
    </w:p>
    <w:p w14:paraId="0691724D" w14:textId="2BF7F6F7"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25" w:anchor="_Toc83115824" w:history="1">
        <w:r w:rsidR="00FA382F" w:rsidRPr="002E113F">
          <w:rPr>
            <w:rStyle w:val="Hyperlink"/>
            <w:rFonts w:eastAsiaTheme="majorEastAsia"/>
            <w:noProof/>
          </w:rPr>
          <w:t>Gambar 3. 12  Sequence Dagram Kelola Kelas,</w:t>
        </w:r>
        <w:r w:rsidR="00FA382F">
          <w:rPr>
            <w:noProof/>
            <w:webHidden/>
          </w:rPr>
          <w:tab/>
        </w:r>
        <w:r w:rsidR="00FA382F">
          <w:rPr>
            <w:noProof/>
            <w:webHidden/>
          </w:rPr>
          <w:fldChar w:fldCharType="begin"/>
        </w:r>
        <w:r w:rsidR="00FA382F">
          <w:rPr>
            <w:noProof/>
            <w:webHidden/>
          </w:rPr>
          <w:instrText xml:space="preserve"> PAGEREF _Toc83115824 \h </w:instrText>
        </w:r>
        <w:r w:rsidR="00FA382F">
          <w:rPr>
            <w:noProof/>
            <w:webHidden/>
          </w:rPr>
        </w:r>
        <w:r w:rsidR="00FA382F">
          <w:rPr>
            <w:noProof/>
            <w:webHidden/>
          </w:rPr>
          <w:fldChar w:fldCharType="separate"/>
        </w:r>
        <w:r w:rsidR="00FA382F">
          <w:rPr>
            <w:noProof/>
            <w:webHidden/>
          </w:rPr>
          <w:t>41</w:t>
        </w:r>
        <w:r w:rsidR="00FA382F">
          <w:rPr>
            <w:noProof/>
            <w:webHidden/>
          </w:rPr>
          <w:fldChar w:fldCharType="end"/>
        </w:r>
      </w:hyperlink>
    </w:p>
    <w:p w14:paraId="14DAA7C0" w14:textId="05751B27"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26" w:anchor="_Toc83115825" w:history="1">
        <w:r w:rsidR="00FA382F" w:rsidRPr="002E113F">
          <w:rPr>
            <w:rStyle w:val="Hyperlink"/>
            <w:rFonts w:eastAsiaTheme="majorEastAsia"/>
            <w:noProof/>
          </w:rPr>
          <w:t>Gambar 3. 13 Sequence Diagram Kelola Siswa</w:t>
        </w:r>
        <w:r w:rsidR="00FA382F">
          <w:rPr>
            <w:noProof/>
            <w:webHidden/>
          </w:rPr>
          <w:tab/>
        </w:r>
        <w:r w:rsidR="00FA382F">
          <w:rPr>
            <w:noProof/>
            <w:webHidden/>
          </w:rPr>
          <w:fldChar w:fldCharType="begin"/>
        </w:r>
        <w:r w:rsidR="00FA382F">
          <w:rPr>
            <w:noProof/>
            <w:webHidden/>
          </w:rPr>
          <w:instrText xml:space="preserve"> PAGEREF _Toc83115825 \h </w:instrText>
        </w:r>
        <w:r w:rsidR="00FA382F">
          <w:rPr>
            <w:noProof/>
            <w:webHidden/>
          </w:rPr>
        </w:r>
        <w:r w:rsidR="00FA382F">
          <w:rPr>
            <w:noProof/>
            <w:webHidden/>
          </w:rPr>
          <w:fldChar w:fldCharType="separate"/>
        </w:r>
        <w:r w:rsidR="00FA382F">
          <w:rPr>
            <w:noProof/>
            <w:webHidden/>
          </w:rPr>
          <w:t>42</w:t>
        </w:r>
        <w:r w:rsidR="00FA382F">
          <w:rPr>
            <w:noProof/>
            <w:webHidden/>
          </w:rPr>
          <w:fldChar w:fldCharType="end"/>
        </w:r>
      </w:hyperlink>
    </w:p>
    <w:p w14:paraId="236237EF" w14:textId="253D68A1"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27" w:anchor="_Toc83115826" w:history="1">
        <w:r w:rsidR="00FA382F" w:rsidRPr="002E113F">
          <w:rPr>
            <w:rStyle w:val="Hyperlink"/>
            <w:rFonts w:eastAsiaTheme="majorEastAsia"/>
            <w:noProof/>
          </w:rPr>
          <w:t>Gambar 3. 14 Sequence Diagram Login</w:t>
        </w:r>
        <w:r w:rsidR="00FA382F">
          <w:rPr>
            <w:noProof/>
            <w:webHidden/>
          </w:rPr>
          <w:tab/>
        </w:r>
        <w:r w:rsidR="00FA382F">
          <w:rPr>
            <w:noProof/>
            <w:webHidden/>
          </w:rPr>
          <w:fldChar w:fldCharType="begin"/>
        </w:r>
        <w:r w:rsidR="00FA382F">
          <w:rPr>
            <w:noProof/>
            <w:webHidden/>
          </w:rPr>
          <w:instrText xml:space="preserve"> PAGEREF _Toc83115826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A0894BC" w14:textId="1E7F2A3A"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28" w:anchor="_Toc83115827" w:history="1">
        <w:r w:rsidR="00FA382F" w:rsidRPr="002E113F">
          <w:rPr>
            <w:rStyle w:val="Hyperlink"/>
            <w:rFonts w:eastAsiaTheme="majorEastAsia"/>
            <w:noProof/>
          </w:rPr>
          <w:t>Gambar 3. 15 Sequence Diagram Profil Siswa</w:t>
        </w:r>
        <w:r w:rsidR="00FA382F">
          <w:rPr>
            <w:noProof/>
            <w:webHidden/>
          </w:rPr>
          <w:tab/>
        </w:r>
        <w:r w:rsidR="00FA382F">
          <w:rPr>
            <w:noProof/>
            <w:webHidden/>
          </w:rPr>
          <w:fldChar w:fldCharType="begin"/>
        </w:r>
        <w:r w:rsidR="00FA382F">
          <w:rPr>
            <w:noProof/>
            <w:webHidden/>
          </w:rPr>
          <w:instrText xml:space="preserve"> PAGEREF _Toc83115827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63E99A9" w14:textId="55A21E98"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29" w:anchor="_Toc83115828" w:history="1">
        <w:r w:rsidR="00FA382F" w:rsidRPr="002E113F">
          <w:rPr>
            <w:rStyle w:val="Hyperlink"/>
            <w:rFonts w:eastAsiaTheme="majorEastAsia"/>
            <w:noProof/>
          </w:rPr>
          <w:t>Gambar 3. 16 Sequence Diagram Profile Guru</w:t>
        </w:r>
        <w:r w:rsidR="00FA382F">
          <w:rPr>
            <w:noProof/>
            <w:webHidden/>
          </w:rPr>
          <w:tab/>
        </w:r>
        <w:r w:rsidR="00FA382F">
          <w:rPr>
            <w:noProof/>
            <w:webHidden/>
          </w:rPr>
          <w:fldChar w:fldCharType="begin"/>
        </w:r>
        <w:r w:rsidR="00FA382F">
          <w:rPr>
            <w:noProof/>
            <w:webHidden/>
          </w:rPr>
          <w:instrText xml:space="preserve"> PAGEREF _Toc83115828 \h </w:instrText>
        </w:r>
        <w:r w:rsidR="00FA382F">
          <w:rPr>
            <w:noProof/>
            <w:webHidden/>
          </w:rPr>
        </w:r>
        <w:r w:rsidR="00FA382F">
          <w:rPr>
            <w:noProof/>
            <w:webHidden/>
          </w:rPr>
          <w:fldChar w:fldCharType="separate"/>
        </w:r>
        <w:r w:rsidR="00FA382F">
          <w:rPr>
            <w:noProof/>
            <w:webHidden/>
          </w:rPr>
          <w:t>44</w:t>
        </w:r>
        <w:r w:rsidR="00FA382F">
          <w:rPr>
            <w:noProof/>
            <w:webHidden/>
          </w:rPr>
          <w:fldChar w:fldCharType="end"/>
        </w:r>
      </w:hyperlink>
    </w:p>
    <w:p w14:paraId="2A99A610" w14:textId="239F8BA2"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30" w:anchor="_Toc83115829" w:history="1">
        <w:r w:rsidR="00FA382F" w:rsidRPr="002E113F">
          <w:rPr>
            <w:rStyle w:val="Hyperlink"/>
            <w:rFonts w:eastAsiaTheme="majorEastAsia"/>
            <w:noProof/>
          </w:rPr>
          <w:t>Gambar 3. 17 Sequence Diagram Laporan Absen</w:t>
        </w:r>
        <w:r w:rsidR="00FA382F">
          <w:rPr>
            <w:noProof/>
            <w:webHidden/>
          </w:rPr>
          <w:tab/>
        </w:r>
        <w:r w:rsidR="00FA382F">
          <w:rPr>
            <w:noProof/>
            <w:webHidden/>
          </w:rPr>
          <w:fldChar w:fldCharType="begin"/>
        </w:r>
        <w:r w:rsidR="00FA382F">
          <w:rPr>
            <w:noProof/>
            <w:webHidden/>
          </w:rPr>
          <w:instrText xml:space="preserve"> PAGEREF _Toc83115829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3847A18" w14:textId="523E0CD8"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30" w:history="1">
        <w:r w:rsidR="00FA382F" w:rsidRPr="002E113F">
          <w:rPr>
            <w:rStyle w:val="Hyperlink"/>
            <w:rFonts w:eastAsiaTheme="majorEastAsia"/>
            <w:noProof/>
          </w:rPr>
          <w:t>Gambar 3. 18 Sequence Diagram Laporan Riwayat Absen</w:t>
        </w:r>
        <w:r w:rsidR="00FA382F">
          <w:rPr>
            <w:noProof/>
            <w:webHidden/>
          </w:rPr>
          <w:tab/>
        </w:r>
        <w:r w:rsidR="00FA382F">
          <w:rPr>
            <w:noProof/>
            <w:webHidden/>
          </w:rPr>
          <w:fldChar w:fldCharType="begin"/>
        </w:r>
        <w:r w:rsidR="00FA382F">
          <w:rPr>
            <w:noProof/>
            <w:webHidden/>
          </w:rPr>
          <w:instrText xml:space="preserve"> PAGEREF _Toc83115830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C4CD317" w14:textId="6DC740D8"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31" w:anchor="_Toc83115831" w:history="1">
        <w:r w:rsidR="00FA382F" w:rsidRPr="002E113F">
          <w:rPr>
            <w:rStyle w:val="Hyperlink"/>
            <w:rFonts w:eastAsiaTheme="majorEastAsia"/>
            <w:noProof/>
          </w:rPr>
          <w:t>Gambar 3. 19 Sequence Diagram Laporan Siswa Bermasalah</w:t>
        </w:r>
        <w:r w:rsidR="00FA382F">
          <w:rPr>
            <w:noProof/>
            <w:webHidden/>
          </w:rPr>
          <w:tab/>
        </w:r>
        <w:r w:rsidR="00FA382F">
          <w:rPr>
            <w:noProof/>
            <w:webHidden/>
          </w:rPr>
          <w:fldChar w:fldCharType="begin"/>
        </w:r>
        <w:r w:rsidR="00FA382F">
          <w:rPr>
            <w:noProof/>
            <w:webHidden/>
          </w:rPr>
          <w:instrText xml:space="preserve"> PAGEREF _Toc83115831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5A4B1A88" w14:textId="2FC0F6E2"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32" w:anchor="_Toc83115832" w:history="1">
        <w:r w:rsidR="00FA382F" w:rsidRPr="002E113F">
          <w:rPr>
            <w:rStyle w:val="Hyperlink"/>
            <w:rFonts w:eastAsiaTheme="majorEastAsia"/>
            <w:noProof/>
          </w:rPr>
          <w:t>Gambar 3. 20 Sequence Diagram Notifikasi Siswa Bermasalah</w:t>
        </w:r>
        <w:r w:rsidR="00FA382F">
          <w:rPr>
            <w:noProof/>
            <w:webHidden/>
          </w:rPr>
          <w:tab/>
        </w:r>
        <w:r w:rsidR="00FA382F">
          <w:rPr>
            <w:noProof/>
            <w:webHidden/>
          </w:rPr>
          <w:fldChar w:fldCharType="begin"/>
        </w:r>
        <w:r w:rsidR="00FA382F">
          <w:rPr>
            <w:noProof/>
            <w:webHidden/>
          </w:rPr>
          <w:instrText xml:space="preserve"> PAGEREF _Toc83115832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0E45B2F1" w14:textId="7989B4F7"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33" w:anchor="_Toc83115833" w:history="1">
        <w:r w:rsidR="00FA382F" w:rsidRPr="002E113F">
          <w:rPr>
            <w:rStyle w:val="Hyperlink"/>
            <w:rFonts w:eastAsiaTheme="majorEastAsia"/>
            <w:noProof/>
          </w:rPr>
          <w:t>Gambar 3. 21 Class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_Toc83115833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22EE91BB" w14:textId="0F99B939"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34" w:anchor="_Toc83115834" w:history="1">
        <w:r w:rsidR="00FA382F" w:rsidRPr="002E113F">
          <w:rPr>
            <w:rStyle w:val="Hyperlink"/>
            <w:rFonts w:eastAsiaTheme="majorEastAsia"/>
            <w:noProof/>
          </w:rPr>
          <w:t>Gambar 3. 23 Halaman Antarmuka Registrasi</w:t>
        </w:r>
        <w:r w:rsidR="00FA382F">
          <w:rPr>
            <w:noProof/>
            <w:webHidden/>
          </w:rPr>
          <w:tab/>
        </w:r>
        <w:r w:rsidR="00FA382F">
          <w:rPr>
            <w:noProof/>
            <w:webHidden/>
          </w:rPr>
          <w:fldChar w:fldCharType="begin"/>
        </w:r>
        <w:r w:rsidR="00FA382F">
          <w:rPr>
            <w:noProof/>
            <w:webHidden/>
          </w:rPr>
          <w:instrText xml:space="preserve"> PAGEREF _Toc83115834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35598608" w14:textId="08C9E796"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35" w:anchor="_Toc83115835" w:history="1">
        <w:r w:rsidR="00FA382F" w:rsidRPr="002E113F">
          <w:rPr>
            <w:rStyle w:val="Hyperlink"/>
            <w:rFonts w:eastAsiaTheme="majorEastAsia"/>
            <w:noProof/>
          </w:rPr>
          <w:t>Gambar 3. 24 Halaman Antarmuka Login</w:t>
        </w:r>
        <w:r w:rsidR="00FA382F">
          <w:rPr>
            <w:noProof/>
            <w:webHidden/>
          </w:rPr>
          <w:tab/>
        </w:r>
        <w:r w:rsidR="00FA382F">
          <w:rPr>
            <w:noProof/>
            <w:webHidden/>
          </w:rPr>
          <w:fldChar w:fldCharType="begin"/>
        </w:r>
        <w:r w:rsidR="00FA382F">
          <w:rPr>
            <w:noProof/>
            <w:webHidden/>
          </w:rPr>
          <w:instrText xml:space="preserve"> PAGEREF _Toc83115835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4677A53E" w14:textId="3A99FB90"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36" w:anchor="_Toc83115836" w:history="1">
        <w:r w:rsidR="00FA382F" w:rsidRPr="002E113F">
          <w:rPr>
            <w:rStyle w:val="Hyperlink"/>
            <w:rFonts w:eastAsiaTheme="majorEastAsia"/>
            <w:noProof/>
          </w:rPr>
          <w:t>Gambar 3. 25 Halaman Antarmuka Dashboard</w:t>
        </w:r>
        <w:r w:rsidR="00FA382F">
          <w:rPr>
            <w:noProof/>
            <w:webHidden/>
          </w:rPr>
          <w:tab/>
        </w:r>
        <w:r w:rsidR="00FA382F">
          <w:rPr>
            <w:noProof/>
            <w:webHidden/>
          </w:rPr>
          <w:fldChar w:fldCharType="begin"/>
        </w:r>
        <w:r w:rsidR="00FA382F">
          <w:rPr>
            <w:noProof/>
            <w:webHidden/>
          </w:rPr>
          <w:instrText xml:space="preserve"> PAGEREF _Toc83115836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70B082C" w14:textId="51F95406"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37" w:anchor="_Toc83115837" w:history="1">
        <w:r w:rsidR="00FA382F" w:rsidRPr="002E113F">
          <w:rPr>
            <w:rStyle w:val="Hyperlink"/>
            <w:rFonts w:eastAsiaTheme="majorEastAsia"/>
            <w:noProof/>
          </w:rPr>
          <w:t>Gambar 3. 26 Halaman Antarmuka Menu Utama</w:t>
        </w:r>
        <w:r w:rsidR="00FA382F">
          <w:rPr>
            <w:noProof/>
            <w:webHidden/>
          </w:rPr>
          <w:tab/>
        </w:r>
        <w:r w:rsidR="00FA382F">
          <w:rPr>
            <w:noProof/>
            <w:webHidden/>
          </w:rPr>
          <w:fldChar w:fldCharType="begin"/>
        </w:r>
        <w:r w:rsidR="00FA382F">
          <w:rPr>
            <w:noProof/>
            <w:webHidden/>
          </w:rPr>
          <w:instrText xml:space="preserve"> PAGEREF _Toc83115837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D457937" w14:textId="2F7D121F"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38" w:anchor="_Toc83115838" w:history="1">
        <w:r w:rsidR="00FA382F" w:rsidRPr="002E113F">
          <w:rPr>
            <w:rStyle w:val="Hyperlink"/>
            <w:rFonts w:eastAsiaTheme="majorEastAsia"/>
            <w:noProof/>
          </w:rPr>
          <w:t>Gambar 3. 27 Halaman Antarmuka Data Siswa</w:t>
        </w:r>
        <w:r w:rsidR="00FA382F">
          <w:rPr>
            <w:noProof/>
            <w:webHidden/>
          </w:rPr>
          <w:tab/>
        </w:r>
        <w:r w:rsidR="00FA382F">
          <w:rPr>
            <w:noProof/>
            <w:webHidden/>
          </w:rPr>
          <w:fldChar w:fldCharType="begin"/>
        </w:r>
        <w:r w:rsidR="00FA382F">
          <w:rPr>
            <w:noProof/>
            <w:webHidden/>
          </w:rPr>
          <w:instrText xml:space="preserve"> PAGEREF _Toc83115838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6D482F49" w14:textId="6AE11A73"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39" w:anchor="_Toc83115839" w:history="1">
        <w:r w:rsidR="00FA382F" w:rsidRPr="002E113F">
          <w:rPr>
            <w:rStyle w:val="Hyperlink"/>
            <w:rFonts w:eastAsiaTheme="majorEastAsia"/>
            <w:noProof/>
          </w:rPr>
          <w:t>Gambar 3. 28Halaman Antarmuaka Profile Siswa</w:t>
        </w:r>
        <w:r w:rsidR="00FA382F">
          <w:rPr>
            <w:noProof/>
            <w:webHidden/>
          </w:rPr>
          <w:tab/>
        </w:r>
        <w:r w:rsidR="00FA382F">
          <w:rPr>
            <w:noProof/>
            <w:webHidden/>
          </w:rPr>
          <w:fldChar w:fldCharType="begin"/>
        </w:r>
        <w:r w:rsidR="00FA382F">
          <w:rPr>
            <w:noProof/>
            <w:webHidden/>
          </w:rPr>
          <w:instrText xml:space="preserve"> PAGEREF _Toc83115839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054AEA8D" w14:textId="28D45F08"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40" w:anchor="_Toc83115840" w:history="1">
        <w:r w:rsidR="00FA382F" w:rsidRPr="002E113F">
          <w:rPr>
            <w:rStyle w:val="Hyperlink"/>
            <w:rFonts w:eastAsiaTheme="majorEastAsia"/>
            <w:noProof/>
          </w:rPr>
          <w:t>Gambar 3. 29 Halaman Antarmuka Data Guru</w:t>
        </w:r>
        <w:r w:rsidR="00FA382F">
          <w:rPr>
            <w:noProof/>
            <w:webHidden/>
          </w:rPr>
          <w:tab/>
        </w:r>
        <w:r w:rsidR="00FA382F">
          <w:rPr>
            <w:noProof/>
            <w:webHidden/>
          </w:rPr>
          <w:fldChar w:fldCharType="begin"/>
        </w:r>
        <w:r w:rsidR="00FA382F">
          <w:rPr>
            <w:noProof/>
            <w:webHidden/>
          </w:rPr>
          <w:instrText xml:space="preserve"> PAGEREF _Toc83115840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2614CD69" w14:textId="69E8766A"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41" w:anchor="_Toc83115841" w:history="1">
        <w:r w:rsidR="00FA382F" w:rsidRPr="002E113F">
          <w:rPr>
            <w:rStyle w:val="Hyperlink"/>
            <w:rFonts w:eastAsiaTheme="majorEastAsia"/>
            <w:noProof/>
          </w:rPr>
          <w:t>Gambar 3. 30 Halaman Antarmuka Profile Guru</w:t>
        </w:r>
        <w:r w:rsidR="00FA382F">
          <w:rPr>
            <w:noProof/>
            <w:webHidden/>
          </w:rPr>
          <w:tab/>
        </w:r>
        <w:r w:rsidR="00FA382F">
          <w:rPr>
            <w:noProof/>
            <w:webHidden/>
          </w:rPr>
          <w:fldChar w:fldCharType="begin"/>
        </w:r>
        <w:r w:rsidR="00FA382F">
          <w:rPr>
            <w:noProof/>
            <w:webHidden/>
          </w:rPr>
          <w:instrText xml:space="preserve"> PAGEREF _Toc83115841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0718F2BD" w14:textId="44222216"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42" w:anchor="_Toc83115842" w:history="1">
        <w:r w:rsidR="00FA382F" w:rsidRPr="002E113F">
          <w:rPr>
            <w:rStyle w:val="Hyperlink"/>
            <w:rFonts w:eastAsiaTheme="majorEastAsia"/>
            <w:noProof/>
          </w:rPr>
          <w:t>Gambar 3. 31 Halaman Antarmuka Data Admin</w:t>
        </w:r>
        <w:r w:rsidR="00FA382F">
          <w:rPr>
            <w:noProof/>
            <w:webHidden/>
          </w:rPr>
          <w:tab/>
        </w:r>
        <w:r w:rsidR="00FA382F">
          <w:rPr>
            <w:noProof/>
            <w:webHidden/>
          </w:rPr>
          <w:fldChar w:fldCharType="begin"/>
        </w:r>
        <w:r w:rsidR="00FA382F">
          <w:rPr>
            <w:noProof/>
            <w:webHidden/>
          </w:rPr>
          <w:instrText xml:space="preserve"> PAGEREF _Toc83115842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6324FBF9" w14:textId="2C2FE6D0"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43" w:anchor="_Toc83115843" w:history="1">
        <w:r w:rsidR="00FA382F" w:rsidRPr="002E113F">
          <w:rPr>
            <w:rStyle w:val="Hyperlink"/>
            <w:rFonts w:eastAsiaTheme="majorEastAsia"/>
            <w:noProof/>
          </w:rPr>
          <w:t>Gambar 3. 32 Halaman Antarmuka Data Absen</w:t>
        </w:r>
        <w:r w:rsidR="00FA382F">
          <w:rPr>
            <w:noProof/>
            <w:webHidden/>
          </w:rPr>
          <w:tab/>
        </w:r>
        <w:r w:rsidR="00FA382F">
          <w:rPr>
            <w:noProof/>
            <w:webHidden/>
          </w:rPr>
          <w:fldChar w:fldCharType="begin"/>
        </w:r>
        <w:r w:rsidR="00FA382F">
          <w:rPr>
            <w:noProof/>
            <w:webHidden/>
          </w:rPr>
          <w:instrText xml:space="preserve"> PAGEREF _Toc83115843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1CE36BF5" w14:textId="13A47841"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44" w:anchor="_Toc83115844" w:history="1">
        <w:r w:rsidR="00FA382F" w:rsidRPr="002E113F">
          <w:rPr>
            <w:rStyle w:val="Hyperlink"/>
            <w:rFonts w:eastAsiaTheme="majorEastAsia"/>
            <w:noProof/>
          </w:rPr>
          <w:t>Gambar 3. 33 Halaman Antarmuka Laporan Absen</w:t>
        </w:r>
        <w:r w:rsidR="00FA382F">
          <w:rPr>
            <w:noProof/>
            <w:webHidden/>
          </w:rPr>
          <w:tab/>
        </w:r>
        <w:r w:rsidR="00FA382F">
          <w:rPr>
            <w:noProof/>
            <w:webHidden/>
          </w:rPr>
          <w:fldChar w:fldCharType="begin"/>
        </w:r>
        <w:r w:rsidR="00FA382F">
          <w:rPr>
            <w:noProof/>
            <w:webHidden/>
          </w:rPr>
          <w:instrText xml:space="preserve"> PAGEREF _Toc83115844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5BB14A14" w14:textId="5A957AD6"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45" w:anchor="_Toc83115845" w:history="1">
        <w:r w:rsidR="00FA382F" w:rsidRPr="002E113F">
          <w:rPr>
            <w:rStyle w:val="Hyperlink"/>
            <w:rFonts w:eastAsiaTheme="majorEastAsia"/>
            <w:noProof/>
          </w:rPr>
          <w:t>Gambar 3. 34 Halaman Antarmuka Laporan Siswa Bermasalah</w:t>
        </w:r>
        <w:r w:rsidR="00FA382F">
          <w:rPr>
            <w:noProof/>
            <w:webHidden/>
          </w:rPr>
          <w:tab/>
        </w:r>
        <w:r w:rsidR="00FA382F">
          <w:rPr>
            <w:noProof/>
            <w:webHidden/>
          </w:rPr>
          <w:fldChar w:fldCharType="begin"/>
        </w:r>
        <w:r w:rsidR="00FA382F">
          <w:rPr>
            <w:noProof/>
            <w:webHidden/>
          </w:rPr>
          <w:instrText xml:space="preserve"> PAGEREF _Toc83115845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3B73C452" w14:textId="581C9D85"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46" w:anchor="_Toc83115846" w:history="1">
        <w:r w:rsidR="00FA382F" w:rsidRPr="002E113F">
          <w:rPr>
            <w:rStyle w:val="Hyperlink"/>
            <w:rFonts w:eastAsiaTheme="majorEastAsia"/>
            <w:noProof/>
          </w:rPr>
          <w:t>Gambar 3. 35 Halaman Antarmuka Form Data Siswa</w:t>
        </w:r>
        <w:r w:rsidR="00FA382F">
          <w:rPr>
            <w:noProof/>
            <w:webHidden/>
          </w:rPr>
          <w:tab/>
        </w:r>
        <w:r w:rsidR="00FA382F">
          <w:rPr>
            <w:noProof/>
            <w:webHidden/>
          </w:rPr>
          <w:fldChar w:fldCharType="begin"/>
        </w:r>
        <w:r w:rsidR="00FA382F">
          <w:rPr>
            <w:noProof/>
            <w:webHidden/>
          </w:rPr>
          <w:instrText xml:space="preserve"> PAGEREF _Toc83115846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633F5C92" w14:textId="66159705"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47" w:anchor="_Toc83115847" w:history="1">
        <w:r w:rsidR="00FA382F" w:rsidRPr="002E113F">
          <w:rPr>
            <w:rStyle w:val="Hyperlink"/>
            <w:rFonts w:eastAsiaTheme="majorEastAsia"/>
            <w:noProof/>
          </w:rPr>
          <w:t>Gambar 3. 36 Halaman Antarmuka form Data Guru</w:t>
        </w:r>
        <w:r w:rsidR="00FA382F">
          <w:rPr>
            <w:noProof/>
            <w:webHidden/>
          </w:rPr>
          <w:tab/>
        </w:r>
        <w:r w:rsidR="00FA382F">
          <w:rPr>
            <w:noProof/>
            <w:webHidden/>
          </w:rPr>
          <w:fldChar w:fldCharType="begin"/>
        </w:r>
        <w:r w:rsidR="00FA382F">
          <w:rPr>
            <w:noProof/>
            <w:webHidden/>
          </w:rPr>
          <w:instrText xml:space="preserve"> PAGEREF _Toc83115847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10CF44A1" w14:textId="12164CBC"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48" w:anchor="_Toc83115848" w:history="1">
        <w:r w:rsidR="00FA382F" w:rsidRPr="002E113F">
          <w:rPr>
            <w:rStyle w:val="Hyperlink"/>
            <w:rFonts w:eastAsiaTheme="majorEastAsia"/>
            <w:noProof/>
          </w:rPr>
          <w:t>Gambar 3. 37 Halaman Antarmuka Form Walikelas</w:t>
        </w:r>
        <w:r w:rsidR="00FA382F">
          <w:rPr>
            <w:noProof/>
            <w:webHidden/>
          </w:rPr>
          <w:tab/>
        </w:r>
        <w:r w:rsidR="00FA382F">
          <w:rPr>
            <w:noProof/>
            <w:webHidden/>
          </w:rPr>
          <w:fldChar w:fldCharType="begin"/>
        </w:r>
        <w:r w:rsidR="00FA382F">
          <w:rPr>
            <w:noProof/>
            <w:webHidden/>
          </w:rPr>
          <w:instrText xml:space="preserve"> PAGEREF _Toc83115848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7A888411" w14:textId="59E7FA12"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49" w:anchor="_Toc83115849" w:history="1">
        <w:r w:rsidR="00FA382F" w:rsidRPr="002E113F">
          <w:rPr>
            <w:rStyle w:val="Hyperlink"/>
            <w:rFonts w:eastAsiaTheme="majorEastAsia"/>
            <w:noProof/>
          </w:rPr>
          <w:t>Gambar 3. 38 Halaman Antarmuka form Tambah Kelas</w:t>
        </w:r>
        <w:r w:rsidR="00FA382F">
          <w:rPr>
            <w:noProof/>
            <w:webHidden/>
          </w:rPr>
          <w:tab/>
        </w:r>
        <w:r w:rsidR="00FA382F">
          <w:rPr>
            <w:noProof/>
            <w:webHidden/>
          </w:rPr>
          <w:fldChar w:fldCharType="begin"/>
        </w:r>
        <w:r w:rsidR="00FA382F">
          <w:rPr>
            <w:noProof/>
            <w:webHidden/>
          </w:rPr>
          <w:instrText xml:space="preserve"> PAGEREF _Toc83115849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623F6720" w14:textId="007606E6"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50" w:anchor="_Toc83115850" w:history="1">
        <w:r w:rsidR="00FA382F" w:rsidRPr="002E113F">
          <w:rPr>
            <w:rStyle w:val="Hyperlink"/>
            <w:rFonts w:eastAsiaTheme="majorEastAsia"/>
            <w:noProof/>
          </w:rPr>
          <w:t>Gambar 3. 39 Halaman Antarmuka Anggota Kelas</w:t>
        </w:r>
        <w:r w:rsidR="00FA382F">
          <w:rPr>
            <w:noProof/>
            <w:webHidden/>
          </w:rPr>
          <w:tab/>
        </w:r>
        <w:r w:rsidR="00FA382F">
          <w:rPr>
            <w:noProof/>
            <w:webHidden/>
          </w:rPr>
          <w:fldChar w:fldCharType="begin"/>
        </w:r>
        <w:r w:rsidR="00FA382F">
          <w:rPr>
            <w:noProof/>
            <w:webHidden/>
          </w:rPr>
          <w:instrText xml:space="preserve"> PAGEREF _Toc83115850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356426A5" w14:textId="57A2E50F"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51" w:anchor="_Toc83115851" w:history="1">
        <w:r w:rsidR="00FA382F" w:rsidRPr="002E113F">
          <w:rPr>
            <w:rStyle w:val="Hyperlink"/>
            <w:rFonts w:eastAsiaTheme="majorEastAsia"/>
            <w:noProof/>
          </w:rPr>
          <w:t>Gambar 3. 40 Halaman Antarmuka Data Kelas</w:t>
        </w:r>
        <w:r w:rsidR="00FA382F">
          <w:rPr>
            <w:noProof/>
            <w:webHidden/>
          </w:rPr>
          <w:tab/>
        </w:r>
        <w:r w:rsidR="00FA382F">
          <w:rPr>
            <w:noProof/>
            <w:webHidden/>
          </w:rPr>
          <w:fldChar w:fldCharType="begin"/>
        </w:r>
        <w:r w:rsidR="00FA382F">
          <w:rPr>
            <w:noProof/>
            <w:webHidden/>
          </w:rPr>
          <w:instrText xml:space="preserve"> PAGEREF _Toc83115851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5E2B509F" w14:textId="0A63AB68"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52" w:anchor="_Toc83115852" w:history="1">
        <w:r w:rsidR="00FA382F" w:rsidRPr="002E113F">
          <w:rPr>
            <w:rStyle w:val="Hyperlink"/>
            <w:rFonts w:eastAsiaTheme="majorEastAsia"/>
            <w:noProof/>
          </w:rPr>
          <w:t>Gambar 3. 41 Halaman Antarmuka Profile Kelas</w:t>
        </w:r>
        <w:r w:rsidR="00FA382F">
          <w:rPr>
            <w:noProof/>
            <w:webHidden/>
          </w:rPr>
          <w:tab/>
        </w:r>
        <w:r w:rsidR="00FA382F">
          <w:rPr>
            <w:noProof/>
            <w:webHidden/>
          </w:rPr>
          <w:fldChar w:fldCharType="begin"/>
        </w:r>
        <w:r w:rsidR="00FA382F">
          <w:rPr>
            <w:noProof/>
            <w:webHidden/>
          </w:rPr>
          <w:instrText xml:space="preserve"> PAGEREF _Toc83115852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3EC0C4F2" w14:textId="71FB1F7F"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53" w:anchor="_Toc83115853" w:history="1">
        <w:r w:rsidR="00FA382F" w:rsidRPr="002E113F">
          <w:rPr>
            <w:rStyle w:val="Hyperlink"/>
            <w:rFonts w:eastAsiaTheme="majorEastAsia"/>
            <w:noProof/>
          </w:rPr>
          <w:t>Gambar 3. 42 Halaman Antarmuka Data Profil Walikelas</w:t>
        </w:r>
        <w:r w:rsidR="00FA382F">
          <w:rPr>
            <w:noProof/>
            <w:webHidden/>
          </w:rPr>
          <w:tab/>
        </w:r>
        <w:r w:rsidR="00FA382F">
          <w:rPr>
            <w:noProof/>
            <w:webHidden/>
          </w:rPr>
          <w:fldChar w:fldCharType="begin"/>
        </w:r>
        <w:r w:rsidR="00FA382F">
          <w:rPr>
            <w:noProof/>
            <w:webHidden/>
          </w:rPr>
          <w:instrText xml:space="preserve"> PAGEREF _Toc83115853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045041F2" w14:textId="45781975"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54" w:anchor="_Toc83115854" w:history="1">
        <w:r w:rsidR="00FA382F" w:rsidRPr="002E113F">
          <w:rPr>
            <w:rStyle w:val="Hyperlink"/>
            <w:rFonts w:eastAsiaTheme="majorEastAsia"/>
            <w:noProof/>
          </w:rPr>
          <w:t>Gambar 3. 43 Halaman Antarmuka Data Riwayat Absen</w:t>
        </w:r>
        <w:r w:rsidR="00FA382F">
          <w:rPr>
            <w:noProof/>
            <w:webHidden/>
          </w:rPr>
          <w:tab/>
        </w:r>
        <w:r w:rsidR="00FA382F">
          <w:rPr>
            <w:noProof/>
            <w:webHidden/>
          </w:rPr>
          <w:fldChar w:fldCharType="begin"/>
        </w:r>
        <w:r w:rsidR="00FA382F">
          <w:rPr>
            <w:noProof/>
            <w:webHidden/>
          </w:rPr>
          <w:instrText xml:space="preserve"> PAGEREF _Toc83115854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15FEA613" w14:textId="38EE621E"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r:id="rId55" w:anchor="_Toc83115855" w:history="1">
        <w:r w:rsidR="00FA382F" w:rsidRPr="002E113F">
          <w:rPr>
            <w:rStyle w:val="Hyperlink"/>
            <w:rFonts w:eastAsiaTheme="majorEastAsia"/>
            <w:noProof/>
          </w:rPr>
          <w:t>Gambar 3. 44 Halaman Antarmuka Data Walikelas</w:t>
        </w:r>
        <w:r w:rsidR="00FA382F">
          <w:rPr>
            <w:noProof/>
            <w:webHidden/>
          </w:rPr>
          <w:tab/>
        </w:r>
        <w:r w:rsidR="00FA382F">
          <w:rPr>
            <w:noProof/>
            <w:webHidden/>
          </w:rPr>
          <w:fldChar w:fldCharType="begin"/>
        </w:r>
        <w:r w:rsidR="00FA382F">
          <w:rPr>
            <w:noProof/>
            <w:webHidden/>
          </w:rPr>
          <w:instrText xml:space="preserve"> PAGEREF _Toc83115855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0411623F" w14:textId="6535F37A" w:rsidR="00AA549F" w:rsidRDefault="00DF23AE" w:rsidP="00AA549F">
      <w:r>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0B578540" w:rsidR="00AA549F" w:rsidRDefault="00AA549F" w:rsidP="00AA549F">
      <w:pPr>
        <w:pStyle w:val="Heading1"/>
        <w:numPr>
          <w:ilvl w:val="0"/>
          <w:numId w:val="0"/>
        </w:numPr>
        <w:rPr>
          <w:lang w:val="en-US"/>
        </w:rPr>
      </w:pPr>
      <w:bookmarkStart w:id="16" w:name="_Toc80034205"/>
      <w:bookmarkStart w:id="17" w:name="_Toc83115707"/>
      <w:r>
        <w:rPr>
          <w:lang w:val="en-US"/>
        </w:rPr>
        <w:lastRenderedPageBreak/>
        <w:t>DAFTAR TABEL</w:t>
      </w:r>
      <w:bookmarkEnd w:id="16"/>
      <w:bookmarkEnd w:id="17"/>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9F3FF3">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67D10CAA" w:rsidR="00AA549F" w:rsidRDefault="00AA549F" w:rsidP="00AA549F">
      <w:pPr>
        <w:pStyle w:val="Heading1"/>
        <w:numPr>
          <w:ilvl w:val="0"/>
          <w:numId w:val="0"/>
        </w:numPr>
        <w:rPr>
          <w:lang w:val="en-US"/>
        </w:rPr>
      </w:pPr>
      <w:bookmarkStart w:id="18" w:name="_Toc80034206"/>
      <w:bookmarkStart w:id="19" w:name="_Toc83115708"/>
      <w:r>
        <w:rPr>
          <w:lang w:val="en-US"/>
        </w:rPr>
        <w:lastRenderedPageBreak/>
        <w:t>DAFTAR SINGKATAN</w:t>
      </w:r>
      <w:bookmarkEnd w:id="18"/>
      <w:bookmarkEnd w:id="19"/>
    </w:p>
    <w:p w14:paraId="59DFD177" w14:textId="7A7397CC" w:rsidR="00AA549F" w:rsidRDefault="00AA549F" w:rsidP="00AA549F"/>
    <w:p w14:paraId="25865BA1" w14:textId="00FBF09F" w:rsidR="00546290" w:rsidRDefault="00546290" w:rsidP="00FA382F">
      <w:pPr>
        <w:pStyle w:val="Caption"/>
        <w:keepNext/>
        <w:jc w:val="center"/>
      </w:pPr>
      <w:bookmarkStart w:id="20"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20"/>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236415E4" w:rsidR="00AA549F" w:rsidRDefault="00AA549F" w:rsidP="00AA549F">
      <w:pPr>
        <w:pStyle w:val="Heading1"/>
        <w:numPr>
          <w:ilvl w:val="0"/>
          <w:numId w:val="0"/>
        </w:numPr>
        <w:rPr>
          <w:lang w:val="en-US"/>
        </w:rPr>
      </w:pPr>
      <w:bookmarkStart w:id="21" w:name="_Toc80034207"/>
      <w:bookmarkStart w:id="22" w:name="_Toc83115709"/>
      <w:r>
        <w:rPr>
          <w:lang w:val="en-US"/>
        </w:rPr>
        <w:lastRenderedPageBreak/>
        <w:t>DAFTAR SIMBOL</w:t>
      </w:r>
      <w:bookmarkEnd w:id="21"/>
      <w:bookmarkEnd w:id="22"/>
    </w:p>
    <w:p w14:paraId="0D432A72" w14:textId="77777777" w:rsidR="007A06D1" w:rsidRPr="001A73FB" w:rsidRDefault="007A06D1" w:rsidP="00FF2590">
      <w:pPr>
        <w:pStyle w:val="ListParagraph"/>
        <w:numPr>
          <w:ilvl w:val="0"/>
          <w:numId w:val="23"/>
        </w:numPr>
        <w:ind w:left="426" w:hanging="426"/>
        <w:rPr>
          <w:b/>
          <w:bCs/>
        </w:rPr>
      </w:pPr>
      <w:r w:rsidRPr="001A73FB">
        <w:rPr>
          <w:b/>
          <w:bCs/>
        </w:rPr>
        <w:t>Flowchart</w:t>
      </w:r>
    </w:p>
    <w:p w14:paraId="64C007BE" w14:textId="77777777" w:rsidR="007A06D1" w:rsidRDefault="007A06D1" w:rsidP="001A73FB">
      <w:pPr>
        <w:ind w:firstLine="426"/>
      </w:pPr>
      <w:r>
        <w:t xml:space="preserve">Pada flowchart ini terdapat beberapa simbol yang perlu diketahui. Adapun simbol dan makna akan dipaparkan pada </w:t>
      </w:r>
      <w:r w:rsidRPr="001A73FB">
        <w:rPr>
          <w:i/>
          <w:iCs/>
        </w:rPr>
        <w:t xml:space="preserve">table </w:t>
      </w:r>
      <w:r>
        <w:t>dibawah ini.</w:t>
      </w:r>
    </w:p>
    <w:p w14:paraId="35987E58" w14:textId="7B1E25F9" w:rsidR="00DF23AE" w:rsidRDefault="00DF23AE" w:rsidP="00FA382F">
      <w:pPr>
        <w:pStyle w:val="Caption"/>
        <w:keepNext/>
        <w:jc w:val="center"/>
      </w:pPr>
      <w:bookmarkStart w:id="23" w:name="_Toc83115857"/>
      <w:r>
        <w:t xml:space="preserve">Table 0. </w:t>
      </w:r>
      <w:r>
        <w:fldChar w:fldCharType="begin"/>
      </w:r>
      <w:r>
        <w:instrText xml:space="preserve"> SEQ Table_0. \* ARABIC </w:instrText>
      </w:r>
      <w:r>
        <w:fldChar w:fldCharType="separate"/>
      </w:r>
      <w:r w:rsidR="00546290">
        <w:rPr>
          <w:noProof/>
        </w:rPr>
        <w:t>2</w:t>
      </w:r>
      <w:r>
        <w:fldChar w:fldCharType="end"/>
      </w:r>
      <w:r>
        <w:t xml:space="preserve"> Simbol Flowchart</w:t>
      </w:r>
      <w:bookmarkEnd w:id="23"/>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14:paraId="3D9B9957" w14:textId="77777777" w:rsidTr="001807FF">
        <w:tc>
          <w:tcPr>
            <w:tcW w:w="562" w:type="dxa"/>
          </w:tcPr>
          <w:p w14:paraId="35F5E3EF" w14:textId="77777777" w:rsidR="007A06D1" w:rsidRPr="001A73FB" w:rsidRDefault="007A06D1" w:rsidP="001A73FB">
            <w:pPr>
              <w:jc w:val="center"/>
              <w:rPr>
                <w:b/>
                <w:bCs/>
              </w:rPr>
            </w:pPr>
            <w:r w:rsidRPr="001A73FB">
              <w:rPr>
                <w:b/>
                <w:bCs/>
              </w:rPr>
              <w:t>No</w:t>
            </w:r>
          </w:p>
        </w:tc>
        <w:tc>
          <w:tcPr>
            <w:tcW w:w="3402" w:type="dxa"/>
          </w:tcPr>
          <w:p w14:paraId="35360E7C" w14:textId="77777777" w:rsidR="007A06D1" w:rsidRPr="001A73FB" w:rsidRDefault="007A06D1" w:rsidP="001807FF">
            <w:pPr>
              <w:jc w:val="center"/>
              <w:rPr>
                <w:b/>
                <w:bCs/>
              </w:rPr>
            </w:pPr>
            <w:r w:rsidRPr="001A73FB">
              <w:rPr>
                <w:b/>
                <w:bCs/>
              </w:rPr>
              <w:t>Simbol</w:t>
            </w:r>
          </w:p>
        </w:tc>
        <w:tc>
          <w:tcPr>
            <w:tcW w:w="3963" w:type="dxa"/>
          </w:tcPr>
          <w:p w14:paraId="75D66989" w14:textId="77777777" w:rsidR="007A06D1" w:rsidRPr="001A73FB" w:rsidRDefault="007A06D1" w:rsidP="001807FF">
            <w:pPr>
              <w:jc w:val="center"/>
              <w:rPr>
                <w:b/>
                <w:bCs/>
              </w:rPr>
            </w:pPr>
            <w:r w:rsidRPr="001A73FB">
              <w:rPr>
                <w:b/>
                <w:bCs/>
              </w:rPr>
              <w:t>Deskripsi</w:t>
            </w:r>
          </w:p>
        </w:tc>
      </w:tr>
      <w:tr w:rsidR="007A06D1" w14:paraId="3D549A82" w14:textId="77777777" w:rsidTr="001807FF">
        <w:tc>
          <w:tcPr>
            <w:tcW w:w="562" w:type="dxa"/>
          </w:tcPr>
          <w:p w14:paraId="15568017" w14:textId="77777777" w:rsidR="007A06D1" w:rsidRDefault="007A06D1" w:rsidP="001A73FB">
            <w:pPr>
              <w:jc w:val="center"/>
            </w:pPr>
            <w:r>
              <w:t>1</w:t>
            </w:r>
          </w:p>
        </w:tc>
        <w:tc>
          <w:tcPr>
            <w:tcW w:w="3402" w:type="dxa"/>
            <w:vAlign w:val="center"/>
          </w:tcPr>
          <w:p w14:paraId="327CB1E5" w14:textId="77777777" w:rsidR="007A06D1" w:rsidRDefault="007A06D1" w:rsidP="001807FF">
            <w:pPr>
              <w:jc w:val="center"/>
            </w:pPr>
            <w:r>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p>
        </w:tc>
        <w:tc>
          <w:tcPr>
            <w:tcW w:w="3963" w:type="dxa"/>
          </w:tcPr>
          <w:p w14:paraId="74C1793A" w14:textId="77777777" w:rsidR="007A06D1" w:rsidRDefault="007A06D1" w:rsidP="001807FF">
            <w:r>
              <w:t xml:space="preserve">Simbol </w:t>
            </w:r>
            <w:r w:rsidRPr="00783E81">
              <w:rPr>
                <w:i/>
                <w:iCs/>
              </w:rPr>
              <w:t>Terminator</w:t>
            </w:r>
            <w:r>
              <w:t xml:space="preserve"> merupakan sebuah simbol yang mendefinisikan awal mula process (start) atau akhir dari suatu process (stop).</w:t>
            </w:r>
          </w:p>
        </w:tc>
      </w:tr>
      <w:tr w:rsidR="007A06D1" w14:paraId="33108310" w14:textId="77777777" w:rsidTr="001807FF">
        <w:tc>
          <w:tcPr>
            <w:tcW w:w="562" w:type="dxa"/>
          </w:tcPr>
          <w:p w14:paraId="71B8518E" w14:textId="77777777" w:rsidR="007A06D1" w:rsidRDefault="007A06D1" w:rsidP="001A73FB">
            <w:pPr>
              <w:jc w:val="center"/>
            </w:pPr>
            <w:r>
              <w:t>2</w:t>
            </w:r>
          </w:p>
        </w:tc>
        <w:tc>
          <w:tcPr>
            <w:tcW w:w="3402" w:type="dxa"/>
            <w:vAlign w:val="center"/>
          </w:tcPr>
          <w:p w14:paraId="471D96BE" w14:textId="77777777" w:rsidR="007A06D1" w:rsidRDefault="007A06D1" w:rsidP="001807FF">
            <w:pPr>
              <w:jc w:val="center"/>
            </w:pPr>
            <w:r>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p>
        </w:tc>
        <w:tc>
          <w:tcPr>
            <w:tcW w:w="3963" w:type="dxa"/>
          </w:tcPr>
          <w:p w14:paraId="552CCF10" w14:textId="77777777" w:rsidR="007A06D1" w:rsidRDefault="007A06D1" w:rsidP="001807FF">
            <w:r>
              <w:rPr>
                <w:color w:val="000000" w:themeColor="text1"/>
              </w:rPr>
              <w:t xml:space="preserve">Simbol </w:t>
            </w:r>
            <w:r w:rsidRPr="00107209">
              <w:rPr>
                <w:i/>
                <w:color w:val="000000" w:themeColor="text1"/>
              </w:rPr>
              <w:t>Arrow line</w:t>
            </w:r>
            <w:r>
              <w:rPr>
                <w:color w:val="000000" w:themeColor="text1"/>
              </w:rPr>
              <w:t xml:space="preserve"> digunakan untuk menghubungkan antara simbol satu dengan simbol yang lain atau menyatakan jalannya arus dalam suatu proses.</w:t>
            </w:r>
          </w:p>
        </w:tc>
      </w:tr>
      <w:tr w:rsidR="007A06D1" w14:paraId="6ADB57D8" w14:textId="77777777" w:rsidTr="001807FF">
        <w:trPr>
          <w:trHeight w:val="1008"/>
        </w:trPr>
        <w:tc>
          <w:tcPr>
            <w:tcW w:w="562" w:type="dxa"/>
          </w:tcPr>
          <w:p w14:paraId="1B80C605" w14:textId="77777777" w:rsidR="007A06D1" w:rsidRDefault="007A06D1" w:rsidP="001A73FB">
            <w:pPr>
              <w:jc w:val="center"/>
            </w:pPr>
            <w:r>
              <w:t>3</w:t>
            </w:r>
          </w:p>
        </w:tc>
        <w:tc>
          <w:tcPr>
            <w:tcW w:w="3402" w:type="dxa"/>
            <w:vAlign w:val="center"/>
          </w:tcPr>
          <w:p w14:paraId="3639730D" w14:textId="77777777" w:rsidR="007A06D1" w:rsidRDefault="007A06D1" w:rsidP="001807FF">
            <w:pPr>
              <w:jc w:val="center"/>
            </w:pPr>
            <w:r>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p>
        </w:tc>
        <w:tc>
          <w:tcPr>
            <w:tcW w:w="3963" w:type="dxa"/>
          </w:tcPr>
          <w:p w14:paraId="54FF8D44" w14:textId="77777777" w:rsidR="007A06D1" w:rsidRPr="00F62113" w:rsidRDefault="007A06D1" w:rsidP="001807FF">
            <w:r>
              <w:t xml:space="preserve">Simbol </w:t>
            </w:r>
            <w:r>
              <w:rPr>
                <w:i/>
                <w:iCs/>
              </w:rPr>
              <w:t xml:space="preserve">Process </w:t>
            </w:r>
            <w:r>
              <w:t>digunakan untuk menunjukan pengolahan yang akan dilakukan oleh sistem.</w:t>
            </w:r>
          </w:p>
        </w:tc>
      </w:tr>
      <w:tr w:rsidR="007A06D1" w14:paraId="46F0A703" w14:textId="77777777" w:rsidTr="001807FF">
        <w:tc>
          <w:tcPr>
            <w:tcW w:w="562" w:type="dxa"/>
          </w:tcPr>
          <w:p w14:paraId="7BC5FA1E" w14:textId="77777777" w:rsidR="007A06D1" w:rsidRDefault="007A06D1" w:rsidP="001A73FB">
            <w:pPr>
              <w:jc w:val="center"/>
            </w:pPr>
            <w:r>
              <w:t>4</w:t>
            </w:r>
          </w:p>
        </w:tc>
        <w:tc>
          <w:tcPr>
            <w:tcW w:w="3402" w:type="dxa"/>
            <w:vAlign w:val="center"/>
          </w:tcPr>
          <w:p w14:paraId="75194C74" w14:textId="77777777" w:rsidR="007A06D1" w:rsidRDefault="007A06D1" w:rsidP="001807FF">
            <w:pPr>
              <w:jc w:val="center"/>
            </w:pPr>
            <w:r>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p>
        </w:tc>
        <w:tc>
          <w:tcPr>
            <w:tcW w:w="3963" w:type="dxa"/>
          </w:tcPr>
          <w:p w14:paraId="6696EC35" w14:textId="77777777" w:rsidR="007A06D1" w:rsidRDefault="007A06D1" w:rsidP="001807FF">
            <w:r>
              <w:t xml:space="preserve">Simbol </w:t>
            </w:r>
            <w:r w:rsidRPr="00F62113">
              <w:rPr>
                <w:i/>
                <w:iCs/>
              </w:rPr>
              <w:t>Manual Operation</w:t>
            </w:r>
            <w:r>
              <w:t xml:space="preserve"> merupakan simbol yang digunakan untuk menjelaskan mengenai kegiatan atau proses yang tidak dilakukan oleh sistem (manual).</w:t>
            </w:r>
          </w:p>
        </w:tc>
      </w:tr>
      <w:tr w:rsidR="007A06D1" w14:paraId="07B3A47D" w14:textId="77777777" w:rsidTr="001807FF">
        <w:tc>
          <w:tcPr>
            <w:tcW w:w="562" w:type="dxa"/>
          </w:tcPr>
          <w:p w14:paraId="1943FE4D" w14:textId="77777777" w:rsidR="007A06D1" w:rsidRDefault="007A06D1" w:rsidP="001A73FB">
            <w:pPr>
              <w:jc w:val="center"/>
            </w:pPr>
            <w:r>
              <w:t>5</w:t>
            </w:r>
          </w:p>
        </w:tc>
        <w:tc>
          <w:tcPr>
            <w:tcW w:w="3402" w:type="dxa"/>
            <w:vAlign w:val="center"/>
          </w:tcPr>
          <w:p w14:paraId="607F8C23" w14:textId="77777777" w:rsidR="007A06D1" w:rsidRDefault="007A06D1" w:rsidP="001807FF">
            <w:pPr>
              <w:jc w:val="center"/>
            </w:pPr>
            <w:r>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p>
        </w:tc>
        <w:tc>
          <w:tcPr>
            <w:tcW w:w="3963" w:type="dxa"/>
          </w:tcPr>
          <w:p w14:paraId="18301573" w14:textId="77777777" w:rsidR="007A06D1" w:rsidRDefault="007A06D1" w:rsidP="001807FF">
            <w:r>
              <w:t xml:space="preserve">Simbol </w:t>
            </w:r>
            <w:r w:rsidRPr="00316A4B">
              <w:rPr>
                <w:i/>
                <w:iCs/>
              </w:rPr>
              <w:t>Document</w:t>
            </w:r>
            <w:r>
              <w:t xml:space="preserve"> digunakan untuk menyatakan input yang berasal dari dokumen dalam bentuk kertas, atau output berupa kertas.</w:t>
            </w:r>
          </w:p>
        </w:tc>
      </w:tr>
      <w:tr w:rsidR="007A06D1" w14:paraId="673A6064" w14:textId="77777777" w:rsidTr="001807FF">
        <w:tc>
          <w:tcPr>
            <w:tcW w:w="562" w:type="dxa"/>
          </w:tcPr>
          <w:p w14:paraId="11B9FC5F" w14:textId="77777777" w:rsidR="007A06D1" w:rsidRDefault="007A06D1" w:rsidP="001A73FB">
            <w:pPr>
              <w:jc w:val="center"/>
            </w:pPr>
            <w:r>
              <w:t>6</w:t>
            </w:r>
          </w:p>
        </w:tc>
        <w:tc>
          <w:tcPr>
            <w:tcW w:w="3402" w:type="dxa"/>
            <w:vAlign w:val="center"/>
          </w:tcPr>
          <w:p w14:paraId="27137B64" w14:textId="77777777" w:rsidR="007A06D1" w:rsidRDefault="007A06D1" w:rsidP="001807FF">
            <w:pPr>
              <w:jc w:val="center"/>
              <w:rPr>
                <w:noProof/>
              </w:rPr>
            </w:pPr>
            <w:r>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p>
        </w:tc>
        <w:tc>
          <w:tcPr>
            <w:tcW w:w="3963" w:type="dxa"/>
          </w:tcPr>
          <w:p w14:paraId="31716B9E" w14:textId="77777777" w:rsidR="007A06D1" w:rsidRPr="00316A4B" w:rsidRDefault="007A06D1" w:rsidP="001807FF">
            <w:r>
              <w:t xml:space="preserve">Simbol </w:t>
            </w:r>
            <w:r w:rsidRPr="00316A4B">
              <w:rPr>
                <w:i/>
                <w:iCs/>
              </w:rPr>
              <w:t>Multi</w:t>
            </w:r>
            <w:r>
              <w:rPr>
                <w:i/>
                <w:iCs/>
              </w:rPr>
              <w:t>ple</w:t>
            </w:r>
            <w:r w:rsidRPr="00316A4B">
              <w:rPr>
                <w:i/>
                <w:iCs/>
              </w:rPr>
              <w:t xml:space="preserve"> Document</w:t>
            </w:r>
            <w:r>
              <w:rPr>
                <w:i/>
                <w:iCs/>
              </w:rPr>
              <w:t xml:space="preserve"> </w:t>
            </w:r>
            <w:r>
              <w:t xml:space="preserve">digunakan sama seperti symbol </w:t>
            </w:r>
            <w:r w:rsidRPr="00316A4B">
              <w:rPr>
                <w:i/>
                <w:iCs/>
              </w:rPr>
              <w:t>Document</w:t>
            </w:r>
            <w:r>
              <w:rPr>
                <w:i/>
                <w:iCs/>
              </w:rPr>
              <w:t xml:space="preserve"> </w:t>
            </w:r>
            <w:r w:rsidRPr="00316A4B">
              <w:t xml:space="preserve">yang </w:t>
            </w:r>
            <w:r w:rsidRPr="00316A4B">
              <w:lastRenderedPageBreak/>
              <w:t>membedakan adalah lebih dari satu document yang digunakan pada symbol ini.</w:t>
            </w:r>
          </w:p>
        </w:tc>
      </w:tr>
      <w:tr w:rsidR="007A06D1" w14:paraId="7F42B2B7" w14:textId="77777777" w:rsidTr="001807FF">
        <w:tc>
          <w:tcPr>
            <w:tcW w:w="562" w:type="dxa"/>
          </w:tcPr>
          <w:p w14:paraId="4590CDEB" w14:textId="77777777" w:rsidR="007A06D1" w:rsidRDefault="007A06D1" w:rsidP="001A73FB">
            <w:pPr>
              <w:jc w:val="center"/>
            </w:pPr>
            <w:r>
              <w:lastRenderedPageBreak/>
              <w:t>7</w:t>
            </w:r>
          </w:p>
        </w:tc>
        <w:tc>
          <w:tcPr>
            <w:tcW w:w="3402" w:type="dxa"/>
            <w:vAlign w:val="center"/>
          </w:tcPr>
          <w:p w14:paraId="5F38984C" w14:textId="77777777" w:rsidR="007A06D1" w:rsidRDefault="007A06D1" w:rsidP="001807FF">
            <w:pPr>
              <w:jc w:val="center"/>
              <w:rPr>
                <w:noProof/>
              </w:rPr>
            </w:pPr>
            <w:r>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77777777" w:rsidR="007A06D1" w:rsidRDefault="007A06D1" w:rsidP="001807FF">
            <w:r>
              <w:t xml:space="preserve">Simbol </w:t>
            </w:r>
            <w:r w:rsidRPr="00316A4B">
              <w:rPr>
                <w:i/>
                <w:iCs/>
              </w:rPr>
              <w:t>Offline Storage</w:t>
            </w:r>
            <w:r>
              <w:t xml:space="preserve"> merupakan symbol yang menunjukan tempat penyimpanan data seperti arsip secara offline.</w:t>
            </w:r>
          </w:p>
        </w:tc>
      </w:tr>
      <w:tr w:rsidR="007A06D1" w14:paraId="21EF84B5" w14:textId="77777777" w:rsidTr="001807FF">
        <w:tc>
          <w:tcPr>
            <w:tcW w:w="562" w:type="dxa"/>
          </w:tcPr>
          <w:p w14:paraId="3CCF04C7" w14:textId="77777777" w:rsidR="007A06D1" w:rsidRDefault="007A06D1" w:rsidP="001A73FB">
            <w:pPr>
              <w:jc w:val="center"/>
            </w:pPr>
            <w:r>
              <w:t>8</w:t>
            </w:r>
          </w:p>
        </w:tc>
        <w:tc>
          <w:tcPr>
            <w:tcW w:w="3402" w:type="dxa"/>
            <w:vAlign w:val="center"/>
          </w:tcPr>
          <w:p w14:paraId="6CF70827" w14:textId="77777777" w:rsidR="007A06D1" w:rsidRDefault="007A06D1" w:rsidP="001807FF">
            <w:pPr>
              <w:jc w:val="center"/>
              <w:rPr>
                <w:noProof/>
              </w:rPr>
            </w:pPr>
            <w:r>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p>
        </w:tc>
        <w:tc>
          <w:tcPr>
            <w:tcW w:w="3963" w:type="dxa"/>
          </w:tcPr>
          <w:p w14:paraId="5C00B368" w14:textId="77777777" w:rsidR="007A06D1" w:rsidRDefault="007A06D1" w:rsidP="001807FF">
            <w:r>
              <w:t xml:space="preserve">Simbol </w:t>
            </w:r>
            <w:r>
              <w:rPr>
                <w:i/>
              </w:rPr>
              <w:t>manual input</w:t>
            </w:r>
            <w:r>
              <w:t xml:space="preserve"> menunjukkan kegiatan input secara manual dengan menggunakan </w:t>
            </w:r>
            <w:r>
              <w:rPr>
                <w:i/>
              </w:rPr>
              <w:t>keyboard</w:t>
            </w:r>
            <w:r>
              <w:t xml:space="preserve"> komputer atau yang lainnya.</w:t>
            </w:r>
          </w:p>
        </w:tc>
      </w:tr>
      <w:tr w:rsidR="007A06D1" w14:paraId="170F28C0" w14:textId="77777777" w:rsidTr="001807FF">
        <w:tc>
          <w:tcPr>
            <w:tcW w:w="562" w:type="dxa"/>
          </w:tcPr>
          <w:p w14:paraId="7CC2EB1E" w14:textId="77777777" w:rsidR="007A06D1" w:rsidRDefault="007A06D1" w:rsidP="001A73FB">
            <w:pPr>
              <w:jc w:val="center"/>
            </w:pPr>
            <w:r>
              <w:t>9</w:t>
            </w:r>
          </w:p>
        </w:tc>
        <w:tc>
          <w:tcPr>
            <w:tcW w:w="3402" w:type="dxa"/>
            <w:vAlign w:val="center"/>
          </w:tcPr>
          <w:p w14:paraId="5CC2D628" w14:textId="77777777" w:rsidR="007A06D1" w:rsidRDefault="007A06D1" w:rsidP="001807FF">
            <w:pPr>
              <w:jc w:val="center"/>
              <w:rPr>
                <w:noProof/>
              </w:rPr>
            </w:pPr>
            <w:r>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p>
        </w:tc>
        <w:tc>
          <w:tcPr>
            <w:tcW w:w="3963" w:type="dxa"/>
          </w:tcPr>
          <w:p w14:paraId="399EAAE7" w14:textId="77777777" w:rsidR="007A06D1" w:rsidRDefault="007A06D1" w:rsidP="001807FF">
            <w:r>
              <w:t xml:space="preserve">Simbol </w:t>
            </w:r>
            <w:r>
              <w:rPr>
                <w:i/>
              </w:rPr>
              <w:t>decision</w:t>
            </w:r>
            <w:r>
              <w:t xml:space="preserve"> menunjukkan pilhan yang akan dikerjakan atau keputusan yang harus dibuat dalam proses pengolahan data.</w:t>
            </w:r>
          </w:p>
        </w:tc>
      </w:tr>
      <w:tr w:rsidR="007A06D1" w14:paraId="7CA08B51" w14:textId="77777777" w:rsidTr="001807FF">
        <w:tc>
          <w:tcPr>
            <w:tcW w:w="562" w:type="dxa"/>
          </w:tcPr>
          <w:p w14:paraId="3B9B1682" w14:textId="77777777" w:rsidR="007A06D1" w:rsidRDefault="007A06D1" w:rsidP="001A73FB">
            <w:pPr>
              <w:jc w:val="center"/>
            </w:pPr>
            <w:r>
              <w:t>10</w:t>
            </w:r>
          </w:p>
        </w:tc>
        <w:tc>
          <w:tcPr>
            <w:tcW w:w="3402" w:type="dxa"/>
            <w:vAlign w:val="center"/>
          </w:tcPr>
          <w:p w14:paraId="47BB3B03" w14:textId="77777777" w:rsidR="007A06D1" w:rsidRDefault="007A06D1" w:rsidP="001807FF">
            <w:pPr>
              <w:jc w:val="center"/>
              <w:rPr>
                <w:noProof/>
              </w:rPr>
            </w:pPr>
            <w:r>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p>
        </w:tc>
        <w:tc>
          <w:tcPr>
            <w:tcW w:w="3963" w:type="dxa"/>
          </w:tcPr>
          <w:p w14:paraId="74D3CE5C" w14:textId="77777777" w:rsidR="007A06D1" w:rsidRPr="00316A4B" w:rsidRDefault="007A06D1" w:rsidP="001807FF">
            <w:r>
              <w:t xml:space="preserve">Simbol penghubung </w:t>
            </w:r>
            <w:r w:rsidRPr="00316A4B">
              <w:rPr>
                <w:i/>
                <w:iCs/>
              </w:rPr>
              <w:t>(On</w:t>
            </w:r>
            <w:r>
              <w:rPr>
                <w:i/>
                <w:iCs/>
              </w:rPr>
              <w:t>-</w:t>
            </w:r>
            <w:r w:rsidRPr="00316A4B">
              <w:rPr>
                <w:i/>
                <w:iCs/>
              </w:rPr>
              <w:t>Page Connector)</w:t>
            </w:r>
            <w:r>
              <w:rPr>
                <w:i/>
                <w:iCs/>
              </w:rPr>
              <w:t xml:space="preserve"> </w:t>
            </w:r>
            <w:r>
              <w:t>digunakan untuk penghubung antar proses dalam satu halaman.</w:t>
            </w:r>
          </w:p>
        </w:tc>
      </w:tr>
      <w:tr w:rsidR="007A06D1" w14:paraId="2DB26D38" w14:textId="77777777" w:rsidTr="001807FF">
        <w:tc>
          <w:tcPr>
            <w:tcW w:w="562" w:type="dxa"/>
          </w:tcPr>
          <w:p w14:paraId="360D91D8" w14:textId="77777777" w:rsidR="007A06D1" w:rsidRDefault="007A06D1" w:rsidP="001A73FB">
            <w:pPr>
              <w:jc w:val="center"/>
            </w:pPr>
            <w:r>
              <w:t>11</w:t>
            </w:r>
          </w:p>
        </w:tc>
        <w:tc>
          <w:tcPr>
            <w:tcW w:w="3402" w:type="dxa"/>
            <w:vAlign w:val="center"/>
          </w:tcPr>
          <w:p w14:paraId="41A0E934" w14:textId="77777777" w:rsidR="007A06D1" w:rsidRDefault="007A06D1" w:rsidP="001807FF">
            <w:pPr>
              <w:jc w:val="center"/>
              <w:rPr>
                <w:noProof/>
              </w:rPr>
            </w:pPr>
            <w:r>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p>
        </w:tc>
        <w:tc>
          <w:tcPr>
            <w:tcW w:w="3963" w:type="dxa"/>
          </w:tcPr>
          <w:p w14:paraId="551F52A5" w14:textId="77777777" w:rsidR="007A06D1" w:rsidRPr="00316A4B" w:rsidRDefault="007A06D1" w:rsidP="001807FF">
            <w:r>
              <w:t xml:space="preserve">Simbol penghubung </w:t>
            </w:r>
            <w:r w:rsidRPr="00316A4B">
              <w:rPr>
                <w:i/>
                <w:iCs/>
              </w:rPr>
              <w:t>(Off-Page Connector)</w:t>
            </w:r>
            <w:r>
              <w:rPr>
                <w:i/>
                <w:iCs/>
              </w:rPr>
              <w:t xml:space="preserve"> </w:t>
            </w:r>
            <w:r>
              <w:t>merupakan penghubung antar proses pada halaman yang berbeda.</w:t>
            </w:r>
          </w:p>
        </w:tc>
      </w:tr>
      <w:tr w:rsidR="007A06D1" w14:paraId="651BA4FE" w14:textId="77777777" w:rsidTr="001807FF">
        <w:tc>
          <w:tcPr>
            <w:tcW w:w="562" w:type="dxa"/>
          </w:tcPr>
          <w:p w14:paraId="3114B8B0" w14:textId="77777777" w:rsidR="007A06D1" w:rsidRDefault="007A06D1" w:rsidP="001A73FB">
            <w:pPr>
              <w:jc w:val="center"/>
            </w:pPr>
            <w:r>
              <w:t>12</w:t>
            </w:r>
          </w:p>
        </w:tc>
        <w:tc>
          <w:tcPr>
            <w:tcW w:w="3402" w:type="dxa"/>
            <w:vAlign w:val="center"/>
          </w:tcPr>
          <w:p w14:paraId="02FE0C63" w14:textId="77777777" w:rsidR="007A06D1" w:rsidRDefault="007A06D1" w:rsidP="001807FF">
            <w:pPr>
              <w:jc w:val="center"/>
              <w:rPr>
                <w:noProof/>
              </w:rPr>
            </w:pPr>
            <w:r>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p>
        </w:tc>
        <w:tc>
          <w:tcPr>
            <w:tcW w:w="3963" w:type="dxa"/>
          </w:tcPr>
          <w:p w14:paraId="672DDA46" w14:textId="77777777" w:rsidR="007A06D1" w:rsidRPr="00316A4B" w:rsidRDefault="007A06D1" w:rsidP="00DF23AE">
            <w:pPr>
              <w:keepNext/>
            </w:pPr>
            <w:r>
              <w:t xml:space="preserve">Simbol </w:t>
            </w:r>
            <w:r w:rsidRPr="00316A4B">
              <w:rPr>
                <w:i/>
                <w:iCs/>
              </w:rPr>
              <w:t>storage</w:t>
            </w:r>
            <w:r>
              <w:rPr>
                <w:i/>
                <w:iCs/>
              </w:rPr>
              <w:t xml:space="preserve"> </w:t>
            </w:r>
            <w:r>
              <w:t xml:space="preserve">menjelaskan mengenai akses langsung pada penyimpanan seperti disket ataupun </w:t>
            </w:r>
            <w:r w:rsidRPr="00316A4B">
              <w:rPr>
                <w:i/>
                <w:iCs/>
              </w:rPr>
              <w:t>database</w:t>
            </w:r>
            <w:r>
              <w:t>.</w:t>
            </w:r>
          </w:p>
        </w:tc>
      </w:tr>
    </w:tbl>
    <w:p w14:paraId="0E85D839" w14:textId="77777777" w:rsidR="00DF23AE" w:rsidRDefault="00DF23AE" w:rsidP="00DF23AE">
      <w:pPr>
        <w:pStyle w:val="ListParagraph"/>
        <w:ind w:left="426"/>
      </w:pPr>
    </w:p>
    <w:p w14:paraId="357DC8E5" w14:textId="11B60260" w:rsidR="007A06D1" w:rsidRDefault="007A06D1" w:rsidP="00FF2590">
      <w:pPr>
        <w:pStyle w:val="ListParagraph"/>
        <w:numPr>
          <w:ilvl w:val="0"/>
          <w:numId w:val="23"/>
        </w:numPr>
        <w:ind w:left="426" w:hanging="426"/>
      </w:pPr>
      <w: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029B1972" w:rsidR="00DF23AE" w:rsidRDefault="00DF23AE" w:rsidP="00FA382F">
      <w:pPr>
        <w:pStyle w:val="Caption"/>
        <w:keepNext/>
        <w:jc w:val="center"/>
      </w:pPr>
      <w:bookmarkStart w:id="24" w:name="_Toc83115858"/>
      <w:r>
        <w:lastRenderedPageBreak/>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24"/>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77777777"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77777777"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77777777"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7777777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77777777"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omunikasi antara aktor dan use case 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77777777"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w:t>
            </w:r>
            <w:r>
              <w:lastRenderedPageBreak/>
              <w:t xml:space="preserve">(umum-khusus) antara dua buah use case dimana fungsi yang satu adalah fungsi yang lebih umum dari lainnya. </w:t>
            </w:r>
          </w:p>
        </w:tc>
      </w:tr>
    </w:tbl>
    <w:p w14:paraId="2AC7BF67" w14:textId="77777777" w:rsidR="007A06D1" w:rsidRDefault="007A06D1" w:rsidP="007A06D1"/>
    <w:p w14:paraId="4C06A896" w14:textId="77777777" w:rsidR="007A06D1" w:rsidRDefault="007A06D1" w:rsidP="00FF2590">
      <w:pPr>
        <w:pStyle w:val="ListParagraph"/>
        <w:numPr>
          <w:ilvl w:val="0"/>
          <w:numId w:val="23"/>
        </w:numPr>
        <w:ind w:left="426" w:hanging="426"/>
      </w:pPr>
      <w: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01439857" w:rsidR="00DF23AE" w:rsidRDefault="00DF23AE" w:rsidP="00FA382F">
      <w:pPr>
        <w:pStyle w:val="Caption"/>
        <w:keepNext/>
        <w:jc w:val="center"/>
      </w:pPr>
      <w:bookmarkStart w:id="25"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25"/>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77777777"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77777777"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77777777"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lastRenderedPageBreak/>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t>berisi/solid.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77777777"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Default="00714F8D" w:rsidP="00FF2590">
      <w:pPr>
        <w:pStyle w:val="ListParagraph"/>
        <w:numPr>
          <w:ilvl w:val="0"/>
          <w:numId w:val="23"/>
        </w:numPr>
        <w:ind w:left="426" w:hanging="426"/>
      </w:pPr>
      <w:r>
        <w:t xml:space="preserve">Sequece Diagram </w:t>
      </w:r>
    </w:p>
    <w:p w14:paraId="7AA563F0" w14:textId="0D852CE7" w:rsidR="00714F8D" w:rsidRDefault="00714F8D" w:rsidP="00714F8D">
      <w:pPr>
        <w:pStyle w:val="ListParagraph"/>
        <w:ind w:left="0" w:firstLine="426"/>
      </w:pPr>
      <w:r>
        <w:lastRenderedPageBreak/>
        <w:t>Pada sequence diagram ini terdapat beberapa simbol yang perlu diketahui.  Adapun simbol dan makna akan dipaparkan pada</w:t>
      </w:r>
      <w:r w:rsidRPr="001A73FB">
        <w:rPr>
          <w:i/>
          <w:iCs/>
        </w:rPr>
        <w:t xml:space="preserve"> table </w:t>
      </w:r>
      <w:r>
        <w:t>dibawah ini.</w:t>
      </w:r>
    </w:p>
    <w:p w14:paraId="1A84CAF8" w14:textId="490FD4EB" w:rsidR="00DF23AE" w:rsidRDefault="00DF23AE" w:rsidP="00FA382F">
      <w:pPr>
        <w:pStyle w:val="Caption"/>
        <w:keepNext/>
        <w:jc w:val="center"/>
      </w:pPr>
      <w:bookmarkStart w:id="26"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26"/>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164DED6C"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760E3E31"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347D0362"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lastRenderedPageBreak/>
              <w:t>6</w:t>
            </w:r>
          </w:p>
        </w:tc>
        <w:tc>
          <w:tcPr>
            <w:tcW w:w="3366" w:type="dxa"/>
          </w:tcPr>
          <w:p w14:paraId="5902CD40" w14:textId="465F20E1"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6872C3CB"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6E8BABAA"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Default="00714F8D" w:rsidP="00FF2590">
      <w:pPr>
        <w:pStyle w:val="ListParagraph"/>
        <w:numPr>
          <w:ilvl w:val="0"/>
          <w:numId w:val="23"/>
        </w:numPr>
        <w:ind w:left="426" w:hanging="426"/>
      </w:pPr>
      <w: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1B12E5D8" w:rsidR="00DF23AE" w:rsidRDefault="00DF23AE" w:rsidP="00FA382F">
      <w:pPr>
        <w:pStyle w:val="Caption"/>
        <w:keepNext/>
        <w:jc w:val="center"/>
      </w:pPr>
      <w:bookmarkStart w:id="27"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27"/>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2A9057A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2A262B3E"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09339DB6"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lastRenderedPageBreak/>
              <w:t>(</w:t>
            </w:r>
            <w:r w:rsidR="00EB476B">
              <w:t>Activity</w:t>
            </w:r>
            <w:r>
              <w:t>)</w:t>
            </w:r>
          </w:p>
        </w:tc>
        <w:tc>
          <w:tcPr>
            <w:tcW w:w="3963" w:type="dxa"/>
          </w:tcPr>
          <w:p w14:paraId="3BBF4E92" w14:textId="4FEE43C7" w:rsidR="00826E86" w:rsidRPr="00EB476B" w:rsidRDefault="00EB476B" w:rsidP="001807FF">
            <w:r>
              <w:lastRenderedPageBreak/>
              <w:t xml:space="preserve">Simbol </w:t>
            </w:r>
            <w:r w:rsidRPr="00EB476B">
              <w:rPr>
                <w:i/>
                <w:iCs/>
              </w:rPr>
              <w:t>activity</w:t>
            </w:r>
            <w:r>
              <w:rPr>
                <w:i/>
                <w:iCs/>
              </w:rPr>
              <w:t xml:space="preserve"> </w:t>
            </w:r>
            <w:r>
              <w:t xml:space="preserve">ini digunakan untuk menyatakan sebuah aktivitas atau </w:t>
            </w:r>
            <w:r>
              <w:lastRenderedPageBreak/>
              <w:t>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lastRenderedPageBreak/>
              <w:t>4</w:t>
            </w:r>
          </w:p>
        </w:tc>
        <w:tc>
          <w:tcPr>
            <w:tcW w:w="3402" w:type="dxa"/>
          </w:tcPr>
          <w:p w14:paraId="2B3C1DBC" w14:textId="7B17E5DF"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33554A16"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77777777"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82"/>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60860538" w:rsidR="00AA549F" w:rsidRDefault="00AA549F" w:rsidP="00040376">
      <w:pPr>
        <w:pStyle w:val="Heading1"/>
        <w:numPr>
          <w:ilvl w:val="0"/>
          <w:numId w:val="0"/>
        </w:numPr>
        <w:rPr>
          <w:szCs w:val="22"/>
          <w:lang w:val="en-US"/>
        </w:rPr>
      </w:pPr>
      <w:bookmarkStart w:id="28" w:name="_Toc25163846"/>
      <w:bookmarkStart w:id="29" w:name="_Toc80034208"/>
      <w:bookmarkStart w:id="30" w:name="_Toc83115710"/>
      <w:r w:rsidRPr="00AA549F">
        <w:rPr>
          <w:szCs w:val="22"/>
        </w:rPr>
        <w:lastRenderedPageBreak/>
        <w:t xml:space="preserve">BAB I </w:t>
      </w:r>
      <w:r w:rsidRPr="00AA549F">
        <w:rPr>
          <w:szCs w:val="22"/>
        </w:rPr>
        <w:br w:type="textWrapping" w:clear="all"/>
      </w:r>
      <w:bookmarkEnd w:id="28"/>
      <w:r w:rsidR="00040376">
        <w:rPr>
          <w:szCs w:val="22"/>
          <w:lang w:val="en-US"/>
        </w:rPr>
        <w:t>PENDAHULUAN</w:t>
      </w:r>
      <w:bookmarkEnd w:id="29"/>
      <w:bookmarkEnd w:id="30"/>
    </w:p>
    <w:p w14:paraId="04042E60" w14:textId="501A3226" w:rsidR="00AA549F" w:rsidRDefault="00040376" w:rsidP="00542F54">
      <w:pPr>
        <w:pStyle w:val="Heading2"/>
        <w:ind w:left="567" w:hanging="567"/>
        <w:rPr>
          <w:lang w:val="en-US"/>
        </w:rPr>
      </w:pPr>
      <w:bookmarkStart w:id="31" w:name="_Toc80034209"/>
      <w:bookmarkStart w:id="32" w:name="_Toc83115711"/>
      <w:r>
        <w:rPr>
          <w:lang w:val="en-US"/>
        </w:rPr>
        <w:t>Latar Belakang</w:t>
      </w:r>
      <w:bookmarkEnd w:id="31"/>
      <w:bookmarkEnd w:id="32"/>
    </w:p>
    <w:p w14:paraId="2E70C218" w14:textId="3B8ED807" w:rsidR="008B4D81" w:rsidRPr="008B4D81" w:rsidRDefault="008B4D81" w:rsidP="008B4D81">
      <w:pPr>
        <w:ind w:firstLine="567"/>
      </w:pPr>
      <w:r w:rsidRPr="008B4D81">
        <w:t>Perkembangan teknologi semakin lama akan semakin berkembang dengan lingkungan yang luas dan banyak diminati. Semakin teknologi berkembang maka semakin canggih dan otomatis alat yang digunakan.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3FF36BA5" w:rsidR="008B4D81" w:rsidRPr="008B4D81" w:rsidRDefault="008B4D81" w:rsidP="008B4D81">
      <w:pPr>
        <w:ind w:firstLine="567"/>
      </w:pPr>
      <w:r w:rsidRPr="008B4D81">
        <w:t xml:space="preserve">Banyak metode yang digunakan dalam membuat mesin absensi otomatis, seperti menggunakan metode </w:t>
      </w:r>
      <w:r w:rsidRPr="001A73FB">
        <w:rPr>
          <w:i/>
          <w:iCs/>
        </w:rPr>
        <w:t>finger print, face detection,</w:t>
      </w:r>
      <w:r w:rsidRPr="008B4D81">
        <w:t xml:space="preserve"> pembaca barcode 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Berbanding terbalik dengan metode pembacaan barcode yang cukup banyak digunakan karena harganya cukup terjangkau serta </w:t>
      </w:r>
      <w:r w:rsidRPr="008B4D81">
        <w:lastRenderedPageBreak/>
        <w:t xml:space="preserve">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t>
      </w:r>
    </w:p>
    <w:p w14:paraId="14E79C24" w14:textId="77777777" w:rsidR="008B4D81" w:rsidRPr="008B4D81" w:rsidRDefault="008B4D81" w:rsidP="008B4D81">
      <w:pPr>
        <w:ind w:firstLine="567"/>
      </w:pPr>
      <w:r w:rsidRPr="008B4D81">
        <w:t xml:space="preserve">Sedangkan untuk metode RFID </w:t>
      </w:r>
      <w:r w:rsidRPr="001A73FB">
        <w:rPr>
          <w:i/>
          <w:iCs/>
        </w:rPr>
        <w:t>(Radio Frequency Identification</w:t>
      </w:r>
      <w:r w:rsidRPr="008B4D81">
        <w:t>) banyak digunakan sebagai mesin absensi dikarenakan harga yang murah serta proses dapat dilakukan dengan waktu yang singkat yaitu dengan cara 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0F638404"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Metode RFID telah dikembangkan sebagai salah satu teknologi baru yang akan mempermudah manusia untuk melakukan identifikasi berbagai hal yang terdiri dari beberapa </w:t>
      </w:r>
      <w:r w:rsidRPr="001A73FB">
        <w:rPr>
          <w:i/>
          <w:iCs/>
        </w:rPr>
        <w:t>tag</w:t>
      </w:r>
      <w:r w:rsidRPr="008B4D81">
        <w:t xml:space="preserve"> berupa chip khusus yang memiliki kode informasi unik yang nantinya akan dibaca oleh </w:t>
      </w:r>
      <w:r w:rsidRPr="001A73FB">
        <w:rPr>
          <w:i/>
          <w:iCs/>
        </w:rPr>
        <w:t>tag reader</w:t>
      </w:r>
      <w:r w:rsidRPr="008B4D81">
        <w:t>. RFID bertugas sebagai media akses control. Sedangkan untuk sistem kontrol, digunakan pula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3BBFE3F3" w:rsidR="00040376" w:rsidRDefault="00040376" w:rsidP="00542F54">
      <w:pPr>
        <w:pStyle w:val="Heading2"/>
        <w:ind w:left="567" w:hanging="567"/>
        <w:rPr>
          <w:lang w:val="en-US"/>
        </w:rPr>
      </w:pPr>
      <w:bookmarkStart w:id="33" w:name="_Toc80034210"/>
      <w:bookmarkStart w:id="34" w:name="_Toc83115712"/>
      <w:r>
        <w:rPr>
          <w:lang w:val="en-US"/>
        </w:rPr>
        <w:t>Identifikasi Masalah</w:t>
      </w:r>
      <w:bookmarkEnd w:id="33"/>
      <w:bookmarkEnd w:id="34"/>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3C1BAD69" w:rsidR="00040376" w:rsidRDefault="00040376" w:rsidP="00542F54">
      <w:pPr>
        <w:pStyle w:val="Heading2"/>
        <w:ind w:left="567" w:hanging="567"/>
        <w:rPr>
          <w:lang w:val="en-US"/>
        </w:rPr>
      </w:pPr>
      <w:bookmarkStart w:id="35" w:name="_Toc80034211"/>
      <w:bookmarkStart w:id="36" w:name="_Toc83115713"/>
      <w:r>
        <w:rPr>
          <w:lang w:val="en-US"/>
        </w:rPr>
        <w:lastRenderedPageBreak/>
        <w:t>Batasan Masalah</w:t>
      </w:r>
      <w:bookmarkEnd w:id="35"/>
      <w:bookmarkEnd w:id="36"/>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4956810B" w:rsidR="00040376" w:rsidRDefault="00040376" w:rsidP="00542F54">
      <w:pPr>
        <w:pStyle w:val="Heading2"/>
        <w:ind w:left="567" w:hanging="567"/>
        <w:rPr>
          <w:lang w:val="en-US"/>
        </w:rPr>
      </w:pPr>
      <w:bookmarkStart w:id="37" w:name="_Toc80034212"/>
      <w:bookmarkStart w:id="38" w:name="_Toc83115714"/>
      <w:r>
        <w:rPr>
          <w:lang w:val="en-US"/>
        </w:rPr>
        <w:t>Maksud dan Tujuan</w:t>
      </w:r>
      <w:bookmarkEnd w:id="37"/>
      <w:bookmarkEnd w:id="38"/>
    </w:p>
    <w:p w14:paraId="61C18E86" w14:textId="77777777" w:rsidR="00D05A0C" w:rsidRPr="003B2E0A" w:rsidRDefault="00D05A0C" w:rsidP="00D05A0C">
      <w:pPr>
        <w:pStyle w:val="ListParagraph"/>
        <w:ind w:left="0" w:firstLine="567"/>
      </w:pPr>
      <w:r w:rsidRPr="003B2E0A">
        <w:t xml:space="preserve">Berdasarkan masalah yang ada, maka maksud dari penelitian ini yaitu untuk membuat sistem absensi dengan menggunakan </w:t>
      </w:r>
      <w:r w:rsidRPr="001A73FB">
        <w:rPr>
          <w:i/>
          <w:iCs/>
        </w:rPr>
        <w:t>Radio Frequency Identification</w:t>
      </w:r>
      <w:r w:rsidRPr="003B2E0A">
        <w:t xml:space="preserve"> pada sekolah SMK Cendekia Batujajar.</w:t>
      </w:r>
    </w:p>
    <w:p w14:paraId="59858F3B" w14:textId="77777777" w:rsidR="00D05A0C" w:rsidRPr="003B2E0A" w:rsidRDefault="00D05A0C" w:rsidP="00D05A0C">
      <w:pPr>
        <w:pStyle w:val="ListParagraph"/>
        <w:ind w:left="0"/>
      </w:pPr>
      <w:r w:rsidRPr="003B2E0A">
        <w:t>Adapun tujuan dari penelitian ini yaitu:</w:t>
      </w:r>
    </w:p>
    <w:p w14:paraId="73D4C17E" w14:textId="77777777" w:rsidR="00D05A0C" w:rsidRPr="003B2E0A" w:rsidRDefault="00D05A0C" w:rsidP="00FF2590">
      <w:pPr>
        <w:pStyle w:val="ListParagraph"/>
        <w:numPr>
          <w:ilvl w:val="0"/>
          <w:numId w:val="47"/>
        </w:numPr>
      </w:pPr>
      <w:r w:rsidRPr="003B2E0A">
        <w:t>Merancang sistem untuk mempermudah melakukan rekapitulasi absen agar dilakukan dalam waktu yang singkat</w:t>
      </w:r>
      <w:r>
        <w:t>.</w:t>
      </w:r>
    </w:p>
    <w:p w14:paraId="440FF0AA" w14:textId="77777777" w:rsidR="00D05A0C" w:rsidRPr="003B2E0A" w:rsidRDefault="00D05A0C" w:rsidP="00FF2590">
      <w:pPr>
        <w:pStyle w:val="ListParagraph"/>
        <w:numPr>
          <w:ilvl w:val="0"/>
          <w:numId w:val="47"/>
        </w:numPr>
      </w:pPr>
      <w:r w:rsidRPr="003B2E0A">
        <w:t>Merancang sistem untuk menambahkan keefektifan dan keefisiensian proses absen yang dilakukan oleh petugas piket</w:t>
      </w:r>
      <w:r>
        <w:t>.</w:t>
      </w:r>
    </w:p>
    <w:p w14:paraId="09CD2722" w14:textId="403560AE" w:rsidR="00040376" w:rsidRDefault="00040376" w:rsidP="00542F54">
      <w:pPr>
        <w:pStyle w:val="Heading2"/>
        <w:ind w:left="567" w:hanging="567"/>
        <w:rPr>
          <w:lang w:val="en-US"/>
        </w:rPr>
      </w:pPr>
      <w:bookmarkStart w:id="39" w:name="_Toc80034213"/>
      <w:bookmarkStart w:id="40" w:name="_Toc83115715"/>
      <w:r>
        <w:rPr>
          <w:lang w:val="en-US"/>
        </w:rPr>
        <w:t xml:space="preserve">Metodologi </w:t>
      </w:r>
      <w:r w:rsidR="00542F54">
        <w:rPr>
          <w:lang w:val="en-US"/>
        </w:rPr>
        <w:t>Penelitian</w:t>
      </w:r>
      <w:bookmarkEnd w:id="39"/>
      <w:bookmarkEnd w:id="40"/>
      <w:r w:rsidR="00542F54">
        <w:rPr>
          <w:lang w:val="en-US"/>
        </w:rPr>
        <w:t xml:space="preserve"> </w:t>
      </w:r>
    </w:p>
    <w:p w14:paraId="5ACAD9DD" w14:textId="6E14A7A6" w:rsidR="00542F54" w:rsidRPr="00542F54" w:rsidRDefault="0010129C" w:rsidP="00542F54">
      <w:pPr>
        <w:ind w:firstLine="567"/>
      </w:pPr>
      <w:r>
        <w:t xml:space="preserve">Metodologi penelitian merupakan cara ilmiah untuk mendapatkan informasi mengenai data dengan tujuan dan kegunaan tertentu. </w:t>
      </w:r>
      <w:r w:rsidR="00542F54">
        <w:t xml:space="preserve">Adapun metodologi penelitian yang telah digunakan dalam pembuatan sistem absensi </w:t>
      </w:r>
      <w:r>
        <w:t>ini</w:t>
      </w:r>
      <w:r w:rsidR="00542F54">
        <w:t xml:space="preserve"> akan dipaparkan pada sub bab 1.5.1 dan 1.5.2.</w:t>
      </w:r>
    </w:p>
    <w:p w14:paraId="3D7D9600" w14:textId="25F5CD69" w:rsidR="00040376" w:rsidRDefault="00040376" w:rsidP="00C93BF7">
      <w:pPr>
        <w:pStyle w:val="Heading3"/>
        <w:numPr>
          <w:ilvl w:val="2"/>
          <w:numId w:val="5"/>
        </w:numPr>
        <w:tabs>
          <w:tab w:val="left" w:pos="567"/>
        </w:tabs>
        <w:ind w:left="567" w:hanging="567"/>
      </w:pPr>
      <w:bookmarkStart w:id="41" w:name="_Toc80034214"/>
      <w:bookmarkStart w:id="42" w:name="_Toc83115716"/>
      <w:r w:rsidRPr="00040376">
        <w:t>Metode Pengumpulan data</w:t>
      </w:r>
      <w:bookmarkEnd w:id="41"/>
      <w:bookmarkEnd w:id="42"/>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dan juga internet sebagai referensi yang dapat dijadikan acuan dalam pembahasan.</w:t>
      </w:r>
    </w:p>
    <w:p w14:paraId="63610971" w14:textId="0DA6B3F2" w:rsidR="00542F54" w:rsidRDefault="00542F54" w:rsidP="00C93BF7">
      <w:pPr>
        <w:pStyle w:val="ListParagraph"/>
        <w:numPr>
          <w:ilvl w:val="0"/>
          <w:numId w:val="14"/>
        </w:numPr>
        <w:ind w:left="426"/>
      </w:pPr>
      <w:r>
        <w:lastRenderedPageBreak/>
        <w:t>Observasi</w:t>
      </w:r>
    </w:p>
    <w:p w14:paraId="4F51F6BF" w14:textId="6B2802C6"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penelitian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76EF2A78" w:rsidR="00040376" w:rsidRDefault="00040376" w:rsidP="00C93BF7">
      <w:pPr>
        <w:pStyle w:val="Heading3"/>
        <w:numPr>
          <w:ilvl w:val="2"/>
          <w:numId w:val="5"/>
        </w:numPr>
        <w:tabs>
          <w:tab w:val="left" w:pos="567"/>
        </w:tabs>
        <w:ind w:left="567" w:hanging="567"/>
      </w:pPr>
      <w:bookmarkStart w:id="43" w:name="_Toc80034215"/>
      <w:bookmarkStart w:id="44" w:name="_Toc83115717"/>
      <w:r w:rsidRPr="00040376">
        <w:t>Metode Pengembangan Sistem</w:t>
      </w:r>
      <w:bookmarkEnd w:id="43"/>
      <w:bookmarkEnd w:id="44"/>
    </w:p>
    <w:p w14:paraId="503D28E4" w14:textId="36D73E8F" w:rsidR="00D05A0C" w:rsidRDefault="00523BD5" w:rsidP="00A84E93">
      <w:pPr>
        <w:ind w:firstLine="567"/>
      </w:pPr>
      <w:r>
        <w:t>Metode pengembangan sistem yang digunakan dalam penelitian ini yaitu metode prototype. Dalam metode ini sendiri memiliki bebera</w:t>
      </w:r>
      <w:r w:rsidR="00A84E93">
        <w:t>pa tahap dari mulai pengumpulan kebutuhan hingga penggunaan sistem. Untuk tahapannya sendiri, diawali dengan:</w:t>
      </w:r>
    </w:p>
    <w:p w14:paraId="0A676481" w14:textId="3EFB9B71" w:rsidR="00A84E93" w:rsidRDefault="00A84E93" w:rsidP="00FF2590">
      <w:pPr>
        <w:pStyle w:val="ListParagraph"/>
        <w:numPr>
          <w:ilvl w:val="0"/>
          <w:numId w:val="16"/>
        </w:numPr>
        <w:ind w:left="426"/>
      </w:pPr>
      <w:r>
        <w:t xml:space="preserve">Tahap </w:t>
      </w:r>
      <w:r w:rsidR="007A7DAE">
        <w:t>P</w:t>
      </w:r>
      <w:r>
        <w:t>engumpulan data, digunakan untuk mendefisikan seluruh kebutuhan pembangunan sistem</w:t>
      </w:r>
      <w:r w:rsidR="007A7DAE">
        <w:t>.</w:t>
      </w:r>
    </w:p>
    <w:p w14:paraId="1A94C85D" w14:textId="6771CAEB" w:rsidR="007A7DAE" w:rsidRPr="007A7DAE" w:rsidRDefault="00915759" w:rsidP="00FF2590">
      <w:pPr>
        <w:pStyle w:val="ListParagraph"/>
        <w:numPr>
          <w:ilvl w:val="0"/>
          <w:numId w:val="16"/>
        </w:numPr>
        <w:ind w:left="426"/>
      </w:pPr>
      <w:r>
        <w:t xml:space="preserve">Tahap </w:t>
      </w:r>
      <w:r w:rsidR="007A7DAE">
        <w:t xml:space="preserve">Membangun Prototype, merupakan tahap untuk membuat rancangan sistem sementara yang berpusat pada sisi </w:t>
      </w:r>
      <w:r w:rsidR="007A7DAE">
        <w:rPr>
          <w:i/>
          <w:iCs/>
        </w:rPr>
        <w:t>user.</w:t>
      </w:r>
    </w:p>
    <w:p w14:paraId="7ACECE84" w14:textId="77777777" w:rsidR="00E40DE6" w:rsidRDefault="00915759" w:rsidP="00FF2590">
      <w:pPr>
        <w:pStyle w:val="ListParagraph"/>
        <w:numPr>
          <w:ilvl w:val="0"/>
          <w:numId w:val="16"/>
        </w:numPr>
        <w:ind w:left="426"/>
      </w:pPr>
      <w:r>
        <w:t xml:space="preserve">Tahap </w:t>
      </w:r>
      <w:r w:rsidR="007A7DAE">
        <w:t>Evaluasi Prototype</w:t>
      </w:r>
      <w:r w:rsidR="00E40DE6">
        <w:t>, dilakukan untuk mengetahui apakah protoype sesuai dengan kebutuhan user.</w:t>
      </w:r>
    </w:p>
    <w:p w14:paraId="695A6031" w14:textId="77777777" w:rsidR="00E40DE6" w:rsidRDefault="00E40DE6" w:rsidP="00FF2590">
      <w:pPr>
        <w:pStyle w:val="ListParagraph"/>
        <w:numPr>
          <w:ilvl w:val="0"/>
          <w:numId w:val="16"/>
        </w:numPr>
        <w:ind w:left="426"/>
      </w:pPr>
      <w:r>
        <w:t xml:space="preserve">Tahap Mengkode Sistem, merupakan tahap penerjemahan hasil prototype </w:t>
      </w:r>
      <w:r w:rsidRPr="00E40DE6">
        <w:t>kedalam bahasa pemrograman.</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11F2702D" w:rsidR="00C2214F" w:rsidRPr="00E40DE6" w:rsidRDefault="00E40DE6" w:rsidP="00FF2590">
      <w:pPr>
        <w:pStyle w:val="ListParagraph"/>
        <w:numPr>
          <w:ilvl w:val="0"/>
          <w:numId w:val="16"/>
        </w:numPr>
        <w:ind w:left="426"/>
      </w:pPr>
      <w:r>
        <w:t>Penggunaan Sistem</w:t>
      </w:r>
      <w:r w:rsidR="004532A9">
        <w:t>, siap untuk dirilis.</w:t>
      </w:r>
    </w:p>
    <w:p w14:paraId="14B0C4AB" w14:textId="2DD58467" w:rsidR="00040376" w:rsidRDefault="00040376" w:rsidP="00542F54">
      <w:pPr>
        <w:pStyle w:val="Heading2"/>
        <w:ind w:left="567" w:hanging="567"/>
        <w:rPr>
          <w:lang w:val="en-US"/>
        </w:rPr>
      </w:pPr>
      <w:bookmarkStart w:id="45" w:name="_Toc80034216"/>
      <w:bookmarkStart w:id="46" w:name="_Toc83115718"/>
      <w:r>
        <w:rPr>
          <w:lang w:val="en-US"/>
        </w:rPr>
        <w:t>Sistematika Penulisan</w:t>
      </w:r>
      <w:bookmarkEnd w:id="45"/>
      <w:bookmarkEnd w:id="46"/>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77777777" w:rsidR="00D05A0C" w:rsidRPr="00E9581F" w:rsidRDefault="00D05A0C" w:rsidP="001807FF">
            <w:pPr>
              <w:ind w:left="162"/>
              <w:rPr>
                <w:color w:val="000000" w:themeColor="text1"/>
              </w:rPr>
            </w:pPr>
            <w:r w:rsidRPr="00E9581F">
              <w:rPr>
                <w:color w:val="000000" w:themeColor="text1"/>
              </w:rPr>
              <w:lastRenderedPageBreak/>
              <w:t>Bab ini menjelaskan latar belakang masalah, identifikasi masalah, batasan masalah, maksud dan tujuan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lastRenderedPageBreak/>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lastRenderedPageBreak/>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83"/>
          <w:footerReference w:type="default" r:id="rId84"/>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2130930B" w:rsidR="00040376" w:rsidRPr="00040376" w:rsidRDefault="00040376" w:rsidP="00040376">
      <w:pPr>
        <w:pStyle w:val="Heading1"/>
        <w:numPr>
          <w:ilvl w:val="0"/>
          <w:numId w:val="0"/>
        </w:numPr>
        <w:rPr>
          <w:szCs w:val="22"/>
          <w:lang w:val="en-US"/>
        </w:rPr>
      </w:pPr>
      <w:bookmarkStart w:id="47" w:name="_Toc80034217"/>
      <w:bookmarkStart w:id="48"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47"/>
      <w:bookmarkEnd w:id="48"/>
    </w:p>
    <w:p w14:paraId="2E883654" w14:textId="434AE4E3" w:rsidR="00040376" w:rsidRDefault="00040376" w:rsidP="00C93BF7">
      <w:pPr>
        <w:pStyle w:val="Heading2"/>
        <w:numPr>
          <w:ilvl w:val="0"/>
          <w:numId w:val="3"/>
        </w:numPr>
        <w:ind w:left="709" w:hanging="709"/>
        <w:rPr>
          <w:lang w:val="en-US"/>
        </w:rPr>
      </w:pPr>
      <w:bookmarkStart w:id="49" w:name="_Toc80034218"/>
      <w:bookmarkStart w:id="50" w:name="_Toc83115720"/>
      <w:r>
        <w:rPr>
          <w:lang w:val="en-US"/>
        </w:rPr>
        <w:t>Landasan Teori</w:t>
      </w:r>
      <w:bookmarkEnd w:id="49"/>
      <w:bookmarkEnd w:id="50"/>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14C8EFE2" w:rsidR="00252056" w:rsidRDefault="00252056" w:rsidP="00FF2590">
      <w:pPr>
        <w:pStyle w:val="Heading3"/>
        <w:numPr>
          <w:ilvl w:val="0"/>
          <w:numId w:val="17"/>
        </w:numPr>
        <w:ind w:left="709" w:hanging="709"/>
        <w:rPr>
          <w:lang w:val="en-US"/>
        </w:rPr>
      </w:pPr>
      <w:bookmarkStart w:id="51" w:name="_Toc80034219"/>
      <w:bookmarkStart w:id="52" w:name="_Toc83115721"/>
      <w:r>
        <w:rPr>
          <w:lang w:val="en-US"/>
        </w:rPr>
        <w:t>Sistem Informasi</w:t>
      </w:r>
      <w:bookmarkEnd w:id="51"/>
      <w:bookmarkEnd w:id="52"/>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3BD0D725" w:rsidR="00252056" w:rsidRDefault="00252056" w:rsidP="00FF2590">
      <w:pPr>
        <w:pStyle w:val="Heading3"/>
        <w:numPr>
          <w:ilvl w:val="0"/>
          <w:numId w:val="17"/>
        </w:numPr>
        <w:ind w:left="709" w:hanging="709"/>
        <w:rPr>
          <w:lang w:val="en-US"/>
        </w:rPr>
      </w:pPr>
      <w:bookmarkStart w:id="53" w:name="_Toc80034220"/>
      <w:bookmarkStart w:id="54" w:name="_Toc83115722"/>
      <w:r>
        <w:rPr>
          <w:lang w:val="en-US"/>
        </w:rPr>
        <w:t>Basis Data</w:t>
      </w:r>
      <w:bookmarkEnd w:id="53"/>
      <w:bookmarkEnd w:id="54"/>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21D2BF36" w:rsidR="003D36D6" w:rsidRDefault="003D36D6" w:rsidP="00FF2590">
      <w:pPr>
        <w:pStyle w:val="ListParagraph"/>
        <w:numPr>
          <w:ilvl w:val="0"/>
          <w:numId w:val="18"/>
        </w:numPr>
        <w:ind w:left="426"/>
      </w:pPr>
      <w:r>
        <w:t>Kesulita npengaksesan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t>Masalah integrasi</w:t>
      </w:r>
    </w:p>
    <w:p w14:paraId="24262E14" w14:textId="30A94F01" w:rsidR="003D36D6" w:rsidRDefault="00AD39F4" w:rsidP="00FF2590">
      <w:pPr>
        <w:pStyle w:val="Heading3"/>
        <w:numPr>
          <w:ilvl w:val="0"/>
          <w:numId w:val="17"/>
        </w:numPr>
        <w:ind w:left="709" w:hanging="709"/>
        <w:rPr>
          <w:lang w:val="en-US"/>
        </w:rPr>
      </w:pPr>
      <w:bookmarkStart w:id="55" w:name="_Toc80034221"/>
      <w:bookmarkStart w:id="56" w:name="_Toc83115723"/>
      <w:r>
        <w:rPr>
          <w:lang w:val="en-US"/>
        </w:rPr>
        <w:lastRenderedPageBreak/>
        <w:t>XAMPP</w:t>
      </w:r>
      <w:bookmarkEnd w:id="55"/>
      <w:bookmarkEnd w:id="56"/>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server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01D1DFEE" w:rsidR="00C378B4" w:rsidRDefault="009A50AD" w:rsidP="00FF2590">
      <w:pPr>
        <w:pStyle w:val="Heading3"/>
        <w:numPr>
          <w:ilvl w:val="0"/>
          <w:numId w:val="17"/>
        </w:numPr>
        <w:ind w:left="709" w:hanging="709"/>
      </w:pPr>
      <w:bookmarkStart w:id="57" w:name="_Toc80034222"/>
      <w:bookmarkStart w:id="58" w:name="_Toc83115724"/>
      <w:r>
        <w:rPr>
          <w:lang w:val="en-US"/>
        </w:rPr>
        <w:t xml:space="preserve">Unified </w:t>
      </w:r>
      <w:r w:rsidRPr="009229B1">
        <w:t>Modeling Language (UML)</w:t>
      </w:r>
      <w:bookmarkEnd w:id="57"/>
      <w:bookmarkEnd w:id="58"/>
    </w:p>
    <w:p w14:paraId="6B886EA5" w14:textId="4C445DC1"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56BCD3E" w:rsidR="00D85F50" w:rsidRDefault="00AD39F4" w:rsidP="00FF2590">
      <w:pPr>
        <w:pStyle w:val="Heading3"/>
        <w:numPr>
          <w:ilvl w:val="0"/>
          <w:numId w:val="17"/>
        </w:numPr>
        <w:ind w:left="709" w:hanging="709"/>
        <w:rPr>
          <w:lang w:val="en-US"/>
        </w:rPr>
      </w:pPr>
      <w:bookmarkStart w:id="59" w:name="_Toc80034223"/>
      <w:bookmarkStart w:id="60" w:name="_Toc83115725"/>
      <w:r w:rsidRPr="00D85F50">
        <w:rPr>
          <w:lang w:val="en-US"/>
        </w:rPr>
        <w:t>Flowchart</w:t>
      </w:r>
      <w:bookmarkEnd w:id="59"/>
      <w:bookmarkEnd w:id="60"/>
      <w:r w:rsidRPr="00D85F50">
        <w:rPr>
          <w:lang w:val="en-US"/>
        </w:rPr>
        <w:t xml:space="preserve"> </w:t>
      </w:r>
    </w:p>
    <w:p w14:paraId="30D45937" w14:textId="2C52968C" w:rsidR="002E3348" w:rsidRPr="002E3348" w:rsidRDefault="002E3348" w:rsidP="00177B0A">
      <w:pPr>
        <w:ind w:firstLine="709"/>
      </w:pPr>
      <w:r>
        <w:t xml:space="preserve">Flowchart merupakan </w:t>
      </w:r>
      <w:r w:rsidR="00177B0A">
        <w:t>sebuah diagram alir yang menunjukan suatu proses atau langkah-langkah yang sedang terjadi dalam bentuk simbol - simbol grafis. Biasanya digunakan dalam menganalisis, mendesain, mendokumentasi, atau memanajemen sebuah proses atau program diberbagai bidang</w:t>
      </w:r>
      <w:r w:rsidR="007A7C5E">
        <w:fldChar w:fldCharType="begin" w:fldLock="1"/>
      </w:r>
      <w:r w:rsidR="00DB757C">
        <w: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instrText>
      </w:r>
      <w:r w:rsidR="007A7C5E">
        <w:fldChar w:fldCharType="separate"/>
      </w:r>
      <w:r w:rsidR="007A7C5E" w:rsidRPr="007A7C5E">
        <w:rPr>
          <w:noProof/>
        </w:rPr>
        <w:t>[4]</w:t>
      </w:r>
      <w:r w:rsidR="007A7C5E">
        <w:fldChar w:fldCharType="end"/>
      </w:r>
      <w:r w:rsidR="00177B0A">
        <w:t xml:space="preserve">. Terdapat beberapa jenis flowchart yaitu seperti flowchart sistem, flowchart dokumen, flowchart skematik, flowchart proses dan flowchart program. </w:t>
      </w:r>
    </w:p>
    <w:p w14:paraId="2D29D2B5" w14:textId="189671AD" w:rsidR="00D85F50" w:rsidRDefault="00D85F50" w:rsidP="00FF2590">
      <w:pPr>
        <w:pStyle w:val="Heading3"/>
        <w:numPr>
          <w:ilvl w:val="0"/>
          <w:numId w:val="17"/>
        </w:numPr>
        <w:ind w:left="709" w:hanging="709"/>
        <w:rPr>
          <w:lang w:val="en-US"/>
        </w:rPr>
      </w:pPr>
      <w:bookmarkStart w:id="61" w:name="_Toc80034224"/>
      <w:bookmarkStart w:id="62" w:name="_Toc83115726"/>
      <w:r>
        <w:rPr>
          <w:lang w:val="en-US"/>
        </w:rPr>
        <w:t>Analisis Sistem</w:t>
      </w:r>
      <w:bookmarkEnd w:id="61"/>
      <w:bookmarkEnd w:id="62"/>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w:t>
      </w:r>
      <w:r w:rsidR="00DB757C">
        <w:lastRenderedPageBreak/>
        <w:t xml:space="preserve">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4E01837D" w:rsidR="00AD39F4" w:rsidRPr="00D85F50" w:rsidRDefault="00AD39F4" w:rsidP="00FF2590">
      <w:pPr>
        <w:pStyle w:val="Heading3"/>
        <w:numPr>
          <w:ilvl w:val="0"/>
          <w:numId w:val="17"/>
        </w:numPr>
        <w:ind w:left="709" w:hanging="709"/>
        <w:rPr>
          <w:lang w:val="en-US"/>
        </w:rPr>
      </w:pPr>
      <w:bookmarkStart w:id="63" w:name="_Toc80034225"/>
      <w:bookmarkStart w:id="64" w:name="_Toc83115727"/>
      <w:r w:rsidRPr="00D85F50">
        <w:rPr>
          <w:lang w:val="en-US"/>
        </w:rPr>
        <w:t>Bahasa Pemrograman JAVA</w:t>
      </w:r>
      <w:bookmarkEnd w:id="63"/>
      <w:bookmarkEnd w:id="64"/>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5D7CC41A" w:rsidR="00AD39F4" w:rsidRDefault="00AD39F4" w:rsidP="00FF2590">
      <w:pPr>
        <w:pStyle w:val="Heading3"/>
        <w:numPr>
          <w:ilvl w:val="0"/>
          <w:numId w:val="17"/>
        </w:numPr>
        <w:ind w:left="709" w:hanging="709"/>
        <w:rPr>
          <w:lang w:val="en-US"/>
        </w:rPr>
      </w:pPr>
      <w:bookmarkStart w:id="65" w:name="_Toc80034226"/>
      <w:bookmarkStart w:id="66" w:name="_Toc83115728"/>
      <w:r>
        <w:rPr>
          <w:lang w:val="en-US"/>
        </w:rPr>
        <w:t>RFID</w:t>
      </w:r>
      <w:bookmarkEnd w:id="65"/>
      <w:bookmarkEnd w:id="66"/>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Dibandingkan dengan sistem identifikasi lainnya </w:t>
      </w:r>
      <w:r w:rsidRPr="002052BC">
        <w:lastRenderedPageBreak/>
        <w:t>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RFID Tag merupakan objek yang akan dibaca oleh RFID Reader. RFID ini terdapat banyak jenis yaitu seperti RFID Tag yang berbentuk disk, berbahan kaca, berbahan plastik, dan bisa juga ditanamkan kedalam metal kunci. RFID ini dapat merupakan perangkat read-only dan juga read-write yang berarti dapat dibaca saja 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7E1B15F3" w:rsidR="00AD39F4" w:rsidRDefault="00AD39F4" w:rsidP="00FF2590">
      <w:pPr>
        <w:pStyle w:val="Heading3"/>
        <w:numPr>
          <w:ilvl w:val="0"/>
          <w:numId w:val="17"/>
        </w:numPr>
        <w:ind w:left="709" w:hanging="709"/>
        <w:rPr>
          <w:lang w:val="en-US"/>
        </w:rPr>
      </w:pPr>
      <w:bookmarkStart w:id="67" w:name="_Toc80034227"/>
      <w:bookmarkStart w:id="68" w:name="_Toc83115729"/>
      <w:r>
        <w:rPr>
          <w:lang w:val="en-US"/>
        </w:rPr>
        <w:t>Ra</w:t>
      </w:r>
      <w:r w:rsidR="001205CF">
        <w:rPr>
          <w:lang w:val="en-US"/>
        </w:rPr>
        <w:t>s</w:t>
      </w:r>
      <w:r>
        <w:rPr>
          <w:lang w:val="en-US"/>
        </w:rPr>
        <w:t>pberry</w:t>
      </w:r>
      <w:bookmarkEnd w:id="67"/>
      <w:bookmarkEnd w:id="68"/>
    </w:p>
    <w:p w14:paraId="209B3531" w14:textId="1E60ECA2"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penelitian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lastRenderedPageBreak/>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69" w:name="_Toc80034228"/>
      <w:bookmarkStart w:id="70" w:name="_Toc83115730"/>
      <w:r>
        <w:rPr>
          <w:lang w:val="en-US"/>
        </w:rPr>
        <w:t>Studi Pustaka</w:t>
      </w:r>
      <w:bookmarkEnd w:id="69"/>
      <w:bookmarkEnd w:id="70"/>
    </w:p>
    <w:p w14:paraId="0484F0F5" w14:textId="6A79F4B6"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penelitian kerja praktik </w:t>
      </w:r>
      <w:r>
        <w:rPr>
          <w:color w:val="000000"/>
        </w:rPr>
        <w:t xml:space="preserve">ini </w:t>
      </w:r>
      <w:r w:rsidR="00C72689">
        <w:rPr>
          <w:color w:val="000000"/>
        </w:rPr>
        <w:t xml:space="preserve">dibutuhkan sebuah panduan untuk setiap hasil penelitian </w:t>
      </w:r>
      <w:r>
        <w:rPr>
          <w:color w:val="000000"/>
        </w:rPr>
        <w:t xml:space="preserve">dari hasil </w:t>
      </w:r>
      <w:r w:rsidR="007870C9">
        <w:rPr>
          <w:color w:val="000000"/>
        </w:rPr>
        <w:t>riset</w:t>
      </w:r>
      <w:r>
        <w:rPr>
          <w:color w:val="000000"/>
        </w:rPr>
        <w:t xml:space="preserve"> sebelumnya </w:t>
      </w:r>
      <w:r w:rsidR="00C72689">
        <w:rPr>
          <w:color w:val="000000"/>
        </w:rPr>
        <w:t>yang berkaitan dengan penelitian kerja praktik yang sedang dilakukan.</w:t>
      </w:r>
    </w:p>
    <w:p w14:paraId="108D0386" w14:textId="6D765CF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 xml:space="preserve">dibidang industry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w:t>
      </w:r>
      <w:r w:rsidR="009C13CB">
        <w:lastRenderedPageBreak/>
        <w:t xml:space="preserve">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85"/>
          <w:footerReference w:type="default" r:id="rId86"/>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5E90D144" w:rsidR="00746D78" w:rsidRDefault="00746D78" w:rsidP="00746D78">
      <w:pPr>
        <w:pStyle w:val="Heading1"/>
        <w:numPr>
          <w:ilvl w:val="0"/>
          <w:numId w:val="0"/>
        </w:numPr>
        <w:rPr>
          <w:szCs w:val="22"/>
          <w:lang w:val="en-US"/>
        </w:rPr>
      </w:pPr>
      <w:bookmarkStart w:id="71" w:name="_Toc80034229"/>
      <w:bookmarkStart w:id="72"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71"/>
      <w:bookmarkEnd w:id="72"/>
    </w:p>
    <w:p w14:paraId="2A41D854" w14:textId="13B768E1" w:rsidR="00746D78" w:rsidRDefault="00746D78" w:rsidP="00C93BF7">
      <w:pPr>
        <w:pStyle w:val="Heading2"/>
        <w:numPr>
          <w:ilvl w:val="1"/>
          <w:numId w:val="4"/>
        </w:numPr>
        <w:ind w:left="709" w:hanging="709"/>
        <w:rPr>
          <w:lang w:val="en-US"/>
        </w:rPr>
      </w:pPr>
      <w:bookmarkStart w:id="73" w:name="_Toc80034230"/>
      <w:bookmarkStart w:id="74" w:name="_Toc83115732"/>
      <w:r>
        <w:rPr>
          <w:lang w:val="en-US"/>
        </w:rPr>
        <w:t>Latar Belakang Sekolah</w:t>
      </w:r>
      <w:bookmarkEnd w:id="73"/>
      <w:bookmarkEnd w:id="74"/>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7BD8CEFA" w:rsidR="005C75DF" w:rsidRDefault="00356EC8" w:rsidP="00C93BF7">
      <w:pPr>
        <w:pStyle w:val="Heading3"/>
        <w:numPr>
          <w:ilvl w:val="2"/>
          <w:numId w:val="6"/>
        </w:numPr>
        <w:ind w:left="709" w:hanging="142"/>
        <w:rPr>
          <w:lang w:val="en-US"/>
        </w:rPr>
      </w:pPr>
      <w:bookmarkStart w:id="75" w:name="_Toc80034231"/>
      <w:bookmarkStart w:id="76" w:name="_Toc83115733"/>
      <w:r>
        <w:rPr>
          <w:noProof/>
        </w:rPr>
        <w:drawing>
          <wp:anchor distT="0" distB="0" distL="114300" distR="114300" simplePos="0" relativeHeight="251660800" behindDoc="1" locked="0" layoutInCell="1" allowOverlap="1" wp14:anchorId="23B439FD" wp14:editId="57ADFD1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75"/>
      <w:bookmarkEnd w:id="76"/>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47894E39" w:rsidR="00C80ED5" w:rsidRDefault="00832EA1" w:rsidP="00C80ED5">
      <w:r>
        <w:rPr>
          <w:noProof/>
        </w:rPr>
        <mc:AlternateContent>
          <mc:Choice Requires="wps">
            <w:drawing>
              <wp:anchor distT="0" distB="0" distL="114300" distR="114300" simplePos="0" relativeHeight="251702784" behindDoc="1" locked="0" layoutInCell="1" allowOverlap="1" wp14:anchorId="5084941C" wp14:editId="48D344A1">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EF7515D" w:rsidR="00FE7724" w:rsidRPr="00630A6E" w:rsidRDefault="00FE7724" w:rsidP="00832EA1">
                            <w:pPr>
                              <w:pStyle w:val="Caption"/>
                              <w:rPr>
                                <w:b/>
                                <w:noProof/>
                                <w:color w:val="auto"/>
                                <w:lang w:val="id-ID"/>
                              </w:rPr>
                            </w:pPr>
                            <w:bookmarkStart w:id="77" w:name="_Toc83115814"/>
                            <w:r>
                              <w:t xml:space="preserve">Gambar 3. </w:t>
                            </w:r>
                            <w:r>
                              <w:fldChar w:fldCharType="begin"/>
                            </w:r>
                            <w:r>
                              <w:instrText xml:space="preserve"> SEQ Gambar_3. \* ARABIC </w:instrText>
                            </w:r>
                            <w:r>
                              <w:fldChar w:fldCharType="separate"/>
                            </w:r>
                            <w:r w:rsidR="003748F7">
                              <w:rPr>
                                <w:noProof/>
                              </w:rPr>
                              <w:t>1</w:t>
                            </w:r>
                            <w:r>
                              <w:fldChar w:fldCharType="end"/>
                            </w:r>
                            <w:r>
                              <w:t xml:space="preserve"> Logo SMK Cendekia Batujajar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84941C" id="_x0000_t202" coordsize="21600,21600" o:spt="202" path="m,l,21600r21600,l21600,xe">
                <v:stroke joinstyle="miter"/>
                <v:path gradientshapeok="t" o:connecttype="rect"/>
              </v:shapetype>
              <v:shape id="Text Box 42" o:spid="_x0000_s1031"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LLwIAAGY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pZ1Y0&#10;pNFWdYF9ho6Ri+rTOp9T2sZRYujITzoPfk/OSLursIlfIsQoTpU+Xaob0SQ5p5PZ7c3sjjNJsdnH&#10;m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" stroked="f">
                <v:textbox style="mso-fit-shape-to-text:t" inset="0,0,0,0">
                  <w:txbxContent>
                    <w:p w14:paraId="55684114" w14:textId="6EF7515D" w:rsidR="00FE7724" w:rsidRPr="00630A6E" w:rsidRDefault="00FE7724" w:rsidP="00832EA1">
                      <w:pPr>
                        <w:pStyle w:val="Caption"/>
                        <w:rPr>
                          <w:b/>
                          <w:noProof/>
                          <w:color w:val="auto"/>
                          <w:lang w:val="id-ID"/>
                        </w:rPr>
                      </w:pPr>
                      <w:bookmarkStart w:id="78" w:name="_Toc83115814"/>
                      <w:r>
                        <w:t xml:space="preserve">Gambar 3. </w:t>
                      </w:r>
                      <w:r>
                        <w:fldChar w:fldCharType="begin"/>
                      </w:r>
                      <w:r>
                        <w:instrText xml:space="preserve"> SEQ Gambar_3. \* ARABIC </w:instrText>
                      </w:r>
                      <w:r>
                        <w:fldChar w:fldCharType="separate"/>
                      </w:r>
                      <w:r w:rsidR="003748F7">
                        <w:rPr>
                          <w:noProof/>
                        </w:rPr>
                        <w:t>1</w:t>
                      </w:r>
                      <w:r>
                        <w:fldChar w:fldCharType="end"/>
                      </w:r>
                      <w:r>
                        <w:t xml:space="preserve"> Logo SMK Cendekia Batujajar</w:t>
                      </w:r>
                      <w:bookmarkEnd w:id="78"/>
                    </w:p>
                  </w:txbxContent>
                </v:textbox>
                <w10:wrap anchorx="margin"/>
              </v:shape>
            </w:pict>
          </mc:Fallback>
        </mc:AlternateContent>
      </w:r>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4BD0AB28" w:rsidR="00746D78" w:rsidRDefault="00746D78" w:rsidP="00C93BF7">
      <w:pPr>
        <w:pStyle w:val="Heading3"/>
        <w:numPr>
          <w:ilvl w:val="2"/>
          <w:numId w:val="6"/>
        </w:numPr>
        <w:ind w:left="709" w:hanging="142"/>
        <w:rPr>
          <w:lang w:val="en-US"/>
        </w:rPr>
      </w:pPr>
      <w:bookmarkStart w:id="79" w:name="_Toc80034232"/>
      <w:bookmarkStart w:id="80" w:name="_Toc83115734"/>
      <w:r>
        <w:rPr>
          <w:lang w:val="en-US"/>
        </w:rPr>
        <w:t>Visi dan Misi Sekolah</w:t>
      </w:r>
      <w:bookmarkEnd w:id="79"/>
      <w:bookmarkEnd w:id="80"/>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700CDB1A" w:rsidR="00746D78" w:rsidRDefault="00746D78" w:rsidP="00C93BF7">
      <w:pPr>
        <w:pStyle w:val="Heading3"/>
        <w:numPr>
          <w:ilvl w:val="2"/>
          <w:numId w:val="6"/>
        </w:numPr>
        <w:ind w:left="709" w:hanging="142"/>
        <w:rPr>
          <w:lang w:val="en-US"/>
        </w:rPr>
      </w:pPr>
      <w:bookmarkStart w:id="81" w:name="_Toc80034233"/>
      <w:bookmarkStart w:id="82" w:name="_Toc83115735"/>
      <w:r>
        <w:rPr>
          <w:lang w:val="en-US"/>
        </w:rPr>
        <w:t>Struktur Organisasi</w:t>
      </w:r>
      <w:bookmarkEnd w:id="81"/>
      <w:bookmarkEnd w:id="82"/>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25EB5D58" w:rsidR="00C64817" w:rsidRDefault="00832EA1" w:rsidP="00C64817">
      <w:pPr>
        <w:ind w:left="709"/>
      </w:pPr>
      <w:r>
        <w:rPr>
          <w:noProof/>
        </w:rPr>
        <w:lastRenderedPageBreak/>
        <mc:AlternateContent>
          <mc:Choice Requires="wps">
            <w:drawing>
              <wp:anchor distT="0" distB="0" distL="114300" distR="114300" simplePos="0" relativeHeight="251704832" behindDoc="1" locked="0" layoutInCell="1" allowOverlap="1" wp14:anchorId="5168B8BB" wp14:editId="6BFCB631">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2D4972E7" w:rsidR="00FE7724" w:rsidRPr="00B90116" w:rsidRDefault="00FE7724" w:rsidP="00832EA1">
                            <w:pPr>
                              <w:pStyle w:val="Caption"/>
                              <w:jc w:val="center"/>
                              <w:rPr>
                                <w:noProof/>
                                <w:sz w:val="24"/>
                                <w:szCs w:val="24"/>
                              </w:rPr>
                            </w:pPr>
                            <w:bookmarkStart w:id="83" w:name="_Toc83115815"/>
                            <w:r>
                              <w:t xml:space="preserve">Gambar 3. </w:t>
                            </w:r>
                            <w:r>
                              <w:fldChar w:fldCharType="begin"/>
                            </w:r>
                            <w:r>
                              <w:instrText xml:space="preserve"> SEQ Gambar_3. \* ARABIC </w:instrText>
                            </w:r>
                            <w:r>
                              <w:fldChar w:fldCharType="separate"/>
                            </w:r>
                            <w:r w:rsidR="003748F7">
                              <w:rPr>
                                <w:noProof/>
                              </w:rPr>
                              <w:t>2</w:t>
                            </w:r>
                            <w:r>
                              <w:fldChar w:fldCharType="end"/>
                            </w:r>
                            <w:r>
                              <w:t xml:space="preserve"> Struktur Ogranisasi pada SMK Cendekia Batujajar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2"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SrLQIAAGQEAAAOAAAAZHJzL2Uyb0RvYy54bWysVMGO2jAQvVfqP1i+l8BuQV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" stroked="f">
                <v:textbox style="mso-fit-shape-to-text:t" inset="0,0,0,0">
                  <w:txbxContent>
                    <w:p w14:paraId="6E89576A" w14:textId="2D4972E7" w:rsidR="00FE7724" w:rsidRPr="00B90116" w:rsidRDefault="00FE7724" w:rsidP="00832EA1">
                      <w:pPr>
                        <w:pStyle w:val="Caption"/>
                        <w:jc w:val="center"/>
                        <w:rPr>
                          <w:noProof/>
                          <w:sz w:val="24"/>
                          <w:szCs w:val="24"/>
                        </w:rPr>
                      </w:pPr>
                      <w:bookmarkStart w:id="84" w:name="_Toc83115815"/>
                      <w:r>
                        <w:t xml:space="preserve">Gambar 3. </w:t>
                      </w:r>
                      <w:r>
                        <w:fldChar w:fldCharType="begin"/>
                      </w:r>
                      <w:r>
                        <w:instrText xml:space="preserve"> SEQ Gambar_3. \* ARABIC </w:instrText>
                      </w:r>
                      <w:r>
                        <w:fldChar w:fldCharType="separate"/>
                      </w:r>
                      <w:r w:rsidR="003748F7">
                        <w:rPr>
                          <w:noProof/>
                        </w:rPr>
                        <w:t>2</w:t>
                      </w:r>
                      <w:r>
                        <w:fldChar w:fldCharType="end"/>
                      </w:r>
                      <w:r>
                        <w:t xml:space="preserve"> Struktur Ogranisasi pada SMK Cendekia Batujajar</w:t>
                      </w:r>
                      <w:bookmarkEnd w:id="84"/>
                    </w:p>
                  </w:txbxContent>
                </v:textbox>
              </v:shape>
            </w:pict>
          </mc:Fallback>
        </mc:AlternateContent>
      </w:r>
      <w:r w:rsidR="00C64817">
        <w:rPr>
          <w:noProof/>
        </w:rPr>
        <w:drawing>
          <wp:anchor distT="0" distB="0" distL="114300" distR="114300" simplePos="0" relativeHeight="251661824" behindDoc="1" locked="0" layoutInCell="1" allowOverlap="1" wp14:anchorId="63323DF7" wp14:editId="58E6709B">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88C7FAC" w:rsidR="00356EC8" w:rsidRDefault="00356EC8" w:rsidP="00C64817">
      <w:pPr>
        <w:ind w:left="709"/>
      </w:pPr>
    </w:p>
    <w:p w14:paraId="0C232732" w14:textId="30E524BE" w:rsidR="00356EC8" w:rsidRDefault="00117601" w:rsidP="00356EC8">
      <w:pPr>
        <w:jc w:val="center"/>
      </w:pPr>
      <w:r>
        <w:rPr>
          <w:b/>
        </w:rPr>
        <w:t>(</w:t>
      </w:r>
      <w:r w:rsidR="00356EC8">
        <w:rPr>
          <w:b/>
        </w:rPr>
        <w:t>Sumber:</w:t>
      </w:r>
      <w:r w:rsidR="00356EC8">
        <w:t xml:space="preserve"> SMK Cendekia Batujajar</w:t>
      </w:r>
      <w:r>
        <w:t>)</w:t>
      </w:r>
    </w:p>
    <w:p w14:paraId="086A6CAE" w14:textId="70C05497" w:rsidR="00746D78" w:rsidRDefault="00746D78" w:rsidP="00C93BF7">
      <w:pPr>
        <w:pStyle w:val="Heading2"/>
        <w:numPr>
          <w:ilvl w:val="1"/>
          <w:numId w:val="4"/>
        </w:numPr>
        <w:ind w:left="709" w:hanging="709"/>
        <w:rPr>
          <w:lang w:val="en-US"/>
        </w:rPr>
      </w:pPr>
      <w:bookmarkStart w:id="85" w:name="_Toc80034234"/>
      <w:bookmarkStart w:id="86" w:name="_Toc83115736"/>
      <w:r>
        <w:rPr>
          <w:lang w:val="en-US"/>
        </w:rPr>
        <w:t>Sistem yang sedang Berjalan</w:t>
      </w:r>
      <w:bookmarkEnd w:id="85"/>
      <w:bookmarkEnd w:id="86"/>
    </w:p>
    <w:p w14:paraId="1D7A1A7F" w14:textId="51C80677" w:rsidR="00B0071F" w:rsidRPr="00B0071F" w:rsidRDefault="006B13A5" w:rsidP="00C73111">
      <w:pPr>
        <w:ind w:firstLine="709"/>
      </w:pPr>
      <w:r>
        <w:t xml:space="preserve">SMK Cendekia Batujajar merupakan salah satu dari banyak sekolah yang memiliki sistem absensi secara manual. </w:t>
      </w:r>
      <w:r w:rsidR="003D3CC2">
        <w:t>Proses</w:t>
      </w:r>
      <w:r w:rsidR="00C73111">
        <w:t xml:space="preserve"> absensi dimulai dengan cara guru BK berkeliling </w:t>
      </w:r>
      <w:r w:rsidR="003D3CC2">
        <w:t>pada</w:t>
      </w:r>
      <w:r w:rsidR="00C73111">
        <w:t xml:space="preserve"> setiap kelas untuk mengetahui kehadiran</w:t>
      </w:r>
      <w:r w:rsidR="003D3CC2">
        <w:t xml:space="preserve"> masing-masing</w:t>
      </w:r>
      <w:r w:rsidR="00C73111">
        <w:t xml:space="preserve"> </w:t>
      </w:r>
      <w:r w:rsidR="00C47083">
        <w:t xml:space="preserve">siswa </w:t>
      </w:r>
      <w:r w:rsidR="00C73111">
        <w:t xml:space="preserve">yang </w:t>
      </w:r>
      <w:r w:rsidR="003D3CC2">
        <w:t xml:space="preserve">nantinya </w:t>
      </w:r>
      <w:r w:rsidR="00C73111">
        <w:t>akan dimasukan dalam sebuah buku besar. Buku besar tersebut berisikan daftar siswa yang tidak hadir baik izin, sakit maupun alp</w:t>
      </w:r>
      <w:r w:rsidR="001807FF">
        <w:t>h</w:t>
      </w:r>
      <w:r w:rsidR="00C73111">
        <w:t xml:space="preserve">a. Sistem pencatatan dilakukan hingga </w:t>
      </w:r>
      <w:r w:rsidR="00C47083">
        <w:t>semester berakhir. Apabila semester telah berakhir maka guru BK akan memasukan kembali data yang berasal dari buku besar</w:t>
      </w:r>
      <w:r w:rsidR="00880D9D">
        <w:t xml:space="preserve"> tersebut</w:t>
      </w:r>
      <w:r w:rsidR="00C47083">
        <w:t xml:space="preserve"> kedalam mesin pengelola angka secara manual untuk rekapitulasi absensi per semester yang akan diberikan kepada wali</w:t>
      </w:r>
      <w:r w:rsidR="00BC49F6">
        <w:t xml:space="preserve"> </w:t>
      </w:r>
      <w:r w:rsidR="00C47083">
        <w:t>kelas masing-masing siswa sebagai pertimbangan kenaikan kelas. Dalam proses absensi pada SMK ini</w:t>
      </w:r>
      <w:r w:rsidR="003D3CC2">
        <w:t xml:space="preserve"> juga</w:t>
      </w:r>
      <w:r w:rsidR="00C47083">
        <w:t xml:space="preserve"> tentu saja terdapat beberapa peraturan dimana apabila setiap siswa tidak hadir kesekolah atau dengan kata lain alp</w:t>
      </w:r>
      <w:r w:rsidR="001E05E1">
        <w:t>h</w:t>
      </w:r>
      <w:r w:rsidR="00C47083">
        <w:t>a</w:t>
      </w:r>
      <w:r w:rsidR="00880D9D">
        <w:t xml:space="preserve"> tiga kali</w:t>
      </w:r>
      <w:r w:rsidR="00C47083">
        <w:t xml:space="preserve"> sec</w:t>
      </w:r>
      <w:r w:rsidR="00880D9D">
        <w:t>a</w:t>
      </w:r>
      <w:r w:rsidR="00C47083">
        <w:t xml:space="preserve">ra berturut-turut dalam </w:t>
      </w:r>
      <w:r w:rsidR="00880D9D">
        <w:t xml:space="preserve">kurun waktu </w:t>
      </w:r>
      <w:r w:rsidR="00C47083">
        <w:t>satu minggu</w:t>
      </w:r>
      <w:r w:rsidR="00880D9D">
        <w:t xml:space="preserve">, </w:t>
      </w:r>
      <w:r w:rsidR="00C47083">
        <w:t xml:space="preserve">maka siswa tersebut akan dilakukan pemanggilan kedalam ruang BK untuk diberikan peringatan atau langsung mengunjungi rumah siswa yang bersangkutan. </w:t>
      </w:r>
      <w:r w:rsidR="00880D9D">
        <w:t xml:space="preserve">Sedangkan untuk izin </w:t>
      </w:r>
      <w:r w:rsidR="003D3CC2">
        <w:t>dan</w:t>
      </w:r>
      <w:r w:rsidR="00880D9D">
        <w:t xml:space="preserve"> sakit maka siswa yang bersangkutan perlu mengirim tanda bukti seperti surat ataupun menghubungi langsung pihak sekolah baik guru </w:t>
      </w:r>
      <w:r w:rsidR="00880D9D">
        <w:lastRenderedPageBreak/>
        <w:t>BK atau wali</w:t>
      </w:r>
      <w:r w:rsidR="00BC49F6">
        <w:t xml:space="preserve"> </w:t>
      </w:r>
      <w:r w:rsidR="00880D9D">
        <w:t>kelas siswa tersebut</w:t>
      </w:r>
      <w:r w:rsidR="001E05E1">
        <w:t>. T</w:t>
      </w:r>
      <w:r w:rsidR="00880D9D">
        <w:t>anpa adanya bukti ketidakhadiran</w:t>
      </w:r>
      <w:r w:rsidR="003D3CC2">
        <w:t>,</w:t>
      </w:r>
      <w:r w:rsidR="00880D9D">
        <w:t xml:space="preserve"> maka secara otomatis siswa yang bersangkutan akan dianggap alp</w:t>
      </w:r>
      <w:r w:rsidR="001807FF">
        <w:t>h</w:t>
      </w:r>
      <w:r w:rsidR="00880D9D">
        <w:t>a.</w:t>
      </w:r>
    </w:p>
    <w:p w14:paraId="7766A27B" w14:textId="7A6ABCDE" w:rsidR="00C2066A" w:rsidRDefault="00C2066A" w:rsidP="00C93BF7">
      <w:pPr>
        <w:pStyle w:val="Heading3"/>
        <w:numPr>
          <w:ilvl w:val="0"/>
          <w:numId w:val="7"/>
        </w:numPr>
        <w:ind w:left="709" w:hanging="142"/>
        <w:rPr>
          <w:lang w:val="en-US"/>
        </w:rPr>
      </w:pPr>
      <w:bookmarkStart w:id="87" w:name="_Toc80034235"/>
      <w:bookmarkStart w:id="88" w:name="_Toc83115737"/>
      <w:r>
        <w:rPr>
          <w:lang w:val="en-US"/>
        </w:rPr>
        <w:t>Proses Bisnis Data Absen Siswa</w:t>
      </w:r>
      <w:bookmarkEnd w:id="87"/>
      <w:bookmarkEnd w:id="88"/>
    </w:p>
    <w:p w14:paraId="6BDC8828" w14:textId="7BD1FCB9" w:rsidR="00880D9D" w:rsidRDefault="00B67D3D" w:rsidP="003D3CC2">
      <w:pPr>
        <w:ind w:firstLine="709"/>
      </w:pPr>
      <w:r>
        <w:t xml:space="preserve">Dibawah ini merupakan </w:t>
      </w:r>
      <w:r w:rsidR="00316180">
        <w:t xml:space="preserve">sebuah activity diagram yang digunakan untuk menggambarkan </w:t>
      </w:r>
      <w:r>
        <w:t>proses bisnis abse</w:t>
      </w:r>
      <w:r w:rsidR="003D3CC2">
        <w:t>n</w:t>
      </w:r>
      <w:r>
        <w:t>si siswa SMK Cendekia Batujajar yang dilakukan secara manual mulai dari absen siswa hingga pelaporan kepada masing-masing wali kelas.</w:t>
      </w:r>
    </w:p>
    <w:p w14:paraId="11B90FB5" w14:textId="77777777" w:rsidR="00111278" w:rsidRDefault="00A2766B" w:rsidP="00111278">
      <w:pPr>
        <w:keepNext/>
        <w:jc w:val="center"/>
      </w:pPr>
      <w:r>
        <w:rPr>
          <w:noProof/>
        </w:rPr>
        <w:drawing>
          <wp:inline distT="0" distB="0" distL="0" distR="0" wp14:anchorId="6B498C38" wp14:editId="1B7ADF6D">
            <wp:extent cx="5039995" cy="34842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3484245"/>
                    </a:xfrm>
                    <a:prstGeom prst="rect">
                      <a:avLst/>
                    </a:prstGeom>
                    <a:noFill/>
                    <a:ln>
                      <a:noFill/>
                    </a:ln>
                  </pic:spPr>
                </pic:pic>
              </a:graphicData>
            </a:graphic>
          </wp:inline>
        </w:drawing>
      </w:r>
    </w:p>
    <w:p w14:paraId="6B63B090" w14:textId="0345FCB9" w:rsidR="00111278" w:rsidRDefault="00111278" w:rsidP="00111278">
      <w:pPr>
        <w:pStyle w:val="Caption"/>
        <w:jc w:val="center"/>
      </w:pPr>
      <w:bookmarkStart w:id="89" w:name="_Toc83115816"/>
      <w:r>
        <w:t xml:space="preserve">Gambar 3. </w:t>
      </w:r>
      <w:r>
        <w:fldChar w:fldCharType="begin"/>
      </w:r>
      <w:r>
        <w:instrText xml:space="preserve"> SEQ Gambar_3. \* ARABIC </w:instrText>
      </w:r>
      <w:r>
        <w:fldChar w:fldCharType="separate"/>
      </w:r>
      <w:r w:rsidR="003748F7">
        <w:rPr>
          <w:noProof/>
        </w:rPr>
        <w:t>3</w:t>
      </w:r>
      <w:r>
        <w:fldChar w:fldCharType="end"/>
      </w:r>
      <w:r>
        <w:t xml:space="preserve"> Proses Bisnis Data Absen Siswa</w:t>
      </w:r>
      <w:bookmarkEnd w:id="89"/>
    </w:p>
    <w:p w14:paraId="717F137C" w14:textId="7F74C6CF" w:rsidR="00111278" w:rsidRDefault="00111278" w:rsidP="00111278">
      <w:pPr>
        <w:jc w:val="center"/>
      </w:pPr>
      <w:r>
        <w:rPr>
          <w:b/>
        </w:rPr>
        <w:t>(Sumber:</w:t>
      </w:r>
      <w:r>
        <w:t xml:space="preserve"> Penyusun)</w:t>
      </w:r>
    </w:p>
    <w:p w14:paraId="6C52D6F9" w14:textId="6E2A9AB4" w:rsidR="00C2066A" w:rsidRDefault="00C2066A" w:rsidP="00C93BF7">
      <w:pPr>
        <w:pStyle w:val="Heading3"/>
        <w:numPr>
          <w:ilvl w:val="0"/>
          <w:numId w:val="7"/>
        </w:numPr>
        <w:ind w:left="709" w:hanging="142"/>
        <w:rPr>
          <w:lang w:val="en-US"/>
        </w:rPr>
      </w:pPr>
      <w:bookmarkStart w:id="90" w:name="_Toc80034236"/>
      <w:bookmarkStart w:id="91" w:name="_Toc83115738"/>
      <w:r>
        <w:rPr>
          <w:lang w:val="en-US"/>
        </w:rPr>
        <w:t>Analisis Sistem Berjalan</w:t>
      </w:r>
      <w:bookmarkEnd w:id="90"/>
      <w:bookmarkEnd w:id="91"/>
    </w:p>
    <w:p w14:paraId="35A129EF" w14:textId="7D5F79FD" w:rsidR="00BC49F6" w:rsidRDefault="00B67D3D" w:rsidP="003D3CC2">
      <w:pPr>
        <w:ind w:firstLine="709"/>
      </w:pPr>
      <w:r>
        <w:t>Sistem yang sedang berjalan dalam absen</w:t>
      </w:r>
      <w:r w:rsidR="003D3CC2">
        <w:t>s</w:t>
      </w:r>
      <w:r>
        <w:t>i siswa ini masih dilakukan secara manual dan masih menggunakan kertas atau buku besar sehingga sistem yang berjalan dirasa tidak efektif dan efisien</w:t>
      </w:r>
      <w:r w:rsidR="00B74DD3">
        <w:t xml:space="preserve">. </w:t>
      </w:r>
      <w:r w:rsidR="00D438FB">
        <w:t xml:space="preserve">Semua pelaporan dilakukan oleh satu orang </w:t>
      </w:r>
      <w:r w:rsidR="001A5C47">
        <w:t xml:space="preserve">dari mulai pencatatan </w:t>
      </w:r>
      <w:r w:rsidR="001807FF">
        <w:t xml:space="preserve">sakit,izin, alpha </w:t>
      </w:r>
      <w:r w:rsidR="001A5C47">
        <w:t>hingga pelaporan</w:t>
      </w:r>
      <w:r w:rsidR="001807FF">
        <w:t>. Laporan diberikan kepada wali</w:t>
      </w:r>
      <w:r w:rsidR="00BC49F6">
        <w:t xml:space="preserve"> </w:t>
      </w:r>
      <w:r w:rsidR="001807FF">
        <w:t>kelas setiap akhir semester sedangkan pencatatan masih dilakukan secara manual</w:t>
      </w:r>
      <w:r w:rsidR="001E05E1">
        <w:t>.</w:t>
      </w:r>
      <w:r w:rsidR="001807FF">
        <w:t xml:space="preserve"> lain dari itu</w:t>
      </w:r>
      <w:r w:rsidR="001E05E1">
        <w:t>,</w:t>
      </w:r>
      <w:r w:rsidR="001807FF">
        <w:t xml:space="preserve"> proses rekapitulasi absensi siswa yang dilakukan oleh pihak sekolah yang menggunakan buku besar tersebut dapat</w:t>
      </w:r>
      <w:r w:rsidR="001E05E1">
        <w:t xml:space="preserve"> mengakibatkan beberapa </w:t>
      </w:r>
      <w:r w:rsidR="001E05E1">
        <w:lastRenderedPageBreak/>
        <w:t>kemungkinan seperti</w:t>
      </w:r>
      <w:r w:rsidR="001807FF">
        <w:t xml:space="preserve"> terjadi kehilangan sebuah data absensi </w:t>
      </w:r>
      <w:r w:rsidR="001E05E1">
        <w:t>apabila terdapat</w:t>
      </w:r>
      <w:r w:rsidR="001807FF">
        <w:t xml:space="preserve"> kendala yang tidak diduga.</w:t>
      </w:r>
    </w:p>
    <w:p w14:paraId="7A26330B" w14:textId="3E4B633B" w:rsidR="00BC49F6" w:rsidRDefault="001807FF" w:rsidP="00C93BF7">
      <w:pPr>
        <w:pStyle w:val="Heading3"/>
        <w:numPr>
          <w:ilvl w:val="0"/>
          <w:numId w:val="7"/>
        </w:numPr>
        <w:ind w:left="709" w:hanging="142"/>
        <w:rPr>
          <w:lang w:val="en-US"/>
        </w:rPr>
      </w:pPr>
      <w:r>
        <w:t xml:space="preserve"> </w:t>
      </w:r>
      <w:bookmarkStart w:id="92" w:name="_Toc83115739"/>
      <w:r w:rsidR="00BC49F6">
        <w:rPr>
          <w:lang w:val="en-US"/>
        </w:rPr>
        <w:t>Analisis Pengguna Sistem Berjalan</w:t>
      </w:r>
      <w:bookmarkEnd w:id="92"/>
    </w:p>
    <w:p w14:paraId="0D5A7C3D" w14:textId="34DC5C06" w:rsidR="00675081" w:rsidRDefault="00675081" w:rsidP="00832EA1">
      <w:pPr>
        <w:ind w:firstLine="709"/>
      </w:pPr>
      <w:r>
        <w:t xml:space="preserve">Adapun hasil dari analisis pengguna sistem pada SMK Cendekia Batujajar ini dapat dilihat </w:t>
      </w:r>
      <w:r w:rsidRPr="00675081">
        <w:rPr>
          <w:i/>
          <w:iCs/>
        </w:rPr>
        <w:t>table</w:t>
      </w:r>
      <w:r>
        <w:t xml:space="preserve"> dibawah ini.</w:t>
      </w:r>
    </w:p>
    <w:p w14:paraId="29C3A009" w14:textId="2527AC45" w:rsidR="00832EA1" w:rsidRDefault="00832EA1" w:rsidP="00832EA1">
      <w:pPr>
        <w:pStyle w:val="Caption"/>
        <w:keepNext/>
        <w:jc w:val="center"/>
      </w:pPr>
      <w:bookmarkStart w:id="93" w:name="_Toc83115862"/>
      <w:r>
        <w:t xml:space="preserve">Table 3. </w:t>
      </w:r>
      <w:r w:rsidR="006720D0">
        <w:fldChar w:fldCharType="begin"/>
      </w:r>
      <w:r w:rsidR="006720D0">
        <w:instrText xml:space="preserve"> SEQ Table_3. \* ARABIC </w:instrText>
      </w:r>
      <w:r w:rsidR="006720D0">
        <w:fldChar w:fldCharType="separate"/>
      </w:r>
      <w:r w:rsidR="00A911C8">
        <w:rPr>
          <w:noProof/>
        </w:rPr>
        <w:t>1</w:t>
      </w:r>
      <w:r w:rsidR="006720D0">
        <w:fldChar w:fldCharType="end"/>
      </w:r>
      <w:r>
        <w:t xml:space="preserve"> </w:t>
      </w:r>
      <w:r w:rsidRPr="008C0F92">
        <w:t>Hasil Analisis Pengguna Sistem pada SMK Cendekia Batujajar</w:t>
      </w:r>
      <w:bookmarkEnd w:id="93"/>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49F6" w14:paraId="2BA7E2F8" w14:textId="77777777" w:rsidTr="00BC49F6">
        <w:tc>
          <w:tcPr>
            <w:tcW w:w="625" w:type="dxa"/>
          </w:tcPr>
          <w:p w14:paraId="0448E5CE" w14:textId="3957B320" w:rsidR="00BC49F6" w:rsidRDefault="00BC49F6" w:rsidP="003D3CC2">
            <w:r>
              <w:t>1</w:t>
            </w:r>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r>
              <w:t>Melakukan absensi siswa ditiap kelas dan membuat laporan rekapitulasi absensi siswa.</w:t>
            </w:r>
          </w:p>
        </w:tc>
      </w:tr>
      <w:tr w:rsidR="00BC49F6" w14:paraId="5B640AD1" w14:textId="77777777" w:rsidTr="00BC49F6">
        <w:tc>
          <w:tcPr>
            <w:tcW w:w="625" w:type="dxa"/>
          </w:tcPr>
          <w:p w14:paraId="62BB06DA" w14:textId="60D74519" w:rsidR="00BC49F6" w:rsidRDefault="00BC49F6" w:rsidP="003D3CC2">
            <w:r>
              <w:t>2</w:t>
            </w:r>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Melihat hasil laporan rekapitulasi absensi siswa.</w:t>
            </w:r>
          </w:p>
        </w:tc>
      </w:tr>
      <w:tr w:rsidR="00BC49F6" w14:paraId="212A56B3" w14:textId="77777777" w:rsidTr="00BC49F6">
        <w:tc>
          <w:tcPr>
            <w:tcW w:w="625" w:type="dxa"/>
          </w:tcPr>
          <w:p w14:paraId="27FFCA2C" w14:textId="5D6F1E59" w:rsidR="00BC49F6" w:rsidRDefault="00BC49F6" w:rsidP="003D3CC2">
            <w:r>
              <w:t>3</w:t>
            </w:r>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05C00F7F" w:rsidR="00746D78" w:rsidRDefault="00746D78" w:rsidP="00C93BF7">
      <w:pPr>
        <w:pStyle w:val="Heading2"/>
        <w:numPr>
          <w:ilvl w:val="1"/>
          <w:numId w:val="4"/>
        </w:numPr>
        <w:ind w:left="709" w:hanging="709"/>
        <w:rPr>
          <w:lang w:val="en-US"/>
        </w:rPr>
      </w:pPr>
      <w:bookmarkStart w:id="94" w:name="_Toc80034237"/>
      <w:bookmarkStart w:id="95" w:name="_Toc83115740"/>
      <w:r>
        <w:rPr>
          <w:lang w:val="en-US"/>
        </w:rPr>
        <w:t>Analisis Pengembangan</w:t>
      </w:r>
      <w:bookmarkEnd w:id="94"/>
      <w:bookmarkEnd w:id="95"/>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1D4DA48A" w:rsidR="00C2066A" w:rsidRDefault="00C2066A" w:rsidP="00C93BF7">
      <w:pPr>
        <w:pStyle w:val="Heading3"/>
        <w:numPr>
          <w:ilvl w:val="2"/>
          <w:numId w:val="8"/>
        </w:numPr>
        <w:ind w:left="709"/>
        <w:rPr>
          <w:lang w:val="en-US"/>
        </w:rPr>
      </w:pPr>
      <w:bookmarkStart w:id="96" w:name="_Toc80034238"/>
      <w:bookmarkStart w:id="97" w:name="_Toc83115741"/>
      <w:r>
        <w:rPr>
          <w:lang w:val="en-US"/>
        </w:rPr>
        <w:t>Analisis Sistem Baru</w:t>
      </w:r>
      <w:bookmarkEnd w:id="96"/>
      <w:bookmarkEnd w:id="97"/>
    </w:p>
    <w:p w14:paraId="46ADF9E1" w14:textId="5D2BE3B6" w:rsidR="001A5C47" w:rsidRPr="001A5C47" w:rsidRDefault="001A5C47" w:rsidP="00316088">
      <w:pPr>
        <w:ind w:firstLine="709"/>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harian, bulanan, maupun akhir semester secara otomatis sesuai dengan kebutuhan pihak sekolah</w:t>
      </w:r>
      <w:r w:rsidR="006B7890">
        <w:t>, serta</w:t>
      </w:r>
      <w:r w:rsidR="00441F8F">
        <w:t xml:space="preserve"> dapat mencetak </w:t>
      </w:r>
      <w:r w:rsidR="00441F8F">
        <w:lastRenderedPageBreak/>
        <w:t>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 maupun kelas.</w:t>
      </w:r>
    </w:p>
    <w:p w14:paraId="13FECD14" w14:textId="13E50B60" w:rsidR="00C2066A" w:rsidRDefault="00C2066A" w:rsidP="00C93BF7">
      <w:pPr>
        <w:pStyle w:val="Heading3"/>
        <w:numPr>
          <w:ilvl w:val="2"/>
          <w:numId w:val="8"/>
        </w:numPr>
        <w:ind w:left="709"/>
        <w:rPr>
          <w:lang w:val="en-US"/>
        </w:rPr>
      </w:pPr>
      <w:bookmarkStart w:id="98" w:name="_Toc80034239"/>
      <w:bookmarkStart w:id="99" w:name="_Toc83115742"/>
      <w:r>
        <w:rPr>
          <w:lang w:val="en-US"/>
        </w:rPr>
        <w:t>Analisis Kebutuhan Pengguna</w:t>
      </w:r>
      <w:bookmarkEnd w:id="98"/>
      <w:bookmarkEnd w:id="99"/>
    </w:p>
    <w:p w14:paraId="54F20E28" w14:textId="360E8365" w:rsidR="002B33F4" w:rsidRPr="002B33F4" w:rsidRDefault="00A946CD" w:rsidP="00A946CD">
      <w:pPr>
        <w:ind w:firstLine="709"/>
      </w:pPr>
      <w:r w:rsidRPr="0044182F">
        <w:t xml:space="preserve">Hal-hal yang menjadi kebutuhan </w:t>
      </w:r>
      <w:r>
        <w:t xml:space="preserve">perangkat lunak untuk </w:t>
      </w:r>
      <w:r w:rsidRPr="0044182F">
        <w:t xml:space="preserve">user </w:t>
      </w:r>
      <w:r>
        <w:t>atau pengguna sistem akan dijelaskan pada tabel dibawah.</w:t>
      </w:r>
    </w:p>
    <w:p w14:paraId="2217E228" w14:textId="77742C92" w:rsidR="00832EA1" w:rsidRDefault="00832EA1" w:rsidP="005B790F">
      <w:pPr>
        <w:pStyle w:val="Caption"/>
        <w:keepNext/>
        <w:jc w:val="center"/>
      </w:pPr>
      <w:bookmarkStart w:id="100" w:name="_Toc83115863"/>
      <w:r>
        <w:t xml:space="preserve">Table 3. </w:t>
      </w:r>
      <w:r w:rsidR="006720D0">
        <w:fldChar w:fldCharType="begin"/>
      </w:r>
      <w:r w:rsidR="006720D0">
        <w:instrText xml:space="preserve"> SEQ Table_3. \* ARABIC </w:instrText>
      </w:r>
      <w:r w:rsidR="006720D0">
        <w:fldChar w:fldCharType="separate"/>
      </w:r>
      <w:r w:rsidR="00A911C8">
        <w:rPr>
          <w:noProof/>
        </w:rPr>
        <w:t>2</w:t>
      </w:r>
      <w:r w:rsidR="006720D0">
        <w:fldChar w:fldCharType="end"/>
      </w:r>
      <w:r>
        <w:t xml:space="preserve"> Hasil Analisis Kebutuhan Pengguna</w:t>
      </w:r>
      <w:bookmarkEnd w:id="1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6B7890" w:rsidRPr="00A56663" w14:paraId="74636AE8" w14:textId="77777777" w:rsidTr="004A0936">
        <w:trPr>
          <w:jc w:val="center"/>
        </w:trPr>
        <w:tc>
          <w:tcPr>
            <w:tcW w:w="570" w:type="dxa"/>
          </w:tcPr>
          <w:p w14:paraId="3230C506" w14:textId="77777777" w:rsidR="006B7890" w:rsidRPr="00A56663" w:rsidRDefault="006B7890" w:rsidP="004A0936">
            <w:pPr>
              <w:spacing w:after="200" w:line="240" w:lineRule="auto"/>
              <w:rPr>
                <w:b/>
                <w:iCs/>
                <w:szCs w:val="18"/>
              </w:rPr>
            </w:pPr>
            <w:r w:rsidRPr="00A56663">
              <w:rPr>
                <w:b/>
                <w:iCs/>
                <w:szCs w:val="18"/>
              </w:rPr>
              <w:t>No.</w:t>
            </w:r>
          </w:p>
        </w:tc>
        <w:tc>
          <w:tcPr>
            <w:tcW w:w="2119" w:type="dxa"/>
          </w:tcPr>
          <w:p w14:paraId="14034BED" w14:textId="77777777" w:rsidR="006B7890" w:rsidRPr="00A56663" w:rsidRDefault="006B7890" w:rsidP="004A0936">
            <w:pPr>
              <w:spacing w:after="200" w:line="240" w:lineRule="auto"/>
              <w:jc w:val="center"/>
              <w:rPr>
                <w:b/>
                <w:iCs/>
                <w:szCs w:val="18"/>
              </w:rPr>
            </w:pPr>
            <w:r w:rsidRPr="00A56663">
              <w:rPr>
                <w:b/>
                <w:iCs/>
                <w:szCs w:val="18"/>
              </w:rPr>
              <w:t>Kebutuhan</w:t>
            </w:r>
          </w:p>
        </w:tc>
        <w:tc>
          <w:tcPr>
            <w:tcW w:w="2268" w:type="dxa"/>
          </w:tcPr>
          <w:p w14:paraId="5D848748" w14:textId="77777777" w:rsidR="006B7890" w:rsidRPr="00A56663" w:rsidRDefault="006B7890" w:rsidP="004A0936">
            <w:pPr>
              <w:spacing w:after="200" w:line="240" w:lineRule="auto"/>
              <w:jc w:val="center"/>
              <w:rPr>
                <w:b/>
                <w:iCs/>
                <w:szCs w:val="18"/>
              </w:rPr>
            </w:pPr>
            <w:r w:rsidRPr="00A56663">
              <w:rPr>
                <w:b/>
                <w:iCs/>
                <w:szCs w:val="18"/>
              </w:rPr>
              <w:t>Tujuan</w:t>
            </w:r>
          </w:p>
        </w:tc>
        <w:tc>
          <w:tcPr>
            <w:tcW w:w="2970" w:type="dxa"/>
          </w:tcPr>
          <w:p w14:paraId="4046BA3C" w14:textId="77777777" w:rsidR="006B7890" w:rsidRPr="00A56663" w:rsidRDefault="006B7890" w:rsidP="00114A62">
            <w:pPr>
              <w:spacing w:after="200" w:line="240" w:lineRule="auto"/>
              <w:jc w:val="center"/>
              <w:rPr>
                <w:b/>
                <w:iCs/>
                <w:szCs w:val="18"/>
              </w:rPr>
            </w:pPr>
            <w:r w:rsidRPr="00A56663">
              <w:rPr>
                <w:b/>
                <w:iCs/>
                <w:szCs w:val="18"/>
              </w:rPr>
              <w:t>Dokumen yang dihasilkan</w:t>
            </w:r>
          </w:p>
        </w:tc>
      </w:tr>
      <w:tr w:rsidR="00A978CB" w:rsidRPr="0072778E" w14:paraId="466ABA1F" w14:textId="77777777" w:rsidTr="00A978CB">
        <w:trPr>
          <w:jc w:val="center"/>
        </w:trPr>
        <w:tc>
          <w:tcPr>
            <w:tcW w:w="570" w:type="dxa"/>
          </w:tcPr>
          <w:p w14:paraId="1B432B2F" w14:textId="5FC56B3A" w:rsidR="00A978CB" w:rsidRPr="00A56663" w:rsidRDefault="00A978CB" w:rsidP="004A0936">
            <w:pPr>
              <w:spacing w:after="200" w:line="240" w:lineRule="auto"/>
              <w:rPr>
                <w:iCs/>
                <w:szCs w:val="18"/>
              </w:rPr>
            </w:pPr>
            <w:r>
              <w:rPr>
                <w:iCs/>
                <w:szCs w:val="18"/>
              </w:rPr>
              <w:t>1</w:t>
            </w:r>
          </w:p>
        </w:tc>
        <w:tc>
          <w:tcPr>
            <w:tcW w:w="2119" w:type="dxa"/>
            <w:shd w:val="clear" w:color="auto" w:fill="FFC000" w:themeFill="accent4"/>
          </w:tcPr>
          <w:p w14:paraId="7ADC58AD" w14:textId="50B3B42C" w:rsidR="00A978CB" w:rsidRPr="00A978CB" w:rsidRDefault="00A978CB" w:rsidP="004A0936">
            <w:pPr>
              <w:spacing w:after="200" w:line="240" w:lineRule="auto"/>
              <w:rPr>
                <w:b/>
                <w:bCs/>
                <w:iCs/>
                <w:szCs w:val="18"/>
              </w:rPr>
            </w:pPr>
            <w:r w:rsidRPr="00A978CB">
              <w:rPr>
                <w:b/>
                <w:bCs/>
                <w:iCs/>
                <w:szCs w:val="18"/>
              </w:rPr>
              <w:t>Absen Siswa</w:t>
            </w:r>
          </w:p>
        </w:tc>
        <w:tc>
          <w:tcPr>
            <w:tcW w:w="2268" w:type="dxa"/>
            <w:shd w:val="clear" w:color="auto" w:fill="FFC000" w:themeFill="accent4"/>
          </w:tcPr>
          <w:p w14:paraId="7242E44C" w14:textId="306E9F62" w:rsidR="00A978CB" w:rsidRPr="00A978CB" w:rsidRDefault="00A978CB" w:rsidP="004A0936">
            <w:pPr>
              <w:spacing w:after="200" w:line="240" w:lineRule="auto"/>
              <w:rPr>
                <w:b/>
                <w:bCs/>
                <w:iCs/>
                <w:szCs w:val="18"/>
              </w:rPr>
            </w:pPr>
            <w:r w:rsidRPr="00A978CB">
              <w:rPr>
                <w:b/>
                <w:bCs/>
                <w:iCs/>
                <w:szCs w:val="18"/>
              </w:rPr>
              <w:t xml:space="preserve">Memudahkan siswa untuk melakukan </w:t>
            </w:r>
            <w:r>
              <w:rPr>
                <w:b/>
                <w:bCs/>
                <w:iCs/>
                <w:szCs w:val="18"/>
              </w:rPr>
              <w:t>absensi menggunakan RFID kartu siswa.</w:t>
            </w:r>
          </w:p>
        </w:tc>
        <w:tc>
          <w:tcPr>
            <w:tcW w:w="2970" w:type="dxa"/>
            <w:shd w:val="clear" w:color="auto" w:fill="FFC000" w:themeFill="accent4"/>
          </w:tcPr>
          <w:p w14:paraId="0B3D36C4" w14:textId="62258EE8" w:rsidR="00A978CB" w:rsidRPr="00A978CB" w:rsidRDefault="00A978CB" w:rsidP="00114A62">
            <w:pPr>
              <w:spacing w:after="200" w:line="240" w:lineRule="auto"/>
              <w:jc w:val="center"/>
              <w:rPr>
                <w:b/>
                <w:bCs/>
                <w:iCs/>
                <w:szCs w:val="18"/>
              </w:rPr>
            </w:pPr>
            <w:r w:rsidRPr="00A978CB">
              <w:rPr>
                <w:b/>
                <w:bCs/>
                <w:iCs/>
                <w:szCs w:val="18"/>
              </w:rPr>
              <w:t>Data absensi per-siswa.</w:t>
            </w:r>
          </w:p>
        </w:tc>
      </w:tr>
      <w:tr w:rsidR="006B7890" w:rsidRPr="0072778E" w14:paraId="20DEF643" w14:textId="77777777" w:rsidTr="004A0936">
        <w:trPr>
          <w:jc w:val="center"/>
        </w:trPr>
        <w:tc>
          <w:tcPr>
            <w:tcW w:w="570" w:type="dxa"/>
          </w:tcPr>
          <w:p w14:paraId="250941B1" w14:textId="5AB4A907" w:rsidR="006B7890" w:rsidRPr="00A56663" w:rsidRDefault="00A978CB" w:rsidP="004A0936">
            <w:pPr>
              <w:spacing w:after="200" w:line="240" w:lineRule="auto"/>
              <w:rPr>
                <w:iCs/>
                <w:szCs w:val="18"/>
              </w:rPr>
            </w:pPr>
            <w:r>
              <w:rPr>
                <w:iCs/>
                <w:szCs w:val="18"/>
              </w:rPr>
              <w:t>2</w:t>
            </w:r>
          </w:p>
        </w:tc>
        <w:tc>
          <w:tcPr>
            <w:tcW w:w="2119" w:type="dxa"/>
          </w:tcPr>
          <w:p w14:paraId="6F29DD11" w14:textId="69BC145A" w:rsidR="006B7890" w:rsidRPr="00524A03" w:rsidRDefault="00524A03" w:rsidP="004A0936">
            <w:pPr>
              <w:spacing w:after="200" w:line="240" w:lineRule="auto"/>
              <w:rPr>
                <w:iCs/>
                <w:szCs w:val="18"/>
              </w:rPr>
            </w:pPr>
            <w:r>
              <w:rPr>
                <w:iCs/>
                <w:szCs w:val="18"/>
              </w:rPr>
              <w:t>Kelola data absensi</w:t>
            </w:r>
          </w:p>
        </w:tc>
        <w:tc>
          <w:tcPr>
            <w:tcW w:w="2268" w:type="dxa"/>
          </w:tcPr>
          <w:p w14:paraId="3412D71A" w14:textId="2A7F9D4D" w:rsidR="006B7890" w:rsidRPr="006B7890" w:rsidRDefault="006B7890" w:rsidP="004A0936">
            <w:pPr>
              <w:spacing w:after="200" w:line="240" w:lineRule="auto"/>
              <w:rPr>
                <w:iCs/>
                <w:szCs w:val="18"/>
              </w:rPr>
            </w:pPr>
            <w:r>
              <w:rPr>
                <w:iCs/>
                <w:szCs w:val="18"/>
              </w:rPr>
              <w:t xml:space="preserve">Memudahkan </w:t>
            </w:r>
            <w:r w:rsidR="00524A03">
              <w:rPr>
                <w:iCs/>
                <w:szCs w:val="18"/>
              </w:rPr>
              <w:t>Guru BK dan  bagian IT untuk melakukan proses pengelolaan data absensi.</w:t>
            </w:r>
          </w:p>
        </w:tc>
        <w:tc>
          <w:tcPr>
            <w:tcW w:w="2970" w:type="dxa"/>
          </w:tcPr>
          <w:p w14:paraId="51D2D916" w14:textId="264B7CE3" w:rsidR="006B7890" w:rsidRPr="00524A03" w:rsidRDefault="00524A03" w:rsidP="00114A62">
            <w:pPr>
              <w:spacing w:after="200" w:line="240" w:lineRule="auto"/>
              <w:jc w:val="center"/>
              <w:rPr>
                <w:iCs/>
                <w:szCs w:val="18"/>
              </w:rPr>
            </w:pPr>
            <w:r>
              <w:rPr>
                <w:iCs/>
                <w:szCs w:val="18"/>
              </w:rPr>
              <w:t>Data absensi siswa.</w:t>
            </w:r>
          </w:p>
        </w:tc>
      </w:tr>
      <w:tr w:rsidR="00524A03" w:rsidRPr="0072778E" w14:paraId="55577C13" w14:textId="77777777" w:rsidTr="004A0936">
        <w:trPr>
          <w:jc w:val="center"/>
        </w:trPr>
        <w:tc>
          <w:tcPr>
            <w:tcW w:w="570" w:type="dxa"/>
          </w:tcPr>
          <w:p w14:paraId="1931659F" w14:textId="4C224B6E" w:rsidR="00524A03" w:rsidRPr="00A56663" w:rsidRDefault="00A978CB" w:rsidP="00524A03">
            <w:pPr>
              <w:spacing w:after="200" w:line="240" w:lineRule="auto"/>
              <w:rPr>
                <w:iCs/>
                <w:szCs w:val="18"/>
              </w:rPr>
            </w:pPr>
            <w:r>
              <w:rPr>
                <w:iCs/>
                <w:szCs w:val="18"/>
              </w:rPr>
              <w:t>3</w:t>
            </w:r>
          </w:p>
        </w:tc>
        <w:tc>
          <w:tcPr>
            <w:tcW w:w="2119" w:type="dxa"/>
          </w:tcPr>
          <w:p w14:paraId="1714558A" w14:textId="0E575F84" w:rsidR="00524A03" w:rsidRDefault="00524A03" w:rsidP="00524A03">
            <w:pPr>
              <w:spacing w:after="200" w:line="240" w:lineRule="auto"/>
              <w:rPr>
                <w:iCs/>
                <w:szCs w:val="18"/>
              </w:rPr>
            </w:pPr>
            <w:r>
              <w:rPr>
                <w:iCs/>
                <w:szCs w:val="18"/>
              </w:rPr>
              <w:t>Kelola data laporan absensi</w:t>
            </w:r>
          </w:p>
        </w:tc>
        <w:tc>
          <w:tcPr>
            <w:tcW w:w="2268" w:type="dxa"/>
          </w:tcPr>
          <w:p w14:paraId="02223B45" w14:textId="3B56D0B8" w:rsidR="00524A03" w:rsidRDefault="00524A03" w:rsidP="00524A03">
            <w:pPr>
              <w:spacing w:after="200" w:line="240" w:lineRule="auto"/>
              <w:rPr>
                <w:iCs/>
                <w:szCs w:val="18"/>
              </w:rPr>
            </w:pPr>
            <w:r>
              <w:rPr>
                <w:iCs/>
                <w:szCs w:val="18"/>
              </w:rPr>
              <w:t>Memudahkan Guru BK untuk melakukan rekapitulasi data absensi yang nantinya diteruskan kepada walikelas/kepala sekolah.</w:t>
            </w:r>
          </w:p>
        </w:tc>
        <w:tc>
          <w:tcPr>
            <w:tcW w:w="2970" w:type="dxa"/>
          </w:tcPr>
          <w:p w14:paraId="76487904" w14:textId="70102A02" w:rsidR="00524A03" w:rsidRPr="00A56663" w:rsidRDefault="00524A03" w:rsidP="00114A62">
            <w:pPr>
              <w:spacing w:after="200" w:line="240" w:lineRule="auto"/>
              <w:jc w:val="center"/>
              <w:rPr>
                <w:iCs/>
                <w:szCs w:val="18"/>
                <w:lang w:val="id-ID"/>
              </w:rPr>
            </w:pPr>
            <w:r>
              <w:rPr>
                <w:iCs/>
                <w:szCs w:val="18"/>
              </w:rPr>
              <w:t>Data laporan absensi siswa.</w:t>
            </w:r>
          </w:p>
        </w:tc>
      </w:tr>
      <w:tr w:rsidR="00524A03" w:rsidRPr="00975145" w14:paraId="5D66A6E7" w14:textId="77777777" w:rsidTr="004A0936">
        <w:trPr>
          <w:jc w:val="center"/>
        </w:trPr>
        <w:tc>
          <w:tcPr>
            <w:tcW w:w="570" w:type="dxa"/>
          </w:tcPr>
          <w:p w14:paraId="249A36F1" w14:textId="0B636AB2" w:rsidR="00524A03" w:rsidRPr="00A978CB" w:rsidRDefault="00A978CB" w:rsidP="00524A03">
            <w:pPr>
              <w:spacing w:after="200" w:line="240" w:lineRule="auto"/>
              <w:rPr>
                <w:iCs/>
                <w:szCs w:val="18"/>
              </w:rPr>
            </w:pPr>
            <w:r>
              <w:rPr>
                <w:iCs/>
                <w:szCs w:val="18"/>
              </w:rPr>
              <w:t>4</w:t>
            </w:r>
          </w:p>
        </w:tc>
        <w:tc>
          <w:tcPr>
            <w:tcW w:w="2119" w:type="dxa"/>
          </w:tcPr>
          <w:p w14:paraId="4B3A83C8" w14:textId="555408B6" w:rsidR="00524A03" w:rsidRPr="00524A03" w:rsidRDefault="00524A03" w:rsidP="00524A03">
            <w:pPr>
              <w:spacing w:after="200" w:line="240" w:lineRule="auto"/>
              <w:rPr>
                <w:iCs/>
                <w:szCs w:val="18"/>
              </w:rPr>
            </w:pPr>
            <w:r>
              <w:rPr>
                <w:iCs/>
                <w:szCs w:val="18"/>
              </w:rPr>
              <w:t>Kelola data siswa</w:t>
            </w:r>
          </w:p>
        </w:tc>
        <w:tc>
          <w:tcPr>
            <w:tcW w:w="2268" w:type="dxa"/>
          </w:tcPr>
          <w:p w14:paraId="1EDE6D65" w14:textId="35092A3B" w:rsidR="00524A03" w:rsidRPr="00524A03" w:rsidRDefault="00524A03" w:rsidP="00524A03">
            <w:pPr>
              <w:spacing w:after="200" w:line="240" w:lineRule="auto"/>
              <w:rPr>
                <w:iCs/>
                <w:szCs w:val="18"/>
              </w:rPr>
            </w:pPr>
            <w:r>
              <w:rPr>
                <w:iCs/>
                <w:szCs w:val="18"/>
              </w:rPr>
              <w:t>Memudahkan Guru BK dan bagian IT untuk melakukan pengelolaan data siswa.</w:t>
            </w:r>
          </w:p>
        </w:tc>
        <w:tc>
          <w:tcPr>
            <w:tcW w:w="2970" w:type="dxa"/>
          </w:tcPr>
          <w:p w14:paraId="56177815" w14:textId="16A97171" w:rsidR="00524A03" w:rsidRPr="00975145" w:rsidRDefault="00524A03" w:rsidP="00114A62">
            <w:pPr>
              <w:spacing w:after="200" w:line="240" w:lineRule="auto"/>
              <w:jc w:val="center"/>
              <w:rPr>
                <w:iCs/>
                <w:szCs w:val="18"/>
              </w:rPr>
            </w:pPr>
            <w:r>
              <w:rPr>
                <w:iCs/>
                <w:szCs w:val="18"/>
              </w:rPr>
              <w:t>Data siswa.</w:t>
            </w:r>
          </w:p>
        </w:tc>
      </w:tr>
      <w:tr w:rsidR="00524A03" w:rsidRPr="00A56663" w14:paraId="5A6C3449" w14:textId="77777777" w:rsidTr="004A0936">
        <w:trPr>
          <w:jc w:val="center"/>
        </w:trPr>
        <w:tc>
          <w:tcPr>
            <w:tcW w:w="570" w:type="dxa"/>
          </w:tcPr>
          <w:p w14:paraId="461DCDA0" w14:textId="58FA705A" w:rsidR="00524A03" w:rsidRPr="00A978CB" w:rsidRDefault="00A978CB" w:rsidP="00524A03">
            <w:pPr>
              <w:spacing w:after="200" w:line="240" w:lineRule="auto"/>
              <w:rPr>
                <w:iCs/>
                <w:szCs w:val="18"/>
              </w:rPr>
            </w:pPr>
            <w:r>
              <w:rPr>
                <w:iCs/>
                <w:szCs w:val="18"/>
              </w:rPr>
              <w:t>5</w:t>
            </w:r>
          </w:p>
        </w:tc>
        <w:tc>
          <w:tcPr>
            <w:tcW w:w="2119" w:type="dxa"/>
          </w:tcPr>
          <w:p w14:paraId="00664793" w14:textId="0E7C2F4A" w:rsidR="00524A03" w:rsidRPr="00524A03" w:rsidRDefault="00524A03" w:rsidP="00524A03">
            <w:pPr>
              <w:spacing w:after="200" w:line="240" w:lineRule="auto"/>
              <w:rPr>
                <w:iCs/>
                <w:szCs w:val="18"/>
              </w:rPr>
            </w:pPr>
            <w:r>
              <w:rPr>
                <w:iCs/>
                <w:szCs w:val="18"/>
              </w:rPr>
              <w:t>Kelola data guru</w:t>
            </w:r>
          </w:p>
        </w:tc>
        <w:tc>
          <w:tcPr>
            <w:tcW w:w="2268" w:type="dxa"/>
          </w:tcPr>
          <w:p w14:paraId="6ED47AB6" w14:textId="6BC7652C" w:rsidR="00524A03" w:rsidRPr="00524A03" w:rsidRDefault="00524A03" w:rsidP="00524A03">
            <w:pPr>
              <w:spacing w:after="200" w:line="240" w:lineRule="auto"/>
              <w:rPr>
                <w:iCs/>
                <w:szCs w:val="18"/>
              </w:rPr>
            </w:pPr>
            <w:r>
              <w:rPr>
                <w:iCs/>
                <w:szCs w:val="18"/>
              </w:rPr>
              <w:t>Memudahkan Guru BK dan bagian IT untuk melakukan pengelolaan data guru.</w:t>
            </w:r>
          </w:p>
        </w:tc>
        <w:tc>
          <w:tcPr>
            <w:tcW w:w="2970" w:type="dxa"/>
          </w:tcPr>
          <w:p w14:paraId="68748DAE" w14:textId="6963F603" w:rsidR="00524A03" w:rsidRPr="00A56663" w:rsidRDefault="00524A03" w:rsidP="00114A62">
            <w:pPr>
              <w:spacing w:after="200" w:line="240" w:lineRule="auto"/>
              <w:jc w:val="center"/>
              <w:rPr>
                <w:iCs/>
                <w:szCs w:val="18"/>
                <w:lang w:val="id-ID"/>
              </w:rPr>
            </w:pPr>
            <w:r>
              <w:rPr>
                <w:iCs/>
                <w:szCs w:val="18"/>
              </w:rPr>
              <w:t>Data guru.</w:t>
            </w:r>
          </w:p>
        </w:tc>
      </w:tr>
      <w:tr w:rsidR="00524A03" w:rsidRPr="00975145" w14:paraId="65286343" w14:textId="77777777" w:rsidTr="004A0936">
        <w:trPr>
          <w:jc w:val="center"/>
        </w:trPr>
        <w:tc>
          <w:tcPr>
            <w:tcW w:w="570" w:type="dxa"/>
          </w:tcPr>
          <w:p w14:paraId="041EB9D4" w14:textId="2EB71CB5" w:rsidR="00524A03" w:rsidRPr="00A978CB" w:rsidRDefault="00A978CB" w:rsidP="00524A03">
            <w:pPr>
              <w:spacing w:after="200" w:line="240" w:lineRule="auto"/>
              <w:rPr>
                <w:iCs/>
                <w:szCs w:val="18"/>
              </w:rPr>
            </w:pPr>
            <w:r>
              <w:rPr>
                <w:iCs/>
                <w:szCs w:val="18"/>
              </w:rPr>
              <w:lastRenderedPageBreak/>
              <w:t>6</w:t>
            </w:r>
          </w:p>
        </w:tc>
        <w:tc>
          <w:tcPr>
            <w:tcW w:w="2119" w:type="dxa"/>
          </w:tcPr>
          <w:p w14:paraId="29CB9D4F" w14:textId="33C0E797" w:rsidR="00524A03" w:rsidRPr="00975145" w:rsidRDefault="00524A03" w:rsidP="00524A03">
            <w:pPr>
              <w:spacing w:after="200" w:line="240" w:lineRule="auto"/>
              <w:rPr>
                <w:iCs/>
                <w:szCs w:val="18"/>
              </w:rPr>
            </w:pPr>
            <w:r>
              <w:rPr>
                <w:iCs/>
                <w:szCs w:val="18"/>
              </w:rPr>
              <w:t>Kelola data kelas</w:t>
            </w:r>
          </w:p>
        </w:tc>
        <w:tc>
          <w:tcPr>
            <w:tcW w:w="2268" w:type="dxa"/>
          </w:tcPr>
          <w:p w14:paraId="035EA862" w14:textId="276DC05B" w:rsidR="00524A03" w:rsidRPr="00975145" w:rsidRDefault="00524A03" w:rsidP="00524A03">
            <w:pPr>
              <w:spacing w:after="200" w:line="240" w:lineRule="auto"/>
              <w:rPr>
                <w:iCs/>
                <w:szCs w:val="18"/>
              </w:rPr>
            </w:pPr>
            <w:r>
              <w:rPr>
                <w:iCs/>
                <w:szCs w:val="18"/>
              </w:rPr>
              <w:t>Memudahkan Guru BK dan bagian IT untuk melakukan pengelolaan data kelas.</w:t>
            </w:r>
          </w:p>
        </w:tc>
        <w:tc>
          <w:tcPr>
            <w:tcW w:w="2970" w:type="dxa"/>
          </w:tcPr>
          <w:p w14:paraId="616E726B" w14:textId="5E26094E" w:rsidR="00524A03" w:rsidRPr="00975145" w:rsidRDefault="00524A03" w:rsidP="00114A62">
            <w:pPr>
              <w:spacing w:after="200" w:line="240" w:lineRule="auto"/>
              <w:jc w:val="center"/>
              <w:rPr>
                <w:iCs/>
                <w:szCs w:val="18"/>
              </w:rPr>
            </w:pPr>
            <w:r>
              <w:rPr>
                <w:iCs/>
                <w:szCs w:val="18"/>
              </w:rPr>
              <w:t>Data kelas.</w:t>
            </w:r>
          </w:p>
        </w:tc>
      </w:tr>
      <w:tr w:rsidR="00524A03" w:rsidRPr="00A56663" w14:paraId="15F42C49" w14:textId="77777777" w:rsidTr="004A0936">
        <w:trPr>
          <w:jc w:val="center"/>
        </w:trPr>
        <w:tc>
          <w:tcPr>
            <w:tcW w:w="570" w:type="dxa"/>
          </w:tcPr>
          <w:p w14:paraId="5974ECDC" w14:textId="297A651B" w:rsidR="00524A03" w:rsidRPr="00A978CB" w:rsidRDefault="00A978CB" w:rsidP="00524A03">
            <w:pPr>
              <w:spacing w:after="200" w:line="240" w:lineRule="auto"/>
              <w:rPr>
                <w:iCs/>
                <w:szCs w:val="18"/>
              </w:rPr>
            </w:pPr>
            <w:r>
              <w:rPr>
                <w:iCs/>
                <w:szCs w:val="18"/>
              </w:rPr>
              <w:t>7</w:t>
            </w:r>
          </w:p>
        </w:tc>
        <w:tc>
          <w:tcPr>
            <w:tcW w:w="2119" w:type="dxa"/>
          </w:tcPr>
          <w:p w14:paraId="75AFA6DC" w14:textId="534CA99F" w:rsidR="00524A03" w:rsidRPr="00524A03" w:rsidRDefault="00524A03" w:rsidP="00524A03">
            <w:pPr>
              <w:spacing w:after="200" w:line="240" w:lineRule="auto"/>
              <w:rPr>
                <w:iCs/>
                <w:szCs w:val="18"/>
              </w:rPr>
            </w:pPr>
            <w:r>
              <w:rPr>
                <w:iCs/>
                <w:szCs w:val="18"/>
              </w:rPr>
              <w:t>Kelola data admin</w:t>
            </w:r>
          </w:p>
        </w:tc>
        <w:tc>
          <w:tcPr>
            <w:tcW w:w="2268" w:type="dxa"/>
          </w:tcPr>
          <w:p w14:paraId="6EA1382F" w14:textId="0BF372AD" w:rsidR="00524A03" w:rsidRPr="00E0200F" w:rsidRDefault="00524A03" w:rsidP="00524A03">
            <w:pPr>
              <w:spacing w:after="200" w:line="240" w:lineRule="auto"/>
              <w:rPr>
                <w:iCs/>
                <w:szCs w:val="18"/>
                <w:lang w:val="id-ID"/>
              </w:rPr>
            </w:pPr>
            <w:r>
              <w:rPr>
                <w:iCs/>
                <w:szCs w:val="18"/>
              </w:rPr>
              <w:t>Memudahkan guru BK untuk melakukan pengelolaan pengguna sistem</w:t>
            </w:r>
            <w:r>
              <w:rPr>
                <w:iCs/>
                <w:szCs w:val="18"/>
                <w:lang w:val="id-ID"/>
              </w:rPr>
              <w:t>.</w:t>
            </w:r>
          </w:p>
        </w:tc>
        <w:tc>
          <w:tcPr>
            <w:tcW w:w="2970" w:type="dxa"/>
          </w:tcPr>
          <w:p w14:paraId="39F5636D" w14:textId="14342973" w:rsidR="00524A03" w:rsidRPr="00A56663" w:rsidRDefault="00524A03" w:rsidP="00114A62">
            <w:pPr>
              <w:spacing w:after="200" w:line="240" w:lineRule="auto"/>
              <w:jc w:val="center"/>
              <w:rPr>
                <w:iCs/>
                <w:szCs w:val="18"/>
                <w:lang w:val="id-ID"/>
              </w:rPr>
            </w:pPr>
            <w:r>
              <w:rPr>
                <w:iCs/>
                <w:szCs w:val="18"/>
              </w:rPr>
              <w:t>Data admin.</w:t>
            </w:r>
          </w:p>
        </w:tc>
      </w:tr>
    </w:tbl>
    <w:p w14:paraId="5AD50ADF" w14:textId="77777777" w:rsidR="006B7890" w:rsidRPr="006B7890" w:rsidRDefault="006B7890" w:rsidP="006B7890"/>
    <w:p w14:paraId="4DC1AA49" w14:textId="4FA8E1E3" w:rsidR="00A978CB" w:rsidRDefault="00C2066A" w:rsidP="00C93BF7">
      <w:pPr>
        <w:pStyle w:val="Heading3"/>
        <w:numPr>
          <w:ilvl w:val="2"/>
          <w:numId w:val="8"/>
        </w:numPr>
        <w:ind w:left="709"/>
        <w:rPr>
          <w:lang w:val="en-US"/>
        </w:rPr>
      </w:pPr>
      <w:bookmarkStart w:id="101" w:name="_Toc80034240"/>
      <w:bookmarkStart w:id="102" w:name="_Toc83115743"/>
      <w:r>
        <w:rPr>
          <w:lang w:val="en-US"/>
        </w:rPr>
        <w:t>Analisis Kebutuhan Fungsional</w:t>
      </w:r>
      <w:bookmarkEnd w:id="101"/>
      <w:bookmarkEnd w:id="102"/>
    </w:p>
    <w:p w14:paraId="1CEEA799" w14:textId="28E94F0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PL, mencakup bagaimana sistem harus bereaksi pada input tertentu dan bagaimana perilaku sistem pada situasi tertentu</w:t>
      </w:r>
    </w:p>
    <w:p w14:paraId="13438C10" w14:textId="44C98E8F" w:rsidR="00832EA1" w:rsidRDefault="00832EA1" w:rsidP="005B790F">
      <w:pPr>
        <w:pStyle w:val="Caption"/>
        <w:keepNext/>
        <w:jc w:val="center"/>
      </w:pPr>
      <w:bookmarkStart w:id="103" w:name="_Toc83115864"/>
      <w:r>
        <w:t xml:space="preserve">Table 3. </w:t>
      </w:r>
      <w:r w:rsidR="006720D0">
        <w:fldChar w:fldCharType="begin"/>
      </w:r>
      <w:r w:rsidR="006720D0">
        <w:instrText xml:space="preserve"> SEQ Table_3. \* ARABIC </w:instrText>
      </w:r>
      <w:r w:rsidR="006720D0">
        <w:fldChar w:fldCharType="separate"/>
      </w:r>
      <w:r w:rsidR="00A911C8">
        <w:rPr>
          <w:noProof/>
        </w:rPr>
        <w:t>3</w:t>
      </w:r>
      <w:r w:rsidR="006720D0">
        <w:fldChar w:fldCharType="end"/>
      </w:r>
      <w:r>
        <w:t xml:space="preserve"> </w:t>
      </w:r>
      <w:r w:rsidRPr="007E159B">
        <w:t>Hasil Analisis Kebutuhan Fungsional</w:t>
      </w:r>
      <w:bookmarkEnd w:id="103"/>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Sistem menyediakan fitur bagi setiap aktor untuk keluar atau masuk aplikasi sesuai hak akses yang dimiliki.</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47F89DA" w14:textId="0B42987F" w:rsidR="00D86B24" w:rsidRDefault="006B51A9" w:rsidP="00A978CB">
            <w:r>
              <w:t>Sistem menampilkan beberapa informasi berupa grafik mengenai absensi siswa.</w:t>
            </w:r>
          </w:p>
        </w:tc>
        <w:tc>
          <w:tcPr>
            <w:tcW w:w="1305" w:type="dxa"/>
            <w:vAlign w:val="center"/>
          </w:tcPr>
          <w:p w14:paraId="4BD83607" w14:textId="56724E06" w:rsidR="00D86B24" w:rsidRDefault="006B51A9" w:rsidP="007F1959">
            <w:pPr>
              <w:jc w:val="center"/>
            </w:pPr>
            <w:r>
              <w:t>High</w:t>
            </w:r>
          </w:p>
        </w:tc>
      </w:tr>
      <w:tr w:rsidR="00D86B24" w14:paraId="72D4AC4C" w14:textId="77777777" w:rsidTr="00114A62">
        <w:tc>
          <w:tcPr>
            <w:tcW w:w="1838" w:type="dxa"/>
            <w:vAlign w:val="center"/>
          </w:tcPr>
          <w:p w14:paraId="2B8F8226" w14:textId="31B12D5D" w:rsidR="00D86B24" w:rsidRDefault="00AB6A69" w:rsidP="00114A62">
            <w:pPr>
              <w:jc w:val="center"/>
            </w:pPr>
            <w:r>
              <w:t>RC0</w:t>
            </w:r>
            <w:r w:rsidR="004A0936">
              <w:t>3</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0D5CB9" w14:paraId="41898C26" w14:textId="77777777" w:rsidTr="00114A62">
        <w:tc>
          <w:tcPr>
            <w:tcW w:w="1838" w:type="dxa"/>
            <w:vAlign w:val="center"/>
          </w:tcPr>
          <w:p w14:paraId="4D198986" w14:textId="4EC6D6F1" w:rsidR="000D5CB9" w:rsidRDefault="00AB6A69" w:rsidP="00114A62">
            <w:pPr>
              <w:jc w:val="center"/>
            </w:pPr>
            <w:r>
              <w:t>RC0</w:t>
            </w:r>
            <w:r w:rsidR="004A0936">
              <w:t>4</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0D5CB9" w14:paraId="36AF0B63" w14:textId="77777777" w:rsidTr="00114A62">
        <w:tc>
          <w:tcPr>
            <w:tcW w:w="1838" w:type="dxa"/>
            <w:vAlign w:val="center"/>
          </w:tcPr>
          <w:p w14:paraId="0766AF42" w14:textId="0F979B6B" w:rsidR="000D5CB9" w:rsidRDefault="00AB6A69" w:rsidP="00114A62">
            <w:pPr>
              <w:jc w:val="center"/>
            </w:pPr>
            <w:r>
              <w:t>RC0</w:t>
            </w:r>
            <w:r w:rsidR="004A0936">
              <w:t>5</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0AA4D317" w:rsidR="000D5CB9" w:rsidRDefault="00AB6A69" w:rsidP="00114A62">
            <w:pPr>
              <w:jc w:val="center"/>
            </w:pPr>
            <w:r>
              <w:lastRenderedPageBreak/>
              <w:t>RC0</w:t>
            </w:r>
            <w:r w:rsidR="004A0936">
              <w:t>6</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0D5CB9" w14:paraId="043B1CD4" w14:textId="77777777" w:rsidTr="00C60063">
        <w:tc>
          <w:tcPr>
            <w:tcW w:w="1838" w:type="dxa"/>
            <w:vAlign w:val="center"/>
          </w:tcPr>
          <w:p w14:paraId="7424FD64" w14:textId="50483B90" w:rsidR="000D5CB9" w:rsidRDefault="00AB6A69" w:rsidP="00114A62">
            <w:pPr>
              <w:jc w:val="center"/>
            </w:pPr>
            <w:r>
              <w:t>RC0</w:t>
            </w:r>
            <w:r w:rsidR="004A0936">
              <w:t>7</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770DD1BB" w:rsidR="000D5CB9" w:rsidRDefault="00AB6A69" w:rsidP="00114A62">
            <w:pPr>
              <w:jc w:val="center"/>
            </w:pPr>
            <w:r>
              <w:t>RC0</w:t>
            </w:r>
            <w:r w:rsidR="004A0936">
              <w:t>8</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69748A3E" w:rsidR="000D5CB9" w:rsidRDefault="000D5CB9" w:rsidP="007F1959">
            <w:pPr>
              <w:jc w:val="center"/>
            </w:pPr>
            <w:r>
              <w:t>High</w:t>
            </w:r>
          </w:p>
        </w:tc>
      </w:tr>
      <w:tr w:rsidR="000D5CB9" w14:paraId="755815C7" w14:textId="77777777" w:rsidTr="00114A62">
        <w:tc>
          <w:tcPr>
            <w:tcW w:w="1838" w:type="dxa"/>
            <w:vAlign w:val="center"/>
          </w:tcPr>
          <w:p w14:paraId="585D125E" w14:textId="3A78EC36" w:rsidR="000D5CB9" w:rsidRDefault="00AB6A69" w:rsidP="00114A62">
            <w:pPr>
              <w:jc w:val="center"/>
            </w:pPr>
            <w:r>
              <w:t>RC</w:t>
            </w:r>
            <w:r w:rsidR="00B956F6">
              <w:t>09</w:t>
            </w:r>
          </w:p>
        </w:tc>
        <w:tc>
          <w:tcPr>
            <w:tcW w:w="1701" w:type="dxa"/>
            <w:shd w:val="clear" w:color="auto" w:fill="FFC000" w:themeFill="accent4"/>
            <w:vAlign w:val="center"/>
          </w:tcPr>
          <w:p w14:paraId="059685E8" w14:textId="245A680D" w:rsidR="000D5CB9" w:rsidRDefault="00AB6A69" w:rsidP="007F1959">
            <w:pPr>
              <w:jc w:val="center"/>
            </w:pPr>
            <w:r>
              <w:t>Kelola</w:t>
            </w:r>
            <w:r w:rsidR="000D5CB9">
              <w:t xml:space="preserve"> Absensi</w:t>
            </w:r>
          </w:p>
        </w:tc>
        <w:tc>
          <w:tcPr>
            <w:tcW w:w="3083" w:type="dxa"/>
            <w:shd w:val="clear" w:color="auto" w:fill="FFC000" w:themeFill="accent4"/>
          </w:tcPr>
          <w:p w14:paraId="7A9BBC04" w14:textId="0B0B9F90" w:rsidR="000D5CB9" w:rsidRDefault="000D5CB9" w:rsidP="000D5CB9">
            <w:r>
              <w:t>Sistem memberikan hak akses untuk melakukan absensi terhadap siswa menggunakan RFID yang nantinya data akan masuk database.</w:t>
            </w:r>
          </w:p>
        </w:tc>
        <w:tc>
          <w:tcPr>
            <w:tcW w:w="1305" w:type="dxa"/>
            <w:shd w:val="clear" w:color="auto" w:fill="FFC000" w:themeFill="accent4"/>
            <w:vAlign w:val="center"/>
          </w:tcPr>
          <w:p w14:paraId="4388E222" w14:textId="535509D7" w:rsidR="000D5CB9" w:rsidRDefault="000D5CB9" w:rsidP="007F1959">
            <w:pPr>
              <w:jc w:val="center"/>
            </w:pPr>
            <w:r>
              <w:t>High</w:t>
            </w:r>
          </w:p>
        </w:tc>
      </w:tr>
      <w:tr w:rsidR="000D5CB9" w14:paraId="730028D2" w14:textId="77777777" w:rsidTr="00114A62">
        <w:tc>
          <w:tcPr>
            <w:tcW w:w="1838" w:type="dxa"/>
            <w:vAlign w:val="center"/>
          </w:tcPr>
          <w:p w14:paraId="3F8A941F" w14:textId="2CF96893" w:rsidR="000D5CB9" w:rsidRDefault="00AB6A69" w:rsidP="00114A62">
            <w:pPr>
              <w:jc w:val="center"/>
            </w:pPr>
            <w:r>
              <w:t>RC</w:t>
            </w:r>
            <w:r w:rsidR="00B956F6">
              <w:t>10</w:t>
            </w:r>
          </w:p>
        </w:tc>
        <w:tc>
          <w:tcPr>
            <w:tcW w:w="1701" w:type="dxa"/>
            <w:vAlign w:val="center"/>
          </w:tcPr>
          <w:p w14:paraId="42613085" w14:textId="02D51336" w:rsidR="000D5CB9" w:rsidRDefault="000D5CB9" w:rsidP="007F1959">
            <w:pPr>
              <w:jc w:val="center"/>
            </w:pPr>
            <w:r>
              <w:t>Laporan Absensi</w:t>
            </w:r>
          </w:p>
        </w:tc>
        <w:tc>
          <w:tcPr>
            <w:tcW w:w="3083" w:type="dxa"/>
          </w:tcPr>
          <w:p w14:paraId="258F2E31" w14:textId="35F42C07" w:rsidR="000D5CB9" w:rsidRDefault="000D5CB9" w:rsidP="000D5CB9">
            <w:r>
              <w:t>Sistem memiliki fitur untuk merekapitulasi absensi berdasarkan hari,bulan ataupun semester.</w:t>
            </w:r>
          </w:p>
        </w:tc>
        <w:tc>
          <w:tcPr>
            <w:tcW w:w="1305" w:type="dxa"/>
            <w:vAlign w:val="center"/>
          </w:tcPr>
          <w:p w14:paraId="00EBD968" w14:textId="012497CA" w:rsidR="000D5CB9" w:rsidRDefault="000D5CB9" w:rsidP="007F1959">
            <w:pPr>
              <w:jc w:val="center"/>
            </w:pPr>
            <w:r>
              <w:t>High</w:t>
            </w:r>
          </w:p>
        </w:tc>
      </w:tr>
      <w:tr w:rsidR="000D5CB9" w14:paraId="2F6131CF" w14:textId="77777777" w:rsidTr="00114A62">
        <w:tc>
          <w:tcPr>
            <w:tcW w:w="1838" w:type="dxa"/>
            <w:vAlign w:val="center"/>
          </w:tcPr>
          <w:p w14:paraId="0FA292B6" w14:textId="2ADCE290" w:rsidR="000D5CB9" w:rsidRDefault="00AB6A69" w:rsidP="00114A62">
            <w:pPr>
              <w:jc w:val="center"/>
            </w:pPr>
            <w:r>
              <w:t>RC</w:t>
            </w:r>
            <w:r w:rsidR="000D5CB9">
              <w:t>1</w:t>
            </w:r>
            <w:r w:rsidR="00B956F6">
              <w:t>1</w:t>
            </w:r>
          </w:p>
        </w:tc>
        <w:tc>
          <w:tcPr>
            <w:tcW w:w="1701" w:type="dxa"/>
            <w:vAlign w:val="center"/>
          </w:tcPr>
          <w:p w14:paraId="6AE31114" w14:textId="28FD31AC" w:rsidR="000D5CB9" w:rsidRDefault="001A0CAC" w:rsidP="007F1959">
            <w:pPr>
              <w:jc w:val="center"/>
            </w:pPr>
            <w:r>
              <w:t>Laporan Riwayat Absen</w:t>
            </w:r>
          </w:p>
        </w:tc>
        <w:tc>
          <w:tcPr>
            <w:tcW w:w="3083" w:type="dxa"/>
          </w:tcPr>
          <w:p w14:paraId="2413189D" w14:textId="23E8DD36" w:rsidR="000D5CB9" w:rsidRDefault="000D5CB9" w:rsidP="000D5CB9">
            <w:r>
              <w:t>Sistem dapat menampilkan riwayat absensi siswa.</w:t>
            </w:r>
          </w:p>
        </w:tc>
        <w:tc>
          <w:tcPr>
            <w:tcW w:w="1305" w:type="dxa"/>
            <w:vAlign w:val="center"/>
          </w:tcPr>
          <w:p w14:paraId="0BA40BB1" w14:textId="3E1A9C19" w:rsidR="000D5CB9" w:rsidRDefault="000D5CB9" w:rsidP="007F1959">
            <w:pPr>
              <w:jc w:val="center"/>
            </w:pPr>
            <w:r>
              <w:t>High</w:t>
            </w:r>
          </w:p>
        </w:tc>
      </w:tr>
      <w:tr w:rsidR="000D5CB9" w14:paraId="76CBFE21" w14:textId="77777777" w:rsidTr="00114A62">
        <w:tc>
          <w:tcPr>
            <w:tcW w:w="1838" w:type="dxa"/>
            <w:vAlign w:val="center"/>
          </w:tcPr>
          <w:p w14:paraId="0E18CE13" w14:textId="697B257F" w:rsidR="000D5CB9" w:rsidRDefault="00AB6A69" w:rsidP="00114A62">
            <w:pPr>
              <w:jc w:val="center"/>
            </w:pPr>
            <w:r>
              <w:t>RC</w:t>
            </w:r>
            <w:r w:rsidR="000D5CB9">
              <w:t>1</w:t>
            </w:r>
            <w:r w:rsidR="00B956F6">
              <w:t>2</w:t>
            </w:r>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0A057D49" w:rsidR="000D5CB9" w:rsidRDefault="00AB6A69" w:rsidP="00114A62">
            <w:pPr>
              <w:jc w:val="center"/>
            </w:pPr>
            <w:r>
              <w:t>RC</w:t>
            </w:r>
            <w:r w:rsidR="000D5CB9">
              <w:t>1</w:t>
            </w:r>
            <w:r w:rsidR="00B956F6">
              <w:t>3</w:t>
            </w:r>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35B9C2C3" w:rsidR="000D5CB9" w:rsidRDefault="000D5CB9" w:rsidP="000D5CB9">
            <w:r>
              <w:t>Sistem dapat melakukan filterisasi terhadap siswa yang bermasalah dengan absensi berdasarkan keterangan kehadiran.</w:t>
            </w:r>
          </w:p>
        </w:tc>
        <w:tc>
          <w:tcPr>
            <w:tcW w:w="1305" w:type="dxa"/>
            <w:vAlign w:val="center"/>
          </w:tcPr>
          <w:p w14:paraId="37BD2DCA" w14:textId="5AEADB1A" w:rsidR="000D5CB9" w:rsidRDefault="000D5CB9" w:rsidP="007F1959">
            <w:pPr>
              <w:jc w:val="center"/>
            </w:pPr>
            <w:r>
              <w:t>High</w:t>
            </w:r>
          </w:p>
        </w:tc>
      </w:tr>
    </w:tbl>
    <w:p w14:paraId="54897A7F" w14:textId="2A93F14F" w:rsidR="00A978CB" w:rsidRPr="00A978CB" w:rsidRDefault="00A978CB" w:rsidP="00A978CB"/>
    <w:p w14:paraId="5E2FF166" w14:textId="3FA24BF8" w:rsidR="00C2066A" w:rsidRDefault="00C2066A" w:rsidP="00C93BF7">
      <w:pPr>
        <w:pStyle w:val="Heading3"/>
        <w:numPr>
          <w:ilvl w:val="2"/>
          <w:numId w:val="8"/>
        </w:numPr>
        <w:ind w:left="709"/>
        <w:rPr>
          <w:lang w:val="en-US"/>
        </w:rPr>
      </w:pPr>
      <w:bookmarkStart w:id="104" w:name="_Toc80034241"/>
      <w:bookmarkStart w:id="105" w:name="_Toc83115744"/>
      <w:r>
        <w:rPr>
          <w:lang w:val="en-US"/>
        </w:rPr>
        <w:lastRenderedPageBreak/>
        <w:t>Analisis Kebutuhan Non Fungsional</w:t>
      </w:r>
      <w:bookmarkEnd w:id="104"/>
      <w:bookmarkEnd w:id="105"/>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50C4ACA1" w:rsidR="00746D78" w:rsidRDefault="00746D78" w:rsidP="00C93BF7">
      <w:pPr>
        <w:pStyle w:val="Heading2"/>
        <w:numPr>
          <w:ilvl w:val="1"/>
          <w:numId w:val="4"/>
        </w:numPr>
        <w:ind w:left="709" w:hanging="709"/>
        <w:rPr>
          <w:lang w:val="en-US"/>
        </w:rPr>
      </w:pPr>
      <w:bookmarkStart w:id="106" w:name="_Toc80034242"/>
      <w:bookmarkStart w:id="107" w:name="_Toc83115745"/>
      <w:r>
        <w:rPr>
          <w:lang w:val="en-US"/>
        </w:rPr>
        <w:t>Perancangan Sistem Baru</w:t>
      </w:r>
      <w:bookmarkEnd w:id="106"/>
      <w:bookmarkEnd w:id="107"/>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08C5A76D" w14:textId="79248598" w:rsidR="00926DA8" w:rsidRDefault="00926DA8" w:rsidP="00C93BF7">
      <w:pPr>
        <w:pStyle w:val="Heading3"/>
        <w:numPr>
          <w:ilvl w:val="0"/>
          <w:numId w:val="9"/>
        </w:numPr>
        <w:ind w:left="426" w:hanging="426"/>
      </w:pPr>
      <w:bookmarkStart w:id="108" w:name="_heading=h.4f1mdlm"/>
      <w:bookmarkStart w:id="109" w:name="_Toc80034244"/>
      <w:bookmarkStart w:id="110" w:name="_Toc83115746"/>
      <w:bookmarkEnd w:id="108"/>
      <w:r>
        <w:t>Bisnis Aktor</w:t>
      </w:r>
      <w:bookmarkEnd w:id="109"/>
      <w:bookmarkEnd w:id="110"/>
    </w:p>
    <w:p w14:paraId="7E1A0481" w14:textId="710C35E7" w:rsidR="001777A7" w:rsidRDefault="001777A7" w:rsidP="007F1959">
      <w:pPr>
        <w:ind w:firstLine="720"/>
      </w:pPr>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w:t>
      </w:r>
      <w:r w:rsidR="007F1959">
        <w:t>a</w:t>
      </w:r>
      <w:r w:rsidRPr="001777A7">
        <w:rPr>
          <w:lang w:val="id-ID"/>
        </w:rPr>
        <w:t xml:space="preserve">, </w:t>
      </w:r>
      <w:r>
        <w:t>Kepala Sekolah</w:t>
      </w:r>
      <w:r w:rsidRPr="001777A7">
        <w:rPr>
          <w:lang w:val="id-ID"/>
        </w:rPr>
        <w:t xml:space="preserve">, </w:t>
      </w:r>
      <w:r>
        <w:t>Guru BK</w:t>
      </w:r>
      <w:r w:rsidRPr="001777A7">
        <w:rPr>
          <w:lang w:val="id-ID"/>
        </w:rPr>
        <w:t>, dan Bag</w:t>
      </w:r>
      <w:r w:rsidR="007F1959">
        <w:t>.</w:t>
      </w:r>
      <w:r w:rsidRPr="001777A7">
        <w:rPr>
          <w:lang w:val="id-ID"/>
        </w:rPr>
        <w:t xml:space="preserve"> </w:t>
      </w:r>
      <w:r>
        <w:t>IT</w:t>
      </w:r>
      <w:r w:rsidRPr="0044182F">
        <w:t xml:space="preserve"> di </w:t>
      </w:r>
      <w:r>
        <w:t>SMK Cendekia Batujajar yang ditunjukkan pada Gambar:</w:t>
      </w:r>
    </w:p>
    <w:p w14:paraId="21085D72" w14:textId="77777777" w:rsidR="000B5DA5" w:rsidRDefault="000B5DA5" w:rsidP="00114A62">
      <w:pPr>
        <w:jc w:val="center"/>
        <w:rPr>
          <w:b/>
          <w:bCs/>
        </w:rPr>
      </w:pPr>
    </w:p>
    <w:p w14:paraId="634342F6" w14:textId="77777777" w:rsidR="000B5DA5" w:rsidRDefault="000B5DA5" w:rsidP="00114A62">
      <w:pPr>
        <w:jc w:val="center"/>
        <w:rPr>
          <w:b/>
          <w:bCs/>
        </w:rPr>
      </w:pPr>
    </w:p>
    <w:p w14:paraId="32B4917B" w14:textId="77777777" w:rsidR="000B5DA5" w:rsidRDefault="000B5DA5" w:rsidP="00114A62">
      <w:pPr>
        <w:jc w:val="center"/>
        <w:rPr>
          <w:b/>
          <w:bCs/>
        </w:rPr>
      </w:pPr>
    </w:p>
    <w:p w14:paraId="63D95733" w14:textId="77777777" w:rsidR="000B5DA5" w:rsidRDefault="000B5DA5" w:rsidP="00114A62">
      <w:pPr>
        <w:jc w:val="center"/>
        <w:rPr>
          <w:b/>
          <w:bCs/>
        </w:rPr>
      </w:pPr>
    </w:p>
    <w:p w14:paraId="0581FC05" w14:textId="543DD9CC" w:rsidR="00122F94" w:rsidRDefault="00832EA1" w:rsidP="00114A62">
      <w:pPr>
        <w:jc w:val="center"/>
        <w:rPr>
          <w:b/>
          <w:bCs/>
        </w:rPr>
      </w:pPr>
      <w:r>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62129384" w:rsidR="00FE7724" w:rsidRPr="00084E91" w:rsidRDefault="00FE7724" w:rsidP="00832EA1">
                            <w:pPr>
                              <w:pStyle w:val="Caption"/>
                              <w:jc w:val="center"/>
                              <w:rPr>
                                <w:noProof/>
                                <w:sz w:val="24"/>
                                <w:szCs w:val="24"/>
                              </w:rPr>
                            </w:pPr>
                            <w:bookmarkStart w:id="111" w:name="_Toc83115817"/>
                            <w:r>
                              <w:t xml:space="preserve">Gambar 3. </w:t>
                            </w:r>
                            <w:r>
                              <w:fldChar w:fldCharType="begin"/>
                            </w:r>
                            <w:r>
                              <w:instrText xml:space="preserve"> SEQ Gambar_3. \* ARABIC </w:instrText>
                            </w:r>
                            <w:r>
                              <w:fldChar w:fldCharType="separate"/>
                            </w:r>
                            <w:r w:rsidR="003748F7">
                              <w:rPr>
                                <w:noProof/>
                              </w:rPr>
                              <w:t>4</w:t>
                            </w:r>
                            <w:r>
                              <w:fldChar w:fldCharType="end"/>
                            </w:r>
                            <w:r>
                              <w:t xml:space="preserve"> Bisnis Aktor SMK Cendekia Batujajar</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3"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BTynJfLwIAAGYEAAAOAAAAAAAAAAAAAAAAAC4C&#10;AABkcnMvZTJvRG9jLnhtbFBLAQItABQABgAIAAAAIQBah4KD4AAAAAgBAAAPAAAAAAAAAAAAAAAA&#10;AIkEAABkcnMvZG93bnJldi54bWxQSwUGAAAAAAQABADzAAAAlgUAAAAA&#10;" stroked="f">
                <v:textbox style="mso-fit-shape-to-text:t" inset="0,0,0,0">
                  <w:txbxContent>
                    <w:p w14:paraId="7F2285CE" w14:textId="62129384" w:rsidR="00FE7724" w:rsidRPr="00084E91" w:rsidRDefault="00FE7724" w:rsidP="00832EA1">
                      <w:pPr>
                        <w:pStyle w:val="Caption"/>
                        <w:jc w:val="center"/>
                        <w:rPr>
                          <w:noProof/>
                          <w:sz w:val="24"/>
                          <w:szCs w:val="24"/>
                        </w:rPr>
                      </w:pPr>
                      <w:bookmarkStart w:id="112" w:name="_Toc83115817"/>
                      <w:r>
                        <w:t xml:space="preserve">Gambar 3. </w:t>
                      </w:r>
                      <w:r>
                        <w:fldChar w:fldCharType="begin"/>
                      </w:r>
                      <w:r>
                        <w:instrText xml:space="preserve"> SEQ Gambar_3. \* ARABIC </w:instrText>
                      </w:r>
                      <w:r>
                        <w:fldChar w:fldCharType="separate"/>
                      </w:r>
                      <w:r w:rsidR="003748F7">
                        <w:rPr>
                          <w:noProof/>
                        </w:rPr>
                        <w:t>4</w:t>
                      </w:r>
                      <w:r>
                        <w:fldChar w:fldCharType="end"/>
                      </w:r>
                      <w:r>
                        <w:t xml:space="preserve"> Bisnis Aktor SMK Cendekia Batujajar</w:t>
                      </w:r>
                      <w:bookmarkEnd w:id="112"/>
                    </w:p>
                  </w:txbxContent>
                </v:textbox>
              </v:shape>
            </w:pict>
          </mc:Fallback>
        </mc:AlternateContent>
      </w:r>
    </w:p>
    <w:p w14:paraId="5A5F5B22" w14:textId="663910DB" w:rsidR="00122F94" w:rsidRPr="00114A62" w:rsidRDefault="00122F94" w:rsidP="00A2766B">
      <w:pPr>
        <w:spacing w:line="240" w:lineRule="auto"/>
        <w:rPr>
          <w:b/>
          <w:bCs/>
        </w:rPr>
      </w:pPr>
    </w:p>
    <w:p w14:paraId="7ADB4247" w14:textId="64BF6559" w:rsidR="00111278" w:rsidRDefault="00111278" w:rsidP="00122F94">
      <w:pPr>
        <w:spacing w:line="240" w:lineRule="auto"/>
        <w:jc w:val="center"/>
        <w:rPr>
          <w:b/>
          <w:bCs/>
          <w:sz w:val="22"/>
          <w:szCs w:val="22"/>
        </w:rPr>
      </w:pPr>
      <w:bookmarkStart w:id="113" w:name="_heading=h.2u6wntf"/>
      <w:bookmarkStart w:id="114" w:name="_Toc80034245"/>
      <w:bookmarkEnd w:id="113"/>
      <w:r>
        <w:rPr>
          <w:noProof/>
        </w:rPr>
        <mc:AlternateContent>
          <mc:Choice Requires="wps">
            <w:drawing>
              <wp:anchor distT="0" distB="0" distL="114300" distR="114300" simplePos="0" relativeHeight="251709952" behindDoc="1" locked="0" layoutInCell="1" allowOverlap="1" wp14:anchorId="1D9FEA77" wp14:editId="6E812CE9">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61ECF225" w:rsidR="00111278" w:rsidRPr="0030050B" w:rsidRDefault="00111278" w:rsidP="00111278">
                            <w:pPr>
                              <w:pStyle w:val="Caption"/>
                              <w:jc w:val="center"/>
                              <w:rPr>
                                <w:noProof/>
                                <w:sz w:val="24"/>
                                <w:szCs w:val="24"/>
                              </w:rPr>
                            </w:pPr>
                            <w:bookmarkStart w:id="115" w:name="_Toc83115818"/>
                            <w:r>
                              <w:t xml:space="preserve">Gambar 3. </w:t>
                            </w:r>
                            <w:r>
                              <w:fldChar w:fldCharType="begin"/>
                            </w:r>
                            <w:r>
                              <w:instrText xml:space="preserve"> SEQ Gambar_3. \* ARABIC </w:instrText>
                            </w:r>
                            <w:r>
                              <w:fldChar w:fldCharType="separate"/>
                            </w:r>
                            <w:r w:rsidR="003748F7">
                              <w:rPr>
                                <w:noProof/>
                              </w:rPr>
                              <w:t>5</w:t>
                            </w:r>
                            <w:r>
                              <w:fldChar w:fldCharType="end"/>
                            </w:r>
                            <w:r>
                              <w:t xml:space="preserve"> Bisnis Aktor</w:t>
                            </w:r>
                            <w:r w:rsidR="00947816">
                              <w:t xml:space="preserve"> Sistem Absensi SMK Cendekia Batujajar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4"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QAwR5zACAABmBAAADgAAAAAAAAAAAAAAAAAu&#10;AgAAZHJzL2Uyb0RvYy54bWxQSwECLQAUAAYACAAAACEAU004V+AAAAAIAQAADwAAAAAAAAAAAAAA&#10;AACKBAAAZHJzL2Rvd25yZXYueG1sUEsFBgAAAAAEAAQA8wAAAJcFAAAAAA==&#10;" stroked="f">
                <v:textbox style="mso-fit-shape-to-text:t" inset="0,0,0,0">
                  <w:txbxContent>
                    <w:p w14:paraId="2C59090D" w14:textId="61ECF225" w:rsidR="00111278" w:rsidRPr="0030050B" w:rsidRDefault="00111278" w:rsidP="00111278">
                      <w:pPr>
                        <w:pStyle w:val="Caption"/>
                        <w:jc w:val="center"/>
                        <w:rPr>
                          <w:noProof/>
                          <w:sz w:val="24"/>
                          <w:szCs w:val="24"/>
                        </w:rPr>
                      </w:pPr>
                      <w:bookmarkStart w:id="116" w:name="_Toc83115818"/>
                      <w:r>
                        <w:t xml:space="preserve">Gambar 3. </w:t>
                      </w:r>
                      <w:r>
                        <w:fldChar w:fldCharType="begin"/>
                      </w:r>
                      <w:r>
                        <w:instrText xml:space="preserve"> SEQ Gambar_3. \* ARABIC </w:instrText>
                      </w:r>
                      <w:r>
                        <w:fldChar w:fldCharType="separate"/>
                      </w:r>
                      <w:r w:rsidR="003748F7">
                        <w:rPr>
                          <w:noProof/>
                        </w:rPr>
                        <w:t>5</w:t>
                      </w:r>
                      <w:r>
                        <w:fldChar w:fldCharType="end"/>
                      </w:r>
                      <w:r>
                        <w:t xml:space="preserve"> Bisnis Aktor</w:t>
                      </w:r>
                      <w:r w:rsidR="00947816">
                        <w:t xml:space="preserve"> Sistem Absensi SMK Cendekia Batujajar</w:t>
                      </w:r>
                      <w:bookmarkEnd w:id="116"/>
                    </w:p>
                  </w:txbxContent>
                </v:textbox>
              </v:shape>
            </w:pict>
          </mc:Fallback>
        </mc:AlternateContent>
      </w:r>
      <w:r>
        <w:rPr>
          <w:noProof/>
        </w:rPr>
        <w:drawing>
          <wp:anchor distT="0" distB="0" distL="114300" distR="114300" simplePos="0" relativeHeight="251707904" behindDoc="1" locked="0" layoutInCell="1" allowOverlap="1" wp14:anchorId="4A4F936D" wp14:editId="6CA4CA26">
            <wp:simplePos x="0" y="0"/>
            <wp:positionH relativeFrom="margin">
              <wp:align>left</wp:align>
            </wp:positionH>
            <wp:positionV relativeFrom="paragraph">
              <wp:posOffset>-7871</wp:posOffset>
            </wp:positionV>
            <wp:extent cx="5039995" cy="3324860"/>
            <wp:effectExtent l="19050" t="19050" r="27305" b="279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6B14A6C" w14:textId="77777777" w:rsidR="00111278" w:rsidRDefault="00111278" w:rsidP="00122F94">
      <w:pPr>
        <w:spacing w:line="240" w:lineRule="auto"/>
        <w:jc w:val="center"/>
        <w:rPr>
          <w:b/>
          <w:bCs/>
          <w:sz w:val="22"/>
          <w:szCs w:val="22"/>
        </w:rPr>
      </w:pPr>
    </w:p>
    <w:p w14:paraId="1982E63B" w14:textId="77777777" w:rsidR="00111278" w:rsidRDefault="00111278" w:rsidP="00122F94">
      <w:pPr>
        <w:spacing w:line="240" w:lineRule="auto"/>
        <w:jc w:val="center"/>
        <w:rPr>
          <w:b/>
          <w:bCs/>
          <w:sz w:val="22"/>
          <w:szCs w:val="22"/>
        </w:rPr>
      </w:pPr>
    </w:p>
    <w:p w14:paraId="6C32BBDF" w14:textId="77777777" w:rsidR="00111278" w:rsidRDefault="00111278" w:rsidP="00122F94">
      <w:pPr>
        <w:spacing w:line="240" w:lineRule="auto"/>
        <w:jc w:val="center"/>
        <w:rPr>
          <w:b/>
          <w:bCs/>
          <w:sz w:val="22"/>
          <w:szCs w:val="22"/>
        </w:rPr>
      </w:pPr>
    </w:p>
    <w:p w14:paraId="49E8F6A0" w14:textId="77777777" w:rsidR="00111278" w:rsidRDefault="00111278" w:rsidP="00122F94">
      <w:pPr>
        <w:spacing w:line="240" w:lineRule="auto"/>
        <w:jc w:val="center"/>
        <w:rPr>
          <w:b/>
          <w:bCs/>
          <w:sz w:val="22"/>
          <w:szCs w:val="22"/>
        </w:rPr>
      </w:pPr>
    </w:p>
    <w:p w14:paraId="7C6639AD" w14:textId="69371FF0" w:rsidR="00111278" w:rsidRDefault="00111278" w:rsidP="00122F94">
      <w:pPr>
        <w:spacing w:line="240" w:lineRule="auto"/>
        <w:jc w:val="center"/>
        <w:rPr>
          <w:b/>
          <w:bCs/>
          <w:sz w:val="22"/>
          <w:szCs w:val="22"/>
        </w:rPr>
      </w:pPr>
    </w:p>
    <w:p w14:paraId="02D12677" w14:textId="1A75E68F" w:rsidR="00111278" w:rsidRDefault="00111278" w:rsidP="00122F94">
      <w:pPr>
        <w:spacing w:line="240" w:lineRule="auto"/>
        <w:jc w:val="center"/>
        <w:rPr>
          <w:b/>
          <w:bCs/>
          <w:sz w:val="22"/>
          <w:szCs w:val="22"/>
        </w:rPr>
      </w:pPr>
    </w:p>
    <w:p w14:paraId="381ACAC6" w14:textId="76E1EB10" w:rsidR="00111278" w:rsidRDefault="00111278" w:rsidP="00122F94">
      <w:pPr>
        <w:spacing w:line="240" w:lineRule="auto"/>
        <w:jc w:val="center"/>
        <w:rPr>
          <w:b/>
          <w:bCs/>
          <w:sz w:val="22"/>
          <w:szCs w:val="22"/>
        </w:rPr>
      </w:pPr>
    </w:p>
    <w:p w14:paraId="5403BC8C" w14:textId="2E652AE4" w:rsidR="00111278" w:rsidRDefault="00111278" w:rsidP="00122F94">
      <w:pPr>
        <w:spacing w:line="240" w:lineRule="auto"/>
        <w:jc w:val="center"/>
        <w:rPr>
          <w:b/>
          <w:bCs/>
          <w:sz w:val="22"/>
          <w:szCs w:val="22"/>
        </w:rPr>
      </w:pPr>
    </w:p>
    <w:p w14:paraId="7A2B331C" w14:textId="6654A18C" w:rsidR="00111278" w:rsidRDefault="00111278" w:rsidP="00122F94">
      <w:pPr>
        <w:spacing w:line="240" w:lineRule="auto"/>
        <w:jc w:val="center"/>
        <w:rPr>
          <w:b/>
          <w:bCs/>
          <w:sz w:val="22"/>
          <w:szCs w:val="22"/>
        </w:rPr>
      </w:pPr>
    </w:p>
    <w:p w14:paraId="57C652BF" w14:textId="6E614FE3" w:rsidR="00111278" w:rsidRDefault="00111278" w:rsidP="00122F94">
      <w:pPr>
        <w:spacing w:line="240" w:lineRule="auto"/>
        <w:jc w:val="center"/>
        <w:rPr>
          <w:b/>
          <w:bCs/>
          <w:sz w:val="22"/>
          <w:szCs w:val="22"/>
        </w:rPr>
      </w:pPr>
    </w:p>
    <w:p w14:paraId="2642A3E3" w14:textId="65960F02" w:rsidR="00111278" w:rsidRDefault="00111278" w:rsidP="00122F94">
      <w:pPr>
        <w:spacing w:line="240" w:lineRule="auto"/>
        <w:jc w:val="center"/>
        <w:rPr>
          <w:b/>
          <w:bCs/>
          <w:sz w:val="22"/>
          <w:szCs w:val="22"/>
        </w:rPr>
      </w:pPr>
    </w:p>
    <w:p w14:paraId="35004518" w14:textId="53470F2D" w:rsidR="00111278" w:rsidRDefault="00111278" w:rsidP="00122F94">
      <w:pPr>
        <w:spacing w:line="240" w:lineRule="auto"/>
        <w:jc w:val="center"/>
        <w:rPr>
          <w:b/>
          <w:bCs/>
          <w:sz w:val="22"/>
          <w:szCs w:val="22"/>
        </w:rPr>
      </w:pPr>
    </w:p>
    <w:p w14:paraId="681E2316" w14:textId="6734F8DA" w:rsidR="00111278" w:rsidRDefault="00111278" w:rsidP="00122F94">
      <w:pPr>
        <w:spacing w:line="240" w:lineRule="auto"/>
        <w:jc w:val="center"/>
        <w:rPr>
          <w:b/>
          <w:bCs/>
          <w:sz w:val="22"/>
          <w:szCs w:val="22"/>
        </w:rPr>
      </w:pPr>
    </w:p>
    <w:p w14:paraId="763BB8AE" w14:textId="6C28E438" w:rsidR="00111278" w:rsidRDefault="00111278" w:rsidP="00122F94">
      <w:pPr>
        <w:spacing w:line="240" w:lineRule="auto"/>
        <w:jc w:val="center"/>
        <w:rPr>
          <w:b/>
          <w:bCs/>
          <w:sz w:val="22"/>
          <w:szCs w:val="22"/>
        </w:rPr>
      </w:pPr>
    </w:p>
    <w:p w14:paraId="77C81FAB" w14:textId="5373CF8B" w:rsidR="00111278" w:rsidRDefault="00111278" w:rsidP="00122F94">
      <w:pPr>
        <w:spacing w:line="240" w:lineRule="auto"/>
        <w:jc w:val="center"/>
        <w:rPr>
          <w:b/>
          <w:bCs/>
          <w:sz w:val="22"/>
          <w:szCs w:val="22"/>
        </w:rPr>
      </w:pPr>
    </w:p>
    <w:p w14:paraId="1CEDDB0B" w14:textId="6BF8FCC6" w:rsidR="00111278" w:rsidRDefault="00111278" w:rsidP="00122F94">
      <w:pPr>
        <w:spacing w:line="240" w:lineRule="auto"/>
        <w:jc w:val="center"/>
        <w:rPr>
          <w:b/>
          <w:bCs/>
          <w:sz w:val="22"/>
          <w:szCs w:val="22"/>
        </w:rPr>
      </w:pPr>
    </w:p>
    <w:p w14:paraId="4A063895" w14:textId="6BB58152" w:rsidR="00111278" w:rsidRDefault="00111278" w:rsidP="00122F94">
      <w:pPr>
        <w:spacing w:line="240" w:lineRule="auto"/>
        <w:jc w:val="center"/>
        <w:rPr>
          <w:b/>
          <w:bCs/>
          <w:sz w:val="22"/>
          <w:szCs w:val="22"/>
        </w:rPr>
      </w:pPr>
    </w:p>
    <w:p w14:paraId="2D2F14C9" w14:textId="023D2F60" w:rsidR="00111278" w:rsidRDefault="00111278" w:rsidP="00122F94">
      <w:pPr>
        <w:spacing w:line="240" w:lineRule="auto"/>
        <w:jc w:val="center"/>
        <w:rPr>
          <w:b/>
          <w:bCs/>
          <w:sz w:val="22"/>
          <w:szCs w:val="22"/>
        </w:rPr>
      </w:pPr>
    </w:p>
    <w:p w14:paraId="004F2CE0" w14:textId="78794D4A" w:rsidR="00111278" w:rsidRDefault="00111278" w:rsidP="00122F94">
      <w:pPr>
        <w:spacing w:line="240" w:lineRule="auto"/>
        <w:jc w:val="center"/>
        <w:rPr>
          <w:b/>
          <w:bCs/>
          <w:sz w:val="22"/>
          <w:szCs w:val="22"/>
        </w:rPr>
      </w:pPr>
    </w:p>
    <w:p w14:paraId="6096FE65" w14:textId="77777777" w:rsidR="00111278" w:rsidRDefault="00111278" w:rsidP="00122F94">
      <w:pPr>
        <w:spacing w:line="240" w:lineRule="auto"/>
        <w:jc w:val="center"/>
        <w:rPr>
          <w:b/>
          <w:bCs/>
          <w:sz w:val="22"/>
          <w:szCs w:val="22"/>
        </w:rPr>
      </w:pPr>
    </w:p>
    <w:p w14:paraId="5A1C52B9" w14:textId="77777777" w:rsidR="00111278" w:rsidRDefault="00111278" w:rsidP="00122F94">
      <w:pPr>
        <w:spacing w:line="240" w:lineRule="auto"/>
        <w:jc w:val="center"/>
        <w:rPr>
          <w:b/>
          <w:bCs/>
          <w:sz w:val="22"/>
          <w:szCs w:val="22"/>
        </w:rPr>
      </w:pPr>
    </w:p>
    <w:p w14:paraId="388F18D6" w14:textId="4012A698" w:rsidR="00122F94" w:rsidRDefault="00122F94" w:rsidP="00122F94">
      <w:pPr>
        <w:spacing w:line="240" w:lineRule="auto"/>
        <w:jc w:val="center"/>
        <w:rPr>
          <w:b/>
          <w:bCs/>
          <w:sz w:val="22"/>
          <w:szCs w:val="22"/>
        </w:rPr>
      </w:pPr>
      <w:r w:rsidRPr="00122F94">
        <w:rPr>
          <w:b/>
          <w:bCs/>
          <w:sz w:val="22"/>
          <w:szCs w:val="22"/>
        </w:rPr>
        <w:t xml:space="preserve">(Sumber: </w:t>
      </w:r>
      <w:r w:rsidRPr="00122F94">
        <w:rPr>
          <w:sz w:val="22"/>
          <w:szCs w:val="22"/>
        </w:rPr>
        <w:t>Pe</w:t>
      </w:r>
      <w:r w:rsidR="00111278">
        <w:rPr>
          <w:sz w:val="22"/>
          <w:szCs w:val="22"/>
        </w:rPr>
        <w:t>nyusun</w:t>
      </w:r>
      <w:r w:rsidRPr="00122F94">
        <w:rPr>
          <w:b/>
          <w:bCs/>
          <w:sz w:val="22"/>
          <w:szCs w:val="22"/>
        </w:rPr>
        <w:t>)</w:t>
      </w:r>
    </w:p>
    <w:p w14:paraId="1FB937B5" w14:textId="77777777" w:rsidR="00122F94" w:rsidRPr="00122F94" w:rsidRDefault="00122F94" w:rsidP="00122F94">
      <w:pPr>
        <w:spacing w:line="240" w:lineRule="auto"/>
        <w:jc w:val="center"/>
        <w:rPr>
          <w:b/>
          <w:bCs/>
          <w:sz w:val="22"/>
          <w:szCs w:val="22"/>
        </w:rPr>
      </w:pPr>
    </w:p>
    <w:p w14:paraId="21B4BC78" w14:textId="64D0C7D5" w:rsidR="00926DA8" w:rsidRDefault="00926DA8" w:rsidP="00C93BF7">
      <w:pPr>
        <w:pStyle w:val="Heading3"/>
        <w:numPr>
          <w:ilvl w:val="0"/>
          <w:numId w:val="9"/>
        </w:numPr>
        <w:ind w:left="426" w:hanging="426"/>
      </w:pPr>
      <w:bookmarkStart w:id="117" w:name="_Toc83115747"/>
      <w:r>
        <w:t>Deskripsi Aktor</w:t>
      </w:r>
      <w:bookmarkEnd w:id="114"/>
      <w:bookmarkEnd w:id="117"/>
    </w:p>
    <w:p w14:paraId="3D57A0B8" w14:textId="459D4CB6" w:rsidR="003E1103" w:rsidRPr="003E1103" w:rsidRDefault="003E1103" w:rsidP="007F1959">
      <w:pPr>
        <w:ind w:firstLine="720"/>
      </w:pPr>
      <w:r>
        <w:t xml:space="preserve">Deskripsi aktor menjelaskan definisi setiap aktor yang terlibat yaitu </w:t>
      </w:r>
      <w:r w:rsidR="007F1959">
        <w:t>Siswa</w:t>
      </w:r>
      <w:r>
        <w:t xml:space="preserve">, Bagian </w:t>
      </w:r>
      <w:r w:rsidR="007F1959">
        <w:t>IT</w:t>
      </w:r>
      <w:r>
        <w:t xml:space="preserve">, </w:t>
      </w:r>
      <w:r w:rsidR="007F1959">
        <w:t>Kepala Sekolah</w:t>
      </w:r>
      <w:r>
        <w:t>, dan</w:t>
      </w:r>
      <w:r w:rsidR="007F1959">
        <w:t xml:space="preserve"> Guru BK</w:t>
      </w:r>
      <w:r>
        <w:t>. Penjelasan mengenai deskripsi untuk setiap aktor dapat dilihat pada table:</w:t>
      </w:r>
    </w:p>
    <w:p w14:paraId="50926A37" w14:textId="74FB732E" w:rsidR="00832EA1" w:rsidRDefault="00832EA1" w:rsidP="005B790F">
      <w:pPr>
        <w:pStyle w:val="Caption"/>
        <w:keepNext/>
        <w:jc w:val="center"/>
      </w:pPr>
      <w:bookmarkStart w:id="118" w:name="_Toc83115865"/>
      <w:r>
        <w:t xml:space="preserve">Table 3. </w:t>
      </w:r>
      <w:r w:rsidR="006720D0">
        <w:fldChar w:fldCharType="begin"/>
      </w:r>
      <w:r w:rsidR="006720D0">
        <w:instrText xml:space="preserve"> SEQ Table_3. \* ARABIC </w:instrText>
      </w:r>
      <w:r w:rsidR="006720D0">
        <w:fldChar w:fldCharType="separate"/>
      </w:r>
      <w:r w:rsidR="00A911C8">
        <w:rPr>
          <w:noProof/>
        </w:rPr>
        <w:t>4</w:t>
      </w:r>
      <w:r w:rsidR="006720D0">
        <w:fldChar w:fldCharType="end"/>
      </w:r>
      <w:r>
        <w:t xml:space="preserve"> </w:t>
      </w:r>
      <w:r w:rsidRPr="00D74A99">
        <w:t>Deskripsi Aktor</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14:paraId="68A78003" w14:textId="77777777" w:rsidTr="004A0936">
        <w:tc>
          <w:tcPr>
            <w:tcW w:w="704" w:type="dxa"/>
          </w:tcPr>
          <w:p w14:paraId="65BD9765" w14:textId="77777777" w:rsidR="003E1103" w:rsidRPr="0009462F" w:rsidRDefault="003E1103" w:rsidP="004A0936">
            <w:pPr>
              <w:jc w:val="center"/>
              <w:rPr>
                <w:b/>
              </w:rPr>
            </w:pPr>
            <w:r>
              <w:rPr>
                <w:b/>
              </w:rPr>
              <w:t>No</w:t>
            </w:r>
          </w:p>
        </w:tc>
        <w:tc>
          <w:tcPr>
            <w:tcW w:w="2268" w:type="dxa"/>
          </w:tcPr>
          <w:p w14:paraId="3565F4C1" w14:textId="77777777" w:rsidR="003E1103" w:rsidRPr="0009462F" w:rsidRDefault="003E1103" w:rsidP="004A0936">
            <w:pPr>
              <w:jc w:val="center"/>
              <w:rPr>
                <w:b/>
              </w:rPr>
            </w:pPr>
            <w:r w:rsidRPr="0009462F">
              <w:rPr>
                <w:b/>
              </w:rPr>
              <w:t>Aktor</w:t>
            </w:r>
          </w:p>
        </w:tc>
        <w:tc>
          <w:tcPr>
            <w:tcW w:w="4955" w:type="dxa"/>
          </w:tcPr>
          <w:p w14:paraId="236B5BA5" w14:textId="77777777" w:rsidR="003E1103" w:rsidRPr="0009462F" w:rsidRDefault="003E1103" w:rsidP="004A0936">
            <w:pPr>
              <w:jc w:val="center"/>
              <w:rPr>
                <w:b/>
              </w:rPr>
            </w:pPr>
            <w:r w:rsidRPr="0009462F">
              <w:rPr>
                <w:b/>
              </w:rPr>
              <w:t>Deskripsi</w:t>
            </w:r>
          </w:p>
        </w:tc>
      </w:tr>
      <w:tr w:rsidR="003E1103" w14:paraId="7D2B30A2" w14:textId="77777777" w:rsidTr="004A0936">
        <w:tc>
          <w:tcPr>
            <w:tcW w:w="704" w:type="dxa"/>
          </w:tcPr>
          <w:p w14:paraId="7CE6E055" w14:textId="77777777" w:rsidR="003E1103" w:rsidRDefault="003E1103" w:rsidP="004A0936">
            <w:r>
              <w:t>1.</w:t>
            </w:r>
          </w:p>
        </w:tc>
        <w:tc>
          <w:tcPr>
            <w:tcW w:w="2268" w:type="dxa"/>
          </w:tcPr>
          <w:p w14:paraId="403916A3" w14:textId="4A637CF2" w:rsidR="003E1103" w:rsidRDefault="003E1103" w:rsidP="004A0936">
            <w:r>
              <w:t>Siswa</w:t>
            </w:r>
          </w:p>
        </w:tc>
        <w:tc>
          <w:tcPr>
            <w:tcW w:w="4955" w:type="dxa"/>
          </w:tcPr>
          <w:p w14:paraId="69264B7F" w14:textId="04659715" w:rsidR="003E1103" w:rsidRDefault="003E1103" w:rsidP="004A0936">
            <w:r>
              <w:t>B</w:t>
            </w:r>
            <w:r w:rsidRPr="003E1103">
              <w:t>ertanggung jawab untuk melakukan absen</w:t>
            </w:r>
          </w:p>
        </w:tc>
      </w:tr>
      <w:tr w:rsidR="003E1103" w14:paraId="0EA7EEC2" w14:textId="77777777" w:rsidTr="004A0936">
        <w:tc>
          <w:tcPr>
            <w:tcW w:w="704" w:type="dxa"/>
          </w:tcPr>
          <w:p w14:paraId="7CF5AD76" w14:textId="77777777" w:rsidR="003E1103" w:rsidRDefault="003E1103" w:rsidP="004A0936">
            <w:r>
              <w:t>2.</w:t>
            </w:r>
          </w:p>
        </w:tc>
        <w:tc>
          <w:tcPr>
            <w:tcW w:w="2268" w:type="dxa"/>
          </w:tcPr>
          <w:p w14:paraId="780C7662" w14:textId="18C6AC9F" w:rsidR="003E1103" w:rsidRDefault="003E1103" w:rsidP="004A0936">
            <w:r>
              <w:t>Kepala Sekolah</w:t>
            </w:r>
          </w:p>
        </w:tc>
        <w:tc>
          <w:tcPr>
            <w:tcW w:w="4955" w:type="dxa"/>
          </w:tcPr>
          <w:p w14:paraId="11268ACF" w14:textId="45FB1D44" w:rsidR="003E1103" w:rsidRPr="001B0BF8" w:rsidRDefault="003E1103" w:rsidP="004A0936">
            <w:pPr>
              <w:rPr>
                <w:lang w:val="id-ID"/>
              </w:rPr>
            </w:pPr>
            <w:r>
              <w:t>Aktor ini dapat melihat laporan absensi berdasarkan hari,bulan maupun semester.</w:t>
            </w:r>
            <w:r>
              <w:rPr>
                <w:lang w:val="id-ID"/>
              </w:rPr>
              <w:t xml:space="preserve"> </w:t>
            </w:r>
          </w:p>
        </w:tc>
      </w:tr>
      <w:tr w:rsidR="003E1103" w14:paraId="74DAE7D3" w14:textId="77777777" w:rsidTr="004A0936">
        <w:tc>
          <w:tcPr>
            <w:tcW w:w="704" w:type="dxa"/>
          </w:tcPr>
          <w:p w14:paraId="5B7F4DDC" w14:textId="77777777" w:rsidR="003E1103" w:rsidRDefault="003E1103" w:rsidP="004A0936">
            <w:r>
              <w:t xml:space="preserve">3. </w:t>
            </w:r>
          </w:p>
        </w:tc>
        <w:tc>
          <w:tcPr>
            <w:tcW w:w="2268" w:type="dxa"/>
          </w:tcPr>
          <w:p w14:paraId="3DDAD267" w14:textId="4C8BF443" w:rsidR="003E1103" w:rsidRDefault="003E1103" w:rsidP="004A0936">
            <w:r>
              <w:t>Guru BK</w:t>
            </w:r>
          </w:p>
        </w:tc>
        <w:tc>
          <w:tcPr>
            <w:tcW w:w="4955" w:type="dxa"/>
          </w:tcPr>
          <w:p w14:paraId="0EC69F53" w14:textId="5B9920F1" w:rsidR="003E1103" w:rsidRDefault="003E1103" w:rsidP="004A0936">
            <w:r>
              <w:t>B</w:t>
            </w:r>
            <w:r w:rsidRPr="003E1103">
              <w:t>ertanggung jawab untuk mengelola data</w:t>
            </w:r>
            <w:r>
              <w:t xml:space="preserve"> </w:t>
            </w:r>
            <w:r w:rsidRPr="003E1103">
              <w:t>siswa,admin,guru,kelas,absensi,laporan absensi hingga siswa bermasalah</w:t>
            </w:r>
          </w:p>
        </w:tc>
      </w:tr>
      <w:tr w:rsidR="003E1103" w14:paraId="1D0FA8D4" w14:textId="77777777" w:rsidTr="004A0936">
        <w:tc>
          <w:tcPr>
            <w:tcW w:w="704" w:type="dxa"/>
          </w:tcPr>
          <w:p w14:paraId="0CFC7E18" w14:textId="77777777" w:rsidR="003E1103" w:rsidRDefault="003E1103" w:rsidP="004A0936">
            <w:r>
              <w:t>4.</w:t>
            </w:r>
          </w:p>
        </w:tc>
        <w:tc>
          <w:tcPr>
            <w:tcW w:w="2268" w:type="dxa"/>
          </w:tcPr>
          <w:p w14:paraId="4D7E1CAF" w14:textId="3BDCD9F6" w:rsidR="003E1103" w:rsidRDefault="003E1103" w:rsidP="004A0936">
            <w:r>
              <w:t>Bagian IT</w:t>
            </w:r>
          </w:p>
        </w:tc>
        <w:tc>
          <w:tcPr>
            <w:tcW w:w="4955" w:type="dxa"/>
          </w:tcPr>
          <w:p w14:paraId="7A1F47BA" w14:textId="06C530CE" w:rsidR="003E1103" w:rsidRDefault="003E1103" w:rsidP="004A0936">
            <w:r w:rsidRPr="003E1103">
              <w:t>Bagian IT bertanggung jawab untuk mengelola data siswa,guru,kelas dan absensi</w:t>
            </w:r>
          </w:p>
        </w:tc>
      </w:tr>
    </w:tbl>
    <w:p w14:paraId="2DAF0017" w14:textId="376CF12C" w:rsidR="00926DA8" w:rsidRDefault="00926DA8" w:rsidP="00C93BF7">
      <w:pPr>
        <w:pStyle w:val="Heading3"/>
        <w:numPr>
          <w:ilvl w:val="0"/>
          <w:numId w:val="9"/>
        </w:numPr>
        <w:ind w:left="426" w:hanging="426"/>
      </w:pPr>
      <w:bookmarkStart w:id="119" w:name="_heading=h.19c6y18"/>
      <w:bookmarkStart w:id="120" w:name="_Toc80034246"/>
      <w:bookmarkStart w:id="121" w:name="_Toc83115748"/>
      <w:bookmarkEnd w:id="119"/>
      <w:r>
        <w:lastRenderedPageBreak/>
        <w:t>Business Use Case</w:t>
      </w:r>
      <w:bookmarkEnd w:id="120"/>
      <w:bookmarkEnd w:id="121"/>
    </w:p>
    <w:p w14:paraId="1505BB80" w14:textId="13F9D9CF" w:rsidR="003E1103" w:rsidRDefault="003E1103" w:rsidP="007F1959">
      <w:pPr>
        <w:ind w:firstLine="720"/>
        <w:rPr>
          <w:lang w:val="id-ID"/>
        </w:rPr>
      </w:pPr>
      <w:r w:rsidRPr="00142D1A">
        <w:t xml:space="preserve">Business use case </w:t>
      </w:r>
      <w:r w:rsidR="009612A8">
        <w:t xml:space="preserve">diagram ini akan menggambarkan suatu kegiatan yang terdapat dalam sistem dari mulai apa yang terjadi hingga siapa yang melakukan kegiatan pada sistem tersebut. </w:t>
      </w:r>
      <w:r w:rsidR="004A229B">
        <w:t>Penggambaran dari kegiatan sistem lama dapat dijelaskan pada gambar dibawah.</w:t>
      </w:r>
    </w:p>
    <w:p w14:paraId="63ED9C8D" w14:textId="522CAC4A" w:rsidR="00111278" w:rsidRDefault="00111278" w:rsidP="00A2766B">
      <w:pPr>
        <w:jc w:val="center"/>
        <w:rPr>
          <w:b/>
          <w:bCs/>
        </w:rPr>
      </w:pPr>
      <w:r>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424D09AA" w:rsidR="00111278" w:rsidRPr="000B7812" w:rsidRDefault="00111278" w:rsidP="00111278">
                            <w:pPr>
                              <w:pStyle w:val="Caption"/>
                              <w:jc w:val="center"/>
                              <w:rPr>
                                <w:noProof/>
                                <w:sz w:val="24"/>
                                <w:szCs w:val="24"/>
                              </w:rPr>
                            </w:pPr>
                            <w:bookmarkStart w:id="122" w:name="_Toc83115819"/>
                            <w:r>
                              <w:t xml:space="preserve">Gambar 3. </w:t>
                            </w:r>
                            <w:r>
                              <w:fldChar w:fldCharType="begin"/>
                            </w:r>
                            <w:r>
                              <w:instrText xml:space="preserve"> SEQ Gambar_3. \* ARABIC </w:instrText>
                            </w:r>
                            <w:r>
                              <w:fldChar w:fldCharType="separate"/>
                            </w:r>
                            <w:r w:rsidR="003748F7">
                              <w:rPr>
                                <w:noProof/>
                              </w:rPr>
                              <w:t>6</w:t>
                            </w:r>
                            <w:r>
                              <w:fldChar w:fldCharType="end"/>
                            </w:r>
                            <w:r>
                              <w:t xml:space="preserve"> Bisnis Use Case </w:t>
                            </w:r>
                            <w:r w:rsidR="00947816">
                              <w:t xml:space="preserve">Sistem Absensi </w:t>
                            </w:r>
                            <w:r>
                              <w:t>SMK Cendekia Batujajar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5"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" stroked="f">
                <v:textbox style="mso-fit-shape-to-text:t" inset="0,0,0,0">
                  <w:txbxContent>
                    <w:p w14:paraId="2D5FECDD" w14:textId="424D09AA" w:rsidR="00111278" w:rsidRPr="000B7812" w:rsidRDefault="00111278" w:rsidP="00111278">
                      <w:pPr>
                        <w:pStyle w:val="Caption"/>
                        <w:jc w:val="center"/>
                        <w:rPr>
                          <w:noProof/>
                          <w:sz w:val="24"/>
                          <w:szCs w:val="24"/>
                        </w:rPr>
                      </w:pPr>
                      <w:bookmarkStart w:id="123" w:name="_Toc83115819"/>
                      <w:r>
                        <w:t xml:space="preserve">Gambar 3. </w:t>
                      </w:r>
                      <w:r>
                        <w:fldChar w:fldCharType="begin"/>
                      </w:r>
                      <w:r>
                        <w:instrText xml:space="preserve"> SEQ Gambar_3. \* ARABIC </w:instrText>
                      </w:r>
                      <w:r>
                        <w:fldChar w:fldCharType="separate"/>
                      </w:r>
                      <w:r w:rsidR="003748F7">
                        <w:rPr>
                          <w:noProof/>
                        </w:rPr>
                        <w:t>6</w:t>
                      </w:r>
                      <w:r>
                        <w:fldChar w:fldCharType="end"/>
                      </w:r>
                      <w:r>
                        <w:t xml:space="preserve"> Bisnis Use Case </w:t>
                      </w:r>
                      <w:r w:rsidR="00947816">
                        <w:t xml:space="preserve">Sistem Absensi </w:t>
                      </w:r>
                      <w:r>
                        <w:t>SMK Cendekia Batujajar</w:t>
                      </w:r>
                      <w:bookmarkEnd w:id="123"/>
                    </w:p>
                  </w:txbxContent>
                </v:textbox>
              </v:shape>
            </w:pict>
          </mc:Fallback>
        </mc:AlternateContent>
      </w:r>
      <w:r>
        <w:rPr>
          <w:noProof/>
        </w:rPr>
        <w:drawing>
          <wp:anchor distT="0" distB="0" distL="114300" distR="114300" simplePos="0" relativeHeight="251710976" behindDoc="1" locked="0" layoutInCell="1" allowOverlap="1" wp14:anchorId="1ED7AB4F" wp14:editId="5F4A9634">
            <wp:simplePos x="0" y="0"/>
            <wp:positionH relativeFrom="margin">
              <wp:align>left</wp:align>
            </wp:positionH>
            <wp:positionV relativeFrom="paragraph">
              <wp:posOffset>24425</wp:posOffset>
            </wp:positionV>
            <wp:extent cx="5039995" cy="4483735"/>
            <wp:effectExtent l="19050" t="19050" r="27305" b="120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5040DC" w14:textId="4EE66D9C" w:rsidR="00111278" w:rsidRDefault="00111278" w:rsidP="00A2766B">
      <w:pPr>
        <w:jc w:val="center"/>
        <w:rPr>
          <w:b/>
          <w:bCs/>
        </w:rPr>
      </w:pPr>
    </w:p>
    <w:p w14:paraId="206D73A2" w14:textId="77777777" w:rsidR="00111278" w:rsidRDefault="00111278" w:rsidP="00A2766B">
      <w:pPr>
        <w:jc w:val="center"/>
        <w:rPr>
          <w:b/>
          <w:bCs/>
        </w:rPr>
      </w:pPr>
    </w:p>
    <w:p w14:paraId="09E1527F" w14:textId="75DB8F9B" w:rsidR="00111278" w:rsidRDefault="00111278" w:rsidP="00A2766B">
      <w:pPr>
        <w:jc w:val="center"/>
        <w:rPr>
          <w:b/>
          <w:bCs/>
        </w:rPr>
      </w:pPr>
    </w:p>
    <w:p w14:paraId="742E71B9" w14:textId="2C2B4E5D" w:rsidR="00111278" w:rsidRDefault="00111278" w:rsidP="00A2766B">
      <w:pPr>
        <w:jc w:val="center"/>
        <w:rPr>
          <w:b/>
          <w:bCs/>
        </w:rPr>
      </w:pPr>
    </w:p>
    <w:p w14:paraId="146A1EE1" w14:textId="7F6916A1" w:rsidR="00111278" w:rsidRDefault="00111278" w:rsidP="00A2766B">
      <w:pPr>
        <w:jc w:val="center"/>
        <w:rPr>
          <w:b/>
          <w:bCs/>
        </w:rPr>
      </w:pPr>
    </w:p>
    <w:p w14:paraId="7D961F10" w14:textId="03329D54" w:rsidR="00111278" w:rsidRDefault="00111278" w:rsidP="00A2766B">
      <w:pPr>
        <w:jc w:val="center"/>
        <w:rPr>
          <w:b/>
          <w:bCs/>
        </w:rPr>
      </w:pPr>
    </w:p>
    <w:p w14:paraId="47CA6460" w14:textId="3A798DF2" w:rsidR="00111278" w:rsidRDefault="00111278" w:rsidP="00A2766B">
      <w:pPr>
        <w:jc w:val="center"/>
        <w:rPr>
          <w:b/>
          <w:bCs/>
        </w:rPr>
      </w:pPr>
    </w:p>
    <w:p w14:paraId="644749F0" w14:textId="1DEC71E7" w:rsidR="00111278" w:rsidRDefault="00111278" w:rsidP="00A2766B">
      <w:pPr>
        <w:jc w:val="center"/>
        <w:rPr>
          <w:b/>
          <w:bCs/>
        </w:rPr>
      </w:pPr>
    </w:p>
    <w:p w14:paraId="12DA6C1C" w14:textId="607222B2" w:rsidR="00111278" w:rsidRDefault="00111278" w:rsidP="00A2766B">
      <w:pPr>
        <w:jc w:val="center"/>
        <w:rPr>
          <w:b/>
          <w:bCs/>
        </w:rPr>
      </w:pPr>
    </w:p>
    <w:p w14:paraId="15A9ED2B" w14:textId="32FC50AE" w:rsidR="00111278" w:rsidRDefault="00111278" w:rsidP="00A2766B">
      <w:pPr>
        <w:jc w:val="center"/>
        <w:rPr>
          <w:b/>
          <w:bCs/>
        </w:rPr>
      </w:pPr>
    </w:p>
    <w:p w14:paraId="14AFF6AF" w14:textId="3D975863" w:rsidR="00111278" w:rsidRDefault="00111278" w:rsidP="00A2766B">
      <w:pPr>
        <w:jc w:val="center"/>
        <w:rPr>
          <w:b/>
          <w:bCs/>
        </w:rPr>
      </w:pPr>
    </w:p>
    <w:p w14:paraId="7226AC5F" w14:textId="50AFB39E" w:rsidR="00111278" w:rsidRDefault="00111278" w:rsidP="00A2766B">
      <w:pPr>
        <w:jc w:val="center"/>
        <w:rPr>
          <w:b/>
          <w:bCs/>
        </w:rPr>
      </w:pPr>
    </w:p>
    <w:p w14:paraId="7F8A9F05" w14:textId="04036EDE" w:rsidR="00111278" w:rsidRDefault="00111278" w:rsidP="00A2766B">
      <w:pPr>
        <w:jc w:val="center"/>
        <w:rPr>
          <w:b/>
          <w:bCs/>
        </w:rPr>
      </w:pPr>
    </w:p>
    <w:p w14:paraId="12C0EB6E" w14:textId="0E1497F5" w:rsidR="00111278" w:rsidRDefault="00111278" w:rsidP="00A2766B">
      <w:pPr>
        <w:jc w:val="center"/>
        <w:rPr>
          <w:b/>
          <w:bCs/>
        </w:rPr>
      </w:pPr>
    </w:p>
    <w:p w14:paraId="47163FEF" w14:textId="3B9F9AED" w:rsidR="00111278" w:rsidRDefault="00111278" w:rsidP="00A2766B">
      <w:pPr>
        <w:jc w:val="center"/>
        <w:rPr>
          <w:b/>
          <w:bCs/>
        </w:rPr>
      </w:pPr>
    </w:p>
    <w:p w14:paraId="75074D89" w14:textId="77777777" w:rsidR="00111278" w:rsidRDefault="00111278" w:rsidP="00A2766B">
      <w:pPr>
        <w:jc w:val="center"/>
        <w:rPr>
          <w:b/>
          <w:bCs/>
        </w:rPr>
      </w:pPr>
    </w:p>
    <w:p w14:paraId="4108B4BB" w14:textId="35FEAB95" w:rsidR="00EB6AD3" w:rsidRDefault="00EB6AD3" w:rsidP="00FA382F">
      <w:pPr>
        <w:rPr>
          <w:b/>
          <w:bCs/>
        </w:rPr>
      </w:pPr>
    </w:p>
    <w:p w14:paraId="0609481A" w14:textId="024F0BD7" w:rsidR="00111278" w:rsidRPr="00675081" w:rsidRDefault="00111278" w:rsidP="00A2766B">
      <w:pPr>
        <w:jc w:val="center"/>
        <w:rPr>
          <w:b/>
          <w:bCs/>
        </w:rPr>
      </w:pPr>
      <w:r>
        <w:rPr>
          <w:b/>
          <w:bCs/>
        </w:rPr>
        <w:t xml:space="preserve">(Sumber: </w:t>
      </w:r>
      <w:r w:rsidRPr="00111278">
        <w:t>Penyusun</w:t>
      </w:r>
      <w:r>
        <w:rPr>
          <w:b/>
          <w:bCs/>
        </w:rPr>
        <w:t>)</w:t>
      </w:r>
    </w:p>
    <w:p w14:paraId="2DA34A8C" w14:textId="65E3A0F5" w:rsidR="00926DA8" w:rsidRDefault="00926DA8" w:rsidP="00C93BF7">
      <w:pPr>
        <w:pStyle w:val="Heading3"/>
        <w:numPr>
          <w:ilvl w:val="0"/>
          <w:numId w:val="9"/>
        </w:numPr>
        <w:ind w:left="426" w:hanging="426"/>
        <w:rPr>
          <w:lang w:val="en-US"/>
        </w:rPr>
      </w:pPr>
      <w:bookmarkStart w:id="124" w:name="_heading=h.3tbugp1"/>
      <w:bookmarkStart w:id="125" w:name="_Toc80034247"/>
      <w:bookmarkStart w:id="126" w:name="_Toc83115749"/>
      <w:bookmarkEnd w:id="124"/>
      <w:commentRangeStart w:id="127"/>
      <w:r>
        <w:t>Use Case Diagram</w:t>
      </w:r>
      <w:bookmarkEnd w:id="125"/>
      <w:bookmarkEnd w:id="126"/>
      <w:r w:rsidR="001807FF">
        <w:rPr>
          <w:lang w:val="en-US"/>
        </w:rPr>
        <w:t xml:space="preserve"> </w:t>
      </w:r>
      <w:commentRangeEnd w:id="127"/>
      <w:r w:rsidR="000C2558">
        <w:rPr>
          <w:rStyle w:val="CommentReference"/>
          <w:rFonts w:eastAsia="Times New Roman"/>
          <w:b w:val="0"/>
          <w:lang w:val="en-US"/>
        </w:rPr>
        <w:commentReference w:id="127"/>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0E2819DD" w14:textId="77777777" w:rsidR="00111278" w:rsidRDefault="00A2766B" w:rsidP="00111278">
      <w:pPr>
        <w:keepNext/>
        <w:jc w:val="center"/>
      </w:pPr>
      <w:r>
        <w:rPr>
          <w:noProof/>
        </w:rPr>
        <w:lastRenderedPageBreak/>
        <w:drawing>
          <wp:inline distT="0" distB="0" distL="0" distR="0" wp14:anchorId="76F3DF16" wp14:editId="4B71280D">
            <wp:extent cx="5039995" cy="4572000"/>
            <wp:effectExtent l="19050" t="19050" r="273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4572000"/>
                    </a:xfrm>
                    <a:prstGeom prst="rect">
                      <a:avLst/>
                    </a:prstGeom>
                    <a:noFill/>
                    <a:ln>
                      <a:solidFill>
                        <a:schemeClr val="tx1"/>
                      </a:solidFill>
                    </a:ln>
                  </pic:spPr>
                </pic:pic>
              </a:graphicData>
            </a:graphic>
          </wp:inline>
        </w:drawing>
      </w:r>
    </w:p>
    <w:p w14:paraId="236887B4" w14:textId="3C12078C" w:rsidR="00675081" w:rsidRDefault="00111278" w:rsidP="00111278">
      <w:pPr>
        <w:pStyle w:val="Caption"/>
        <w:jc w:val="center"/>
      </w:pPr>
      <w:bookmarkStart w:id="128" w:name="_Toc83115820"/>
      <w:r>
        <w:t xml:space="preserve">Gambar 3. </w:t>
      </w:r>
      <w:r>
        <w:fldChar w:fldCharType="begin"/>
      </w:r>
      <w:r>
        <w:instrText xml:space="preserve"> SEQ Gambar_3. \* ARABIC </w:instrText>
      </w:r>
      <w:r>
        <w:fldChar w:fldCharType="separate"/>
      </w:r>
      <w:r w:rsidR="003748F7">
        <w:rPr>
          <w:noProof/>
        </w:rPr>
        <w:t>7</w:t>
      </w:r>
      <w:r>
        <w:fldChar w:fldCharType="end"/>
      </w:r>
      <w:r>
        <w:t xml:space="preserve"> Use Case Diagram </w:t>
      </w:r>
      <w:r w:rsidR="00947816">
        <w:t xml:space="preserve">Sistem Absensi </w:t>
      </w:r>
      <w:r>
        <w:t>SMK Cendekia Batujajar</w:t>
      </w:r>
      <w:bookmarkEnd w:id="128"/>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64404E1E" w:rsidR="00AB6A69" w:rsidRDefault="00926DA8" w:rsidP="00C93BF7">
      <w:pPr>
        <w:pStyle w:val="Heading3"/>
        <w:numPr>
          <w:ilvl w:val="0"/>
          <w:numId w:val="9"/>
        </w:numPr>
        <w:tabs>
          <w:tab w:val="left" w:pos="851"/>
        </w:tabs>
        <w:ind w:left="426" w:hanging="426"/>
      </w:pPr>
      <w:bookmarkStart w:id="129" w:name="_heading=h.28h4qwu"/>
      <w:bookmarkStart w:id="130" w:name="_Toc80034248"/>
      <w:bookmarkStart w:id="131" w:name="_Toc83115750"/>
      <w:bookmarkEnd w:id="129"/>
      <w:r>
        <w:t>Skenario Use Case</w:t>
      </w:r>
      <w:bookmarkEnd w:id="130"/>
      <w:bookmarkEnd w:id="131"/>
    </w:p>
    <w:p w14:paraId="1201B58F" w14:textId="4DC556BE" w:rsidR="000829CA" w:rsidRPr="000829CA" w:rsidRDefault="00316180" w:rsidP="000829CA">
      <w:pPr>
        <w:ind w:left="66" w:firstLine="720"/>
      </w:pPr>
      <w:r>
        <w:t>Use Case pada sub bab 3.4.4.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5FA5774E" w:rsidR="00926DA8" w:rsidRDefault="00270503" w:rsidP="00FF2590">
      <w:pPr>
        <w:pStyle w:val="ListParagraph"/>
        <w:numPr>
          <w:ilvl w:val="0"/>
          <w:numId w:val="25"/>
        </w:numPr>
        <w:ind w:left="426"/>
      </w:pPr>
      <w:r>
        <w:t>Skenario Login</w:t>
      </w:r>
    </w:p>
    <w:p w14:paraId="6AE3635A" w14:textId="67485CD8" w:rsidR="00832EA1" w:rsidRDefault="00832EA1" w:rsidP="005B790F">
      <w:pPr>
        <w:pStyle w:val="Caption"/>
        <w:keepNext/>
        <w:jc w:val="center"/>
      </w:pPr>
      <w:bookmarkStart w:id="132" w:name="_Toc83115866"/>
      <w:r>
        <w:t xml:space="preserve">Table 3. </w:t>
      </w:r>
      <w:r w:rsidR="006720D0">
        <w:fldChar w:fldCharType="begin"/>
      </w:r>
      <w:r w:rsidR="006720D0">
        <w:instrText xml:space="preserve"> SEQ Table_3. \* ARABIC </w:instrText>
      </w:r>
      <w:r w:rsidR="006720D0">
        <w:fldChar w:fldCharType="separate"/>
      </w:r>
      <w:r w:rsidR="00A911C8">
        <w:rPr>
          <w:noProof/>
        </w:rPr>
        <w:t>5</w:t>
      </w:r>
      <w:r w:rsidR="006720D0">
        <w:fldChar w:fldCharType="end"/>
      </w:r>
      <w:r>
        <w:t xml:space="preserve"> </w:t>
      </w:r>
      <w:r w:rsidRPr="002C6E8F">
        <w:t>Skenario Use Case Login</w:t>
      </w:r>
      <w:bookmarkEnd w:id="13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lastRenderedPageBreak/>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r>
        <w:lastRenderedPageBreak/>
        <w:t>Skenario Dashboard</w:t>
      </w:r>
    </w:p>
    <w:p w14:paraId="09015379" w14:textId="7D34E393" w:rsidR="00832EA1" w:rsidRDefault="00832EA1" w:rsidP="005B790F">
      <w:pPr>
        <w:pStyle w:val="Caption"/>
        <w:keepNext/>
        <w:jc w:val="center"/>
      </w:pPr>
      <w:bookmarkStart w:id="133" w:name="_Toc83115867"/>
      <w:r>
        <w:t xml:space="preserve">Table 3. </w:t>
      </w:r>
      <w:r w:rsidR="006720D0">
        <w:fldChar w:fldCharType="begin"/>
      </w:r>
      <w:r w:rsidR="006720D0">
        <w:instrText xml:space="preserve"> SEQ Table_3. \* ARABIC </w:instrText>
      </w:r>
      <w:r w:rsidR="006720D0">
        <w:fldChar w:fldCharType="separate"/>
      </w:r>
      <w:r w:rsidR="00A911C8">
        <w:rPr>
          <w:noProof/>
        </w:rPr>
        <w:t>6</w:t>
      </w:r>
      <w:r w:rsidR="006720D0">
        <w:fldChar w:fldCharType="end"/>
      </w:r>
      <w:r>
        <w:t xml:space="preserve"> </w:t>
      </w:r>
      <w:r w:rsidRPr="001C3AF5">
        <w:t>Skenario Use Case Dashboard</w:t>
      </w:r>
      <w:bookmarkEnd w:id="133"/>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6AA6442D" w:rsidR="00AD174D" w:rsidRDefault="00AD174D" w:rsidP="00FF2590">
            <w:pPr>
              <w:pStyle w:val="ListParagraph"/>
              <w:numPr>
                <w:ilvl w:val="0"/>
                <w:numId w:val="27"/>
              </w:numPr>
              <w:spacing w:after="160"/>
              <w:ind w:left="468"/>
            </w:pPr>
            <w:r>
              <w:t>Masuk kehalaman menu yang dibutuhkan</w:t>
            </w:r>
          </w:p>
        </w:tc>
      </w:tr>
    </w:tbl>
    <w:p w14:paraId="4138D7AF" w14:textId="77777777" w:rsidR="00C42BC3" w:rsidRDefault="00C42BC3" w:rsidP="00C42BC3">
      <w:pPr>
        <w:pStyle w:val="ListParagraph"/>
        <w:ind w:left="426"/>
      </w:pPr>
    </w:p>
    <w:p w14:paraId="6E9152D4" w14:textId="1C6747C3" w:rsidR="00270503" w:rsidRDefault="00270503" w:rsidP="00FF2590">
      <w:pPr>
        <w:pStyle w:val="ListParagraph"/>
        <w:numPr>
          <w:ilvl w:val="0"/>
          <w:numId w:val="25"/>
        </w:numPr>
        <w:ind w:left="426"/>
      </w:pPr>
      <w:r>
        <w:t>Skenario Profil Siswa</w:t>
      </w:r>
    </w:p>
    <w:p w14:paraId="0B0099A3" w14:textId="0940965B" w:rsidR="00832EA1" w:rsidRDefault="00832EA1" w:rsidP="005B790F">
      <w:pPr>
        <w:pStyle w:val="Caption"/>
        <w:keepNext/>
        <w:jc w:val="center"/>
      </w:pPr>
      <w:bookmarkStart w:id="134" w:name="_Toc83115868"/>
      <w:r>
        <w:t xml:space="preserve">Table 3. </w:t>
      </w:r>
      <w:r w:rsidR="006720D0">
        <w:fldChar w:fldCharType="begin"/>
      </w:r>
      <w:r w:rsidR="006720D0">
        <w:instrText xml:space="preserve"> SEQ Table_3. \* ARABIC </w:instrText>
      </w:r>
      <w:r w:rsidR="006720D0">
        <w:fldChar w:fldCharType="separate"/>
      </w:r>
      <w:r w:rsidR="00A911C8">
        <w:rPr>
          <w:noProof/>
        </w:rPr>
        <w:t>7</w:t>
      </w:r>
      <w:r w:rsidR="006720D0">
        <w:fldChar w:fldCharType="end"/>
      </w:r>
      <w:r>
        <w:t xml:space="preserve"> </w:t>
      </w:r>
      <w:r w:rsidRPr="00551309">
        <w:t>Skenario Use Case Profil Siswa</w:t>
      </w:r>
      <w:bookmarkEnd w:id="13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5B269F68" w:rsidR="00D13158" w:rsidRPr="002F6C1D" w:rsidRDefault="00D13158" w:rsidP="003E4796">
            <w:r>
              <w:t>RC03</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28FC707" w:rsidR="00D13158" w:rsidRPr="000C722D" w:rsidRDefault="007B7AB3" w:rsidP="003E4796">
            <w:r>
              <w:t>U</w:t>
            </w:r>
            <w:r w:rsidR="006F518B">
              <w:t>se case ini akan menampilkan data identitas siswa sebagai bahan evaluasi.</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lastRenderedPageBreak/>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02875DDA" w:rsidR="00D13158" w:rsidRPr="00C42BC3" w:rsidRDefault="007B7AB3" w:rsidP="003E4796">
            <w:r>
              <w:t>S</w:t>
            </w:r>
            <w:r w:rsidR="00C42BC3">
              <w:t>istem menampilkan halaman dashboard</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767D4ABD" w:rsidR="00D13158" w:rsidRPr="0048762E" w:rsidRDefault="007B7AB3" w:rsidP="003E4796">
            <w:r>
              <w:t>S</w:t>
            </w:r>
            <w:r w:rsidR="00C42BC3">
              <w:t>istem menampilkan profil siswa</w:t>
            </w:r>
            <w:r w:rsidR="008B5647">
              <w:t xml:space="preserve"> dan riwayat absen</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1B1D5982" w:rsidR="00D13158" w:rsidRPr="0044182F" w:rsidRDefault="00C42BC3" w:rsidP="00FF2590">
            <w:pPr>
              <w:numPr>
                <w:ilvl w:val="0"/>
                <w:numId w:val="28"/>
              </w:numPr>
              <w:spacing w:after="160"/>
            </w:pPr>
            <w:r>
              <w:t>Masuk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06584398" w:rsidR="00D13158" w:rsidRPr="0044182F" w:rsidRDefault="00D13158" w:rsidP="00FF2590">
            <w:pPr>
              <w:numPr>
                <w:ilvl w:val="0"/>
                <w:numId w:val="28"/>
              </w:numPr>
              <w:spacing w:after="160"/>
              <w:ind w:left="511"/>
            </w:pPr>
            <w:r>
              <w:t xml:space="preserve">Menampilkan halaman </w:t>
            </w:r>
            <w:r w:rsidR="00C42BC3">
              <w:t>dasbo</w:t>
            </w:r>
            <w:r w:rsidR="0043740A">
              <w:t>a</w:t>
            </w:r>
            <w:r w:rsidR="00C42BC3">
              <w:t>rd sistem</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D20DC9F" w:rsidR="0043740A" w:rsidRDefault="0043740A" w:rsidP="00FF2590">
            <w:pPr>
              <w:pStyle w:val="ListParagraph"/>
              <w:numPr>
                <w:ilvl w:val="0"/>
                <w:numId w:val="40"/>
              </w:numPr>
              <w:ind w:left="734"/>
            </w:pPr>
            <w:r>
              <w:t xml:space="preserve">Menekan </w:t>
            </w:r>
            <w:r>
              <w:rPr>
                <w:i/>
                <w:iCs/>
              </w:rPr>
              <w:t>button “Lihat Data”</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49480C67" w:rsidR="0043740A" w:rsidRDefault="0043740A" w:rsidP="00FF2590">
            <w:pPr>
              <w:pStyle w:val="ListParagraph"/>
              <w:numPr>
                <w:ilvl w:val="0"/>
                <w:numId w:val="41"/>
              </w:numPr>
              <w:spacing w:after="160"/>
              <w:ind w:left="461"/>
            </w:pPr>
            <w:r>
              <w:t>Menampilkan halaman profil siswa</w:t>
            </w:r>
            <w:r w:rsidR="008B5647">
              <w:t xml:space="preserve"> dan riwayat absen</w:t>
            </w:r>
          </w:p>
        </w:tc>
      </w:tr>
    </w:tbl>
    <w:p w14:paraId="6433E21D" w14:textId="77777777" w:rsidR="00D13158" w:rsidRDefault="00D13158" w:rsidP="00D13158">
      <w:pPr>
        <w:ind w:left="66"/>
      </w:pPr>
    </w:p>
    <w:p w14:paraId="1FD467CC" w14:textId="366C8B85" w:rsidR="00270503" w:rsidRDefault="00270503" w:rsidP="00FF2590">
      <w:pPr>
        <w:pStyle w:val="ListParagraph"/>
        <w:numPr>
          <w:ilvl w:val="0"/>
          <w:numId w:val="25"/>
        </w:numPr>
        <w:ind w:left="426"/>
      </w:pPr>
      <w:r>
        <w:t>Skenario Profil Guru</w:t>
      </w:r>
    </w:p>
    <w:p w14:paraId="4ADFF5EE" w14:textId="5B7A2C96" w:rsidR="00117601" w:rsidRDefault="00117601" w:rsidP="005B790F">
      <w:pPr>
        <w:pStyle w:val="Caption"/>
        <w:keepNext/>
        <w:jc w:val="center"/>
      </w:pPr>
      <w:bookmarkStart w:id="135" w:name="_Toc83115869"/>
      <w:r>
        <w:t xml:space="preserve">Table 3. </w:t>
      </w:r>
      <w:r w:rsidR="006720D0">
        <w:fldChar w:fldCharType="begin"/>
      </w:r>
      <w:r w:rsidR="006720D0">
        <w:instrText xml:space="preserve"> SEQ Table_3. \* ARABIC </w:instrText>
      </w:r>
      <w:r w:rsidR="006720D0">
        <w:fldChar w:fldCharType="separate"/>
      </w:r>
      <w:r w:rsidR="00A911C8">
        <w:rPr>
          <w:noProof/>
        </w:rPr>
        <w:t>8</w:t>
      </w:r>
      <w:r w:rsidR="006720D0">
        <w:fldChar w:fldCharType="end"/>
      </w:r>
      <w:r>
        <w:t xml:space="preserve"> </w:t>
      </w:r>
      <w:r w:rsidRPr="00D8535B">
        <w:t>Skenario Use Case Profil Guru</w:t>
      </w:r>
      <w:bookmarkEnd w:id="13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42BC3" w:rsidRPr="00A46E0B" w14:paraId="242E584D" w14:textId="77777777" w:rsidTr="003E4796">
        <w:trPr>
          <w:jc w:val="center"/>
        </w:trPr>
        <w:tc>
          <w:tcPr>
            <w:tcW w:w="3827" w:type="dxa"/>
            <w:shd w:val="clear" w:color="auto" w:fill="F2EE98"/>
            <w:vAlign w:val="center"/>
          </w:tcPr>
          <w:p w14:paraId="33E107D2" w14:textId="77777777" w:rsidR="00C42BC3" w:rsidRPr="0044182F" w:rsidRDefault="00C42BC3" w:rsidP="003E4796">
            <w:pPr>
              <w:rPr>
                <w:b/>
              </w:rPr>
            </w:pPr>
            <w:r w:rsidRPr="0044182F">
              <w:rPr>
                <w:b/>
              </w:rPr>
              <w:t>Name</w:t>
            </w:r>
          </w:p>
        </w:tc>
        <w:tc>
          <w:tcPr>
            <w:tcW w:w="3964" w:type="dxa"/>
            <w:shd w:val="clear" w:color="auto" w:fill="F2EE98"/>
            <w:vAlign w:val="center"/>
          </w:tcPr>
          <w:p w14:paraId="5AF5D662" w14:textId="0443DBA8" w:rsidR="00C42BC3" w:rsidRPr="00A46E0B" w:rsidRDefault="00C42BC3" w:rsidP="003E4796">
            <w:r>
              <w:t>Profil Guru</w:t>
            </w:r>
          </w:p>
        </w:tc>
      </w:tr>
      <w:tr w:rsidR="00C42BC3" w:rsidRPr="002F6C1D" w14:paraId="471A666E" w14:textId="77777777" w:rsidTr="003E4796">
        <w:trPr>
          <w:jc w:val="center"/>
        </w:trPr>
        <w:tc>
          <w:tcPr>
            <w:tcW w:w="3827" w:type="dxa"/>
            <w:vAlign w:val="center"/>
          </w:tcPr>
          <w:p w14:paraId="20FE4EA0" w14:textId="77777777" w:rsidR="00C42BC3" w:rsidRPr="0044182F" w:rsidRDefault="00C42BC3" w:rsidP="003E4796">
            <w:pPr>
              <w:rPr>
                <w:b/>
              </w:rPr>
            </w:pPr>
            <w:r w:rsidRPr="0044182F">
              <w:rPr>
                <w:b/>
              </w:rPr>
              <w:t>ID</w:t>
            </w:r>
          </w:p>
        </w:tc>
        <w:tc>
          <w:tcPr>
            <w:tcW w:w="3964" w:type="dxa"/>
            <w:vAlign w:val="center"/>
          </w:tcPr>
          <w:p w14:paraId="571B22FF" w14:textId="4D8CCEB2" w:rsidR="00C42BC3" w:rsidRPr="002F6C1D" w:rsidRDefault="00C42BC3" w:rsidP="003E4796">
            <w:r>
              <w:t>RC04</w:t>
            </w:r>
          </w:p>
        </w:tc>
      </w:tr>
      <w:tr w:rsidR="00C42BC3" w:rsidRPr="000C722D" w14:paraId="2555B509" w14:textId="77777777" w:rsidTr="003E4796">
        <w:trPr>
          <w:jc w:val="center"/>
        </w:trPr>
        <w:tc>
          <w:tcPr>
            <w:tcW w:w="3827" w:type="dxa"/>
            <w:vAlign w:val="center"/>
          </w:tcPr>
          <w:p w14:paraId="5AD862F9" w14:textId="77777777" w:rsidR="00C42BC3" w:rsidRPr="0044182F" w:rsidRDefault="00C42BC3" w:rsidP="003E4796">
            <w:pPr>
              <w:rPr>
                <w:b/>
              </w:rPr>
            </w:pPr>
            <w:r w:rsidRPr="0044182F">
              <w:rPr>
                <w:b/>
              </w:rPr>
              <w:t>Description</w:t>
            </w:r>
          </w:p>
        </w:tc>
        <w:tc>
          <w:tcPr>
            <w:tcW w:w="3964" w:type="dxa"/>
          </w:tcPr>
          <w:p w14:paraId="3A59E291" w14:textId="3CBB4A64" w:rsidR="00C42BC3" w:rsidRPr="000C722D" w:rsidRDefault="007B7AB3" w:rsidP="003E4796">
            <w:r>
              <w:t>U</w:t>
            </w:r>
            <w:r w:rsidR="00C42BC3">
              <w:t>se case ini akan menampilkan data identitas guru.</w:t>
            </w:r>
          </w:p>
        </w:tc>
      </w:tr>
      <w:tr w:rsidR="00C42BC3" w:rsidRPr="002F6C1D" w14:paraId="26EC05D2" w14:textId="77777777" w:rsidTr="003E4796">
        <w:trPr>
          <w:jc w:val="center"/>
        </w:trPr>
        <w:tc>
          <w:tcPr>
            <w:tcW w:w="3827" w:type="dxa"/>
            <w:vAlign w:val="center"/>
          </w:tcPr>
          <w:p w14:paraId="640EE45F" w14:textId="77777777" w:rsidR="00C42BC3" w:rsidRPr="0044182F" w:rsidRDefault="00C42BC3" w:rsidP="003E4796">
            <w:pPr>
              <w:rPr>
                <w:b/>
              </w:rPr>
            </w:pPr>
            <w:r w:rsidRPr="0044182F">
              <w:rPr>
                <w:b/>
              </w:rPr>
              <w:t>Actors</w:t>
            </w:r>
          </w:p>
        </w:tc>
        <w:tc>
          <w:tcPr>
            <w:tcW w:w="3964" w:type="dxa"/>
            <w:vAlign w:val="center"/>
          </w:tcPr>
          <w:p w14:paraId="2A5C0301" w14:textId="77777777" w:rsidR="00C42BC3" w:rsidRPr="002F6C1D" w:rsidRDefault="00C42BC3" w:rsidP="003E4796">
            <w:r>
              <w:t>Bag.IT, Guru BK.</w:t>
            </w:r>
          </w:p>
        </w:tc>
      </w:tr>
      <w:tr w:rsidR="00C42BC3" w:rsidRPr="0044182F" w14:paraId="1D9DA094" w14:textId="77777777" w:rsidTr="003E4796">
        <w:trPr>
          <w:jc w:val="center"/>
        </w:trPr>
        <w:tc>
          <w:tcPr>
            <w:tcW w:w="3827" w:type="dxa"/>
            <w:vAlign w:val="center"/>
          </w:tcPr>
          <w:p w14:paraId="47A81591" w14:textId="77777777" w:rsidR="00C42BC3" w:rsidRPr="0044182F" w:rsidRDefault="00C42BC3" w:rsidP="003E4796">
            <w:pPr>
              <w:rPr>
                <w:b/>
              </w:rPr>
            </w:pPr>
            <w:r w:rsidRPr="0044182F">
              <w:rPr>
                <w:b/>
              </w:rPr>
              <w:t>Frequency of Use</w:t>
            </w:r>
          </w:p>
        </w:tc>
        <w:tc>
          <w:tcPr>
            <w:tcW w:w="3964" w:type="dxa"/>
            <w:vAlign w:val="center"/>
          </w:tcPr>
          <w:p w14:paraId="16503212" w14:textId="2188AB66" w:rsidR="00C42BC3" w:rsidRPr="00C42BC3" w:rsidRDefault="00C42BC3" w:rsidP="003E4796">
            <w:pPr>
              <w:rPr>
                <w:i/>
                <w:iCs/>
              </w:rPr>
            </w:pPr>
            <w:r>
              <w:rPr>
                <w:i/>
                <w:iCs/>
              </w:rPr>
              <w:t>Conditional</w:t>
            </w:r>
          </w:p>
        </w:tc>
      </w:tr>
      <w:tr w:rsidR="007B7AB3" w:rsidRPr="0044182F" w14:paraId="3EF1687D" w14:textId="77777777" w:rsidTr="003E4796">
        <w:trPr>
          <w:jc w:val="center"/>
        </w:trPr>
        <w:tc>
          <w:tcPr>
            <w:tcW w:w="3827" w:type="dxa"/>
            <w:vAlign w:val="center"/>
          </w:tcPr>
          <w:p w14:paraId="4325FE8B" w14:textId="77777777" w:rsidR="007B7AB3" w:rsidRPr="0044182F" w:rsidRDefault="007B7AB3" w:rsidP="007B7AB3">
            <w:pPr>
              <w:rPr>
                <w:b/>
              </w:rPr>
            </w:pPr>
            <w:r w:rsidRPr="0044182F">
              <w:rPr>
                <w:b/>
              </w:rPr>
              <w:lastRenderedPageBreak/>
              <w:t>Triggers</w:t>
            </w:r>
          </w:p>
        </w:tc>
        <w:tc>
          <w:tcPr>
            <w:tcW w:w="3964" w:type="dxa"/>
            <w:vAlign w:val="center"/>
          </w:tcPr>
          <w:p w14:paraId="23A2FDDA" w14:textId="5A027FA1" w:rsidR="007B7AB3" w:rsidRPr="0044182F" w:rsidRDefault="007B7AB3" w:rsidP="007B7AB3">
            <w:r>
              <w:t>Use case akan terjadi jika aktor ingin melihat profil guru</w:t>
            </w:r>
          </w:p>
        </w:tc>
      </w:tr>
      <w:tr w:rsidR="007B7AB3" w:rsidRPr="00C42BC3" w14:paraId="58373AC5" w14:textId="77777777" w:rsidTr="003E4796">
        <w:trPr>
          <w:jc w:val="center"/>
        </w:trPr>
        <w:tc>
          <w:tcPr>
            <w:tcW w:w="3827" w:type="dxa"/>
            <w:vAlign w:val="center"/>
          </w:tcPr>
          <w:p w14:paraId="4E426A83" w14:textId="77777777" w:rsidR="007B7AB3" w:rsidRPr="0044182F" w:rsidRDefault="007B7AB3" w:rsidP="007B7AB3">
            <w:pPr>
              <w:rPr>
                <w:b/>
              </w:rPr>
            </w:pPr>
            <w:r w:rsidRPr="0044182F">
              <w:rPr>
                <w:b/>
              </w:rPr>
              <w:t>Pre-Conditions</w:t>
            </w:r>
          </w:p>
        </w:tc>
        <w:tc>
          <w:tcPr>
            <w:tcW w:w="3964" w:type="dxa"/>
            <w:vAlign w:val="center"/>
          </w:tcPr>
          <w:p w14:paraId="64FCFB07" w14:textId="3F446B12" w:rsidR="007B7AB3" w:rsidRPr="00C42BC3" w:rsidRDefault="007B7AB3" w:rsidP="007B7AB3">
            <w:r>
              <w:t>Sistem menampilkan halaman dashboard</w:t>
            </w:r>
          </w:p>
        </w:tc>
      </w:tr>
      <w:tr w:rsidR="007B7AB3" w:rsidRPr="0048762E" w14:paraId="3D7B8BB2" w14:textId="77777777" w:rsidTr="003E4796">
        <w:trPr>
          <w:jc w:val="center"/>
        </w:trPr>
        <w:tc>
          <w:tcPr>
            <w:tcW w:w="3827" w:type="dxa"/>
            <w:vAlign w:val="center"/>
          </w:tcPr>
          <w:p w14:paraId="59D681BD" w14:textId="77777777" w:rsidR="007B7AB3" w:rsidRPr="0044182F" w:rsidRDefault="007B7AB3" w:rsidP="007B7AB3">
            <w:pPr>
              <w:rPr>
                <w:b/>
              </w:rPr>
            </w:pPr>
            <w:r w:rsidRPr="0044182F">
              <w:rPr>
                <w:b/>
              </w:rPr>
              <w:t>Post-Conditions</w:t>
            </w:r>
          </w:p>
        </w:tc>
        <w:tc>
          <w:tcPr>
            <w:tcW w:w="3964" w:type="dxa"/>
            <w:vAlign w:val="center"/>
          </w:tcPr>
          <w:p w14:paraId="153C1843" w14:textId="43CA33B4" w:rsidR="007B7AB3" w:rsidRPr="0048762E" w:rsidRDefault="007B7AB3" w:rsidP="007B7AB3">
            <w:r>
              <w:t>Sistem menampilkan profil siswa</w:t>
            </w:r>
          </w:p>
        </w:tc>
      </w:tr>
      <w:tr w:rsidR="007B7AB3" w:rsidRPr="0044182F" w14:paraId="05FF230D" w14:textId="77777777" w:rsidTr="003E4796">
        <w:trPr>
          <w:jc w:val="center"/>
        </w:trPr>
        <w:tc>
          <w:tcPr>
            <w:tcW w:w="7791" w:type="dxa"/>
            <w:gridSpan w:val="2"/>
            <w:shd w:val="clear" w:color="auto" w:fill="F2EE98"/>
            <w:vAlign w:val="center"/>
          </w:tcPr>
          <w:p w14:paraId="47AAFED6" w14:textId="77777777" w:rsidR="007B7AB3" w:rsidRPr="0044182F" w:rsidRDefault="007B7AB3" w:rsidP="007B7AB3">
            <w:pPr>
              <w:jc w:val="center"/>
              <w:rPr>
                <w:b/>
              </w:rPr>
            </w:pPr>
            <w:r w:rsidRPr="0044182F">
              <w:rPr>
                <w:b/>
              </w:rPr>
              <w:t>Main Course</w:t>
            </w:r>
          </w:p>
        </w:tc>
      </w:tr>
      <w:tr w:rsidR="007B7AB3" w:rsidRPr="0044182F" w14:paraId="2CDFD42D" w14:textId="77777777" w:rsidTr="003E4796">
        <w:trPr>
          <w:jc w:val="center"/>
        </w:trPr>
        <w:tc>
          <w:tcPr>
            <w:tcW w:w="3827" w:type="dxa"/>
            <w:shd w:val="clear" w:color="auto" w:fill="F2EE98"/>
            <w:vAlign w:val="center"/>
          </w:tcPr>
          <w:p w14:paraId="27F04BE4" w14:textId="77777777" w:rsidR="007B7AB3" w:rsidRPr="0044182F" w:rsidRDefault="007B7AB3" w:rsidP="007B7AB3">
            <w:pPr>
              <w:jc w:val="center"/>
              <w:rPr>
                <w:b/>
              </w:rPr>
            </w:pPr>
            <w:r w:rsidRPr="0044182F">
              <w:rPr>
                <w:b/>
              </w:rPr>
              <w:t>Aksi Aktor</w:t>
            </w:r>
          </w:p>
        </w:tc>
        <w:tc>
          <w:tcPr>
            <w:tcW w:w="3964" w:type="dxa"/>
            <w:shd w:val="clear" w:color="auto" w:fill="F2EE98"/>
            <w:vAlign w:val="center"/>
          </w:tcPr>
          <w:p w14:paraId="489C3D13" w14:textId="77777777" w:rsidR="007B7AB3" w:rsidRPr="0044182F" w:rsidRDefault="007B7AB3" w:rsidP="007B7AB3">
            <w:pPr>
              <w:jc w:val="center"/>
              <w:rPr>
                <w:b/>
              </w:rPr>
            </w:pPr>
            <w:r w:rsidRPr="0044182F">
              <w:rPr>
                <w:b/>
              </w:rPr>
              <w:t>Reaksi Sistem</w:t>
            </w:r>
          </w:p>
        </w:tc>
      </w:tr>
      <w:tr w:rsidR="007B7AB3" w:rsidRPr="0044182F" w14:paraId="52B751D5" w14:textId="77777777" w:rsidTr="003E4796">
        <w:trPr>
          <w:jc w:val="center"/>
        </w:trPr>
        <w:tc>
          <w:tcPr>
            <w:tcW w:w="3827" w:type="dxa"/>
            <w:vAlign w:val="center"/>
          </w:tcPr>
          <w:p w14:paraId="21DB86C2" w14:textId="77777777" w:rsidR="007B7AB3" w:rsidRPr="0044182F" w:rsidRDefault="007B7AB3" w:rsidP="00FF2590">
            <w:pPr>
              <w:numPr>
                <w:ilvl w:val="0"/>
                <w:numId w:val="29"/>
              </w:numPr>
              <w:spacing w:after="160"/>
            </w:pPr>
            <w:r>
              <w:t>Masuk sistem absensi</w:t>
            </w:r>
          </w:p>
        </w:tc>
        <w:tc>
          <w:tcPr>
            <w:tcW w:w="3964" w:type="dxa"/>
            <w:vAlign w:val="center"/>
          </w:tcPr>
          <w:p w14:paraId="7DCD9418" w14:textId="77777777" w:rsidR="007B7AB3" w:rsidRPr="0044182F" w:rsidRDefault="007B7AB3" w:rsidP="007B7AB3">
            <w:pPr>
              <w:ind w:left="511"/>
            </w:pPr>
          </w:p>
        </w:tc>
      </w:tr>
      <w:tr w:rsidR="007B7AB3" w:rsidRPr="0044182F" w14:paraId="61067817" w14:textId="77777777" w:rsidTr="003E4796">
        <w:trPr>
          <w:jc w:val="center"/>
        </w:trPr>
        <w:tc>
          <w:tcPr>
            <w:tcW w:w="3827" w:type="dxa"/>
            <w:vAlign w:val="center"/>
          </w:tcPr>
          <w:p w14:paraId="5DCB2E9F" w14:textId="77777777" w:rsidR="007B7AB3" w:rsidRPr="0044182F" w:rsidRDefault="007B7AB3" w:rsidP="007B7AB3">
            <w:pPr>
              <w:ind w:left="510"/>
            </w:pPr>
          </w:p>
        </w:tc>
        <w:tc>
          <w:tcPr>
            <w:tcW w:w="3964" w:type="dxa"/>
            <w:vAlign w:val="center"/>
          </w:tcPr>
          <w:p w14:paraId="56C86639" w14:textId="69CF9D43" w:rsidR="007B7AB3" w:rsidRPr="0044182F" w:rsidRDefault="007B7AB3" w:rsidP="00FF2590">
            <w:pPr>
              <w:numPr>
                <w:ilvl w:val="0"/>
                <w:numId w:val="29"/>
              </w:numPr>
              <w:spacing w:after="160"/>
              <w:ind w:left="511"/>
            </w:pPr>
            <w:r>
              <w:t>Menampilkan halaman dasbo</w:t>
            </w:r>
            <w:r w:rsidR="0043740A">
              <w:t>a</w:t>
            </w:r>
            <w:r>
              <w:t>rd sistem</w:t>
            </w:r>
          </w:p>
        </w:tc>
      </w:tr>
      <w:tr w:rsidR="007B7AB3" w14:paraId="323E0757" w14:textId="77777777" w:rsidTr="003E4796">
        <w:trPr>
          <w:jc w:val="center"/>
        </w:trPr>
        <w:tc>
          <w:tcPr>
            <w:tcW w:w="3827" w:type="dxa"/>
            <w:vAlign w:val="center"/>
          </w:tcPr>
          <w:p w14:paraId="5039ECF6" w14:textId="7BB07487" w:rsidR="007B7AB3" w:rsidRPr="0044182F" w:rsidRDefault="007B7AB3" w:rsidP="00FF2590">
            <w:pPr>
              <w:pStyle w:val="ListParagraph"/>
              <w:numPr>
                <w:ilvl w:val="0"/>
                <w:numId w:val="29"/>
              </w:numPr>
            </w:pPr>
            <w:r>
              <w:t>Memiliih menu “</w:t>
            </w:r>
            <w:r w:rsidR="0043740A">
              <w:t>Data Guru</w:t>
            </w:r>
            <w:r>
              <w:t>”</w:t>
            </w:r>
          </w:p>
        </w:tc>
        <w:tc>
          <w:tcPr>
            <w:tcW w:w="3964" w:type="dxa"/>
            <w:vAlign w:val="center"/>
          </w:tcPr>
          <w:p w14:paraId="594474B4" w14:textId="77777777" w:rsidR="007B7AB3" w:rsidRDefault="007B7AB3" w:rsidP="007B7AB3">
            <w:pPr>
              <w:spacing w:after="160"/>
              <w:ind w:left="511"/>
            </w:pPr>
          </w:p>
        </w:tc>
      </w:tr>
      <w:tr w:rsidR="007B7AB3" w14:paraId="0941835A" w14:textId="77777777" w:rsidTr="003E4796">
        <w:trPr>
          <w:jc w:val="center"/>
        </w:trPr>
        <w:tc>
          <w:tcPr>
            <w:tcW w:w="3827" w:type="dxa"/>
            <w:vAlign w:val="center"/>
          </w:tcPr>
          <w:p w14:paraId="10AC684E" w14:textId="77777777" w:rsidR="007B7AB3" w:rsidRDefault="007B7AB3" w:rsidP="007B7AB3">
            <w:pPr>
              <w:pStyle w:val="ListParagraph"/>
            </w:pPr>
          </w:p>
        </w:tc>
        <w:tc>
          <w:tcPr>
            <w:tcW w:w="3964" w:type="dxa"/>
            <w:vAlign w:val="center"/>
          </w:tcPr>
          <w:p w14:paraId="412A27B1" w14:textId="568B08DA" w:rsidR="007B7AB3" w:rsidRDefault="007B7AB3" w:rsidP="00FF2590">
            <w:pPr>
              <w:pStyle w:val="ListParagraph"/>
              <w:numPr>
                <w:ilvl w:val="0"/>
                <w:numId w:val="29"/>
              </w:numPr>
              <w:spacing w:after="160"/>
              <w:ind w:left="464"/>
            </w:pPr>
            <w:r>
              <w:t xml:space="preserve">Menampilkan </w:t>
            </w:r>
            <w:r w:rsidR="0043740A">
              <w:t>halaman data guru</w:t>
            </w:r>
          </w:p>
        </w:tc>
      </w:tr>
      <w:tr w:rsidR="0043740A" w14:paraId="2D5F13BA" w14:textId="77777777" w:rsidTr="003E4796">
        <w:trPr>
          <w:jc w:val="center"/>
        </w:trPr>
        <w:tc>
          <w:tcPr>
            <w:tcW w:w="3827" w:type="dxa"/>
            <w:vAlign w:val="center"/>
          </w:tcPr>
          <w:p w14:paraId="166F6DCF" w14:textId="7002A066" w:rsidR="0043740A" w:rsidRDefault="0043740A" w:rsidP="00FF2590">
            <w:pPr>
              <w:pStyle w:val="ListParagraph"/>
              <w:numPr>
                <w:ilvl w:val="0"/>
                <w:numId w:val="39"/>
              </w:numPr>
            </w:pPr>
            <w:r>
              <w:t xml:space="preserve">Menekan </w:t>
            </w:r>
            <w:r>
              <w:rPr>
                <w:i/>
                <w:iCs/>
              </w:rPr>
              <w:t>button “Lihat Data”</w:t>
            </w:r>
          </w:p>
        </w:tc>
        <w:tc>
          <w:tcPr>
            <w:tcW w:w="3964" w:type="dxa"/>
            <w:vAlign w:val="center"/>
          </w:tcPr>
          <w:p w14:paraId="4BD45F76" w14:textId="76FCB506" w:rsidR="0043740A" w:rsidRDefault="0043740A" w:rsidP="0043740A">
            <w:pPr>
              <w:spacing w:after="160"/>
            </w:pPr>
          </w:p>
        </w:tc>
      </w:tr>
      <w:tr w:rsidR="0043740A" w14:paraId="20240F79" w14:textId="77777777" w:rsidTr="003E4796">
        <w:trPr>
          <w:jc w:val="center"/>
        </w:trPr>
        <w:tc>
          <w:tcPr>
            <w:tcW w:w="3827" w:type="dxa"/>
            <w:vAlign w:val="center"/>
          </w:tcPr>
          <w:p w14:paraId="6D935102" w14:textId="77777777" w:rsidR="0043740A" w:rsidRDefault="0043740A" w:rsidP="0043740A">
            <w:pPr>
              <w:pStyle w:val="ListParagraph"/>
            </w:pPr>
          </w:p>
        </w:tc>
        <w:tc>
          <w:tcPr>
            <w:tcW w:w="3964" w:type="dxa"/>
            <w:vAlign w:val="center"/>
          </w:tcPr>
          <w:p w14:paraId="4797A865" w14:textId="5E4FE6C8" w:rsidR="0043740A" w:rsidRDefault="0043740A" w:rsidP="00FF2590">
            <w:pPr>
              <w:pStyle w:val="ListParagraph"/>
              <w:numPr>
                <w:ilvl w:val="0"/>
                <w:numId w:val="39"/>
              </w:numPr>
              <w:spacing w:after="160"/>
              <w:ind w:left="461"/>
            </w:pPr>
            <w:r>
              <w:t>Menampilkan halaman profil guru</w:t>
            </w:r>
          </w:p>
        </w:tc>
      </w:tr>
    </w:tbl>
    <w:p w14:paraId="7D314D4C" w14:textId="77777777" w:rsidR="00C42BC3" w:rsidRDefault="00C42BC3" w:rsidP="00C42BC3">
      <w:pPr>
        <w:ind w:left="66"/>
      </w:pPr>
    </w:p>
    <w:p w14:paraId="23B2D97F" w14:textId="7646EAF7" w:rsidR="00270503" w:rsidRDefault="00270503" w:rsidP="00FF2590">
      <w:pPr>
        <w:pStyle w:val="ListParagraph"/>
        <w:numPr>
          <w:ilvl w:val="0"/>
          <w:numId w:val="25"/>
        </w:numPr>
        <w:ind w:left="426"/>
      </w:pPr>
      <w:r>
        <w:t>Skenario Kelola Siswa</w:t>
      </w:r>
    </w:p>
    <w:p w14:paraId="77C76E3A" w14:textId="0CF70981" w:rsidR="00117601" w:rsidRDefault="00117601" w:rsidP="005B790F">
      <w:pPr>
        <w:pStyle w:val="Caption"/>
        <w:keepNext/>
        <w:jc w:val="center"/>
      </w:pPr>
      <w:bookmarkStart w:id="136" w:name="_Toc83115870"/>
      <w:r>
        <w:t xml:space="preserve">Table 3. </w:t>
      </w:r>
      <w:r w:rsidR="006720D0">
        <w:fldChar w:fldCharType="begin"/>
      </w:r>
      <w:r w:rsidR="006720D0">
        <w:instrText xml:space="preserve"> SEQ Table_3. \* ARABIC </w:instrText>
      </w:r>
      <w:r w:rsidR="006720D0">
        <w:fldChar w:fldCharType="separate"/>
      </w:r>
      <w:r w:rsidR="00A911C8">
        <w:rPr>
          <w:noProof/>
        </w:rPr>
        <w:t>9</w:t>
      </w:r>
      <w:r w:rsidR="006720D0">
        <w:fldChar w:fldCharType="end"/>
      </w:r>
      <w:r>
        <w:t xml:space="preserve"> </w:t>
      </w:r>
      <w:r w:rsidRPr="002E4F11">
        <w:t>Skenario Use Case Kelola Siswa</w:t>
      </w:r>
      <w:bookmarkEnd w:id="13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4E706651" w:rsidR="007B7AB3" w:rsidRPr="00A46E0B" w:rsidRDefault="007B7AB3" w:rsidP="003E4796">
            <w:r>
              <w:t>Kelola Siswa</w:t>
            </w:r>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5E75BE64" w:rsidR="007B7AB3" w:rsidRPr="002F6C1D" w:rsidRDefault="007B7AB3" w:rsidP="003E4796">
            <w:r>
              <w:t>RC05</w:t>
            </w:r>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760A3F30" w:rsidR="007B7AB3" w:rsidRPr="000C722D" w:rsidRDefault="007B7AB3" w:rsidP="003E4796">
            <w:r>
              <w:t>Use case ini merupakan use case generalisasi dari menambah, mengurangi dan menghapus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1C5DA461" w:rsidR="007B7AB3" w:rsidRPr="0081005E" w:rsidRDefault="007B7AB3" w:rsidP="003E4796">
            <w:pPr>
              <w:rPr>
                <w:i/>
                <w:iCs/>
              </w:rPr>
            </w:pPr>
            <w:r>
              <w:t>Data tetap pada kondisi biasa</w:t>
            </w:r>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400201D7" w:rsidR="007B7AB3" w:rsidRPr="0048762E" w:rsidRDefault="007B7AB3" w:rsidP="003E4796">
            <w:r>
              <w:t>Data telah dikelola atau diedit</w:t>
            </w:r>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lastRenderedPageBreak/>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1C6DA5D7" w:rsidR="007B7AB3" w:rsidRPr="0044182F" w:rsidRDefault="007B7AB3" w:rsidP="00FF2590">
            <w:pPr>
              <w:numPr>
                <w:ilvl w:val="0"/>
                <w:numId w:val="30"/>
              </w:numPr>
              <w:spacing w:after="160"/>
            </w:pPr>
            <w:r>
              <w:t>Aktor masuk kedalam 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4AFD76C2" w:rsidR="007B7AB3" w:rsidRPr="0044182F" w:rsidRDefault="007B7AB3" w:rsidP="00FF2590">
            <w:pPr>
              <w:numPr>
                <w:ilvl w:val="0"/>
                <w:numId w:val="30"/>
              </w:numPr>
              <w:spacing w:after="160"/>
              <w:ind w:left="511"/>
            </w:pPr>
            <w:r>
              <w:t>Menampilkan seluruh data siswa</w:t>
            </w:r>
          </w:p>
        </w:tc>
      </w:tr>
      <w:tr w:rsidR="007B7AB3" w14:paraId="7003E367" w14:textId="77777777" w:rsidTr="003E4796">
        <w:trPr>
          <w:jc w:val="center"/>
        </w:trPr>
        <w:tc>
          <w:tcPr>
            <w:tcW w:w="3827" w:type="dxa"/>
            <w:vAlign w:val="center"/>
          </w:tcPr>
          <w:p w14:paraId="3E9F4396" w14:textId="40EB57FA" w:rsidR="007B7AB3" w:rsidRPr="0044182F" w:rsidRDefault="007B7AB3" w:rsidP="00FF2590">
            <w:pPr>
              <w:pStyle w:val="ListParagraph"/>
              <w:numPr>
                <w:ilvl w:val="0"/>
                <w:numId w:val="30"/>
              </w:numPr>
              <w:ind w:left="450"/>
            </w:pPr>
            <w:r>
              <w:t xml:space="preserve">Mengelola data lalu menekan </w:t>
            </w:r>
            <w:r>
              <w:rPr>
                <w:i/>
                <w:iCs/>
              </w:rPr>
              <w:t>button “save”</w:t>
            </w:r>
          </w:p>
        </w:tc>
        <w:tc>
          <w:tcPr>
            <w:tcW w:w="3964" w:type="dxa"/>
            <w:vAlign w:val="center"/>
          </w:tcPr>
          <w:p w14:paraId="7EF09EAA" w14:textId="77777777" w:rsidR="007B7AB3" w:rsidRDefault="007B7AB3" w:rsidP="003E4796">
            <w:pPr>
              <w:spacing w:after="160"/>
            </w:pPr>
          </w:p>
        </w:tc>
      </w:tr>
      <w:tr w:rsidR="007B7AB3" w14:paraId="32FA7E7F" w14:textId="77777777" w:rsidTr="003E4796">
        <w:trPr>
          <w:jc w:val="center"/>
        </w:trPr>
        <w:tc>
          <w:tcPr>
            <w:tcW w:w="3827" w:type="dxa"/>
            <w:vAlign w:val="center"/>
          </w:tcPr>
          <w:p w14:paraId="6037EC2A" w14:textId="77777777" w:rsidR="007B7AB3" w:rsidRDefault="007B7AB3" w:rsidP="003E4796">
            <w:pPr>
              <w:pStyle w:val="ListParagraph"/>
              <w:ind w:left="450"/>
            </w:pPr>
          </w:p>
        </w:tc>
        <w:tc>
          <w:tcPr>
            <w:tcW w:w="3964" w:type="dxa"/>
            <w:vAlign w:val="center"/>
          </w:tcPr>
          <w:p w14:paraId="5C6BE9F0" w14:textId="2DFF90FA" w:rsidR="007B7AB3" w:rsidRDefault="007B7AB3" w:rsidP="00FF2590">
            <w:pPr>
              <w:pStyle w:val="ListParagraph"/>
              <w:numPr>
                <w:ilvl w:val="0"/>
                <w:numId w:val="30"/>
              </w:numPr>
              <w:spacing w:after="160"/>
              <w:ind w:left="468"/>
            </w:pPr>
            <w:r>
              <w:t>Menyimpan data hasil pengelolaan</w:t>
            </w:r>
            <w:r w:rsidR="00FF653C">
              <w:t xml:space="preserve"> kedalam </w:t>
            </w:r>
            <w:r w:rsidR="00FF653C">
              <w:rPr>
                <w:i/>
                <w:iCs/>
              </w:rPr>
              <w:t>database</w:t>
            </w:r>
            <w:r>
              <w:t>.</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22978201" w:rsidR="007B7AB3" w:rsidRDefault="007B7AB3" w:rsidP="00FF2590">
            <w:pPr>
              <w:pStyle w:val="ListParagraph"/>
              <w:numPr>
                <w:ilvl w:val="0"/>
                <w:numId w:val="30"/>
              </w:numPr>
              <w:ind w:left="455"/>
            </w:pPr>
            <w:r>
              <w:t xml:space="preserve">Tidak melengkapi </w:t>
            </w:r>
            <w:r w:rsidRPr="007B7AB3">
              <w:rPr>
                <w:i/>
                <w:iCs/>
              </w:rPr>
              <w:t>form</w:t>
            </w:r>
            <w:r>
              <w:t xml:space="preserve"> data kelola</w:t>
            </w:r>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438EACB0" w:rsidR="007B7AB3" w:rsidRDefault="007B7AB3" w:rsidP="00FF2590">
            <w:pPr>
              <w:pStyle w:val="ListParagraph"/>
              <w:numPr>
                <w:ilvl w:val="0"/>
                <w:numId w:val="30"/>
              </w:numPr>
              <w:spacing w:after="160"/>
              <w:ind w:left="468"/>
            </w:pPr>
            <w:r>
              <w:t>Menampilkan alert “</w:t>
            </w:r>
            <w:r w:rsidRPr="007B7AB3">
              <w:rPr>
                <w:i/>
                <w:iCs/>
              </w:rPr>
              <w:t>form</w:t>
            </w:r>
            <w:r>
              <w:t xml:space="preserve"> tidak boleh kosong” </w:t>
            </w:r>
          </w:p>
        </w:tc>
      </w:tr>
    </w:tbl>
    <w:p w14:paraId="19B1051C" w14:textId="77777777" w:rsidR="007B7AB3" w:rsidRDefault="007B7AB3" w:rsidP="007B7AB3">
      <w:pPr>
        <w:ind w:left="66"/>
      </w:pPr>
    </w:p>
    <w:p w14:paraId="36E3A266" w14:textId="63892096" w:rsidR="00270503" w:rsidRDefault="00270503" w:rsidP="00FF2590">
      <w:pPr>
        <w:pStyle w:val="ListParagraph"/>
        <w:numPr>
          <w:ilvl w:val="0"/>
          <w:numId w:val="25"/>
        </w:numPr>
        <w:ind w:left="426"/>
      </w:pPr>
      <w:r>
        <w:t>Skenario Kelola Guru</w:t>
      </w:r>
    </w:p>
    <w:p w14:paraId="1E533932" w14:textId="29C4D1EA" w:rsidR="00117601" w:rsidRDefault="00117601" w:rsidP="005B790F">
      <w:pPr>
        <w:pStyle w:val="Caption"/>
        <w:keepNext/>
        <w:jc w:val="center"/>
      </w:pPr>
      <w:bookmarkStart w:id="137" w:name="_Toc83115871"/>
      <w:r>
        <w:t xml:space="preserve">Table 3. </w:t>
      </w:r>
      <w:r w:rsidR="006720D0">
        <w:fldChar w:fldCharType="begin"/>
      </w:r>
      <w:r w:rsidR="006720D0">
        <w:instrText xml:space="preserve"> SEQ Table_3. \* ARABIC </w:instrText>
      </w:r>
      <w:r w:rsidR="006720D0">
        <w:fldChar w:fldCharType="separate"/>
      </w:r>
      <w:r w:rsidR="00A911C8">
        <w:rPr>
          <w:noProof/>
        </w:rPr>
        <w:t>10</w:t>
      </w:r>
      <w:r w:rsidR="006720D0">
        <w:fldChar w:fldCharType="end"/>
      </w:r>
      <w:r>
        <w:t xml:space="preserve"> </w:t>
      </w:r>
      <w:r w:rsidRPr="00E15FFB">
        <w:t xml:space="preserve">Skenario Use Case Kelola </w:t>
      </w:r>
      <w:r>
        <w:t>Guru</w:t>
      </w:r>
      <w:bookmarkEnd w:id="13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101CA453" w:rsidR="007B7AB3" w:rsidRPr="00A46E0B" w:rsidRDefault="007B7AB3" w:rsidP="003E4796">
            <w:r>
              <w:t xml:space="preserve">Kelola </w:t>
            </w:r>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2EA3CD46" w:rsidR="007B7AB3" w:rsidRPr="002F6C1D" w:rsidRDefault="007B7AB3" w:rsidP="003E4796">
            <w:r>
              <w:t>RC0</w:t>
            </w:r>
            <w:r w:rsidR="00FF653C">
              <w:t>6</w:t>
            </w:r>
          </w:p>
        </w:tc>
      </w:tr>
      <w:tr w:rsidR="007B7AB3" w:rsidRPr="000C722D" w14:paraId="4E75B8BF" w14:textId="77777777" w:rsidTr="003E4796">
        <w:trPr>
          <w:jc w:val="center"/>
        </w:trPr>
        <w:tc>
          <w:tcPr>
            <w:tcW w:w="3827" w:type="dxa"/>
            <w:vAlign w:val="center"/>
          </w:tcPr>
          <w:p w14:paraId="3E8B52C1" w14:textId="77777777" w:rsidR="007B7AB3" w:rsidRPr="0044182F" w:rsidRDefault="007B7AB3" w:rsidP="003E4796">
            <w:pPr>
              <w:rPr>
                <w:b/>
              </w:rPr>
            </w:pPr>
            <w:r w:rsidRPr="0044182F">
              <w:rPr>
                <w:b/>
              </w:rPr>
              <w:t>Description</w:t>
            </w:r>
          </w:p>
        </w:tc>
        <w:tc>
          <w:tcPr>
            <w:tcW w:w="3964" w:type="dxa"/>
          </w:tcPr>
          <w:p w14:paraId="01F27B6D" w14:textId="5D2D215C" w:rsidR="007B7AB3" w:rsidRPr="000C722D" w:rsidRDefault="007B7AB3" w:rsidP="003E4796">
            <w:r>
              <w:t xml:space="preserve">Use case ini merupakan use case generalisasi dari menambah, mengurangi dan menghapus data </w:t>
            </w:r>
            <w:r w:rsidR="00FF653C">
              <w:t>guru</w:t>
            </w:r>
            <w:r>
              <w:t>.</w:t>
            </w:r>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77777777" w:rsidR="007B7AB3" w:rsidRPr="0081005E" w:rsidRDefault="007B7AB3" w:rsidP="003E4796">
            <w:pPr>
              <w:rPr>
                <w:i/>
                <w:iCs/>
              </w:rPr>
            </w:pPr>
            <w:r>
              <w:t>Data tetap pada kondisi biasa</w:t>
            </w:r>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77777777" w:rsidR="007B7AB3" w:rsidRPr="0048762E" w:rsidRDefault="007B7AB3" w:rsidP="003E4796">
            <w:r>
              <w:t>Data telah dikelola atau diedit</w:t>
            </w:r>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lastRenderedPageBreak/>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38FC21AF" w:rsidR="007B7AB3" w:rsidRPr="0044182F" w:rsidRDefault="007B7AB3" w:rsidP="00FF2590">
            <w:pPr>
              <w:numPr>
                <w:ilvl w:val="0"/>
                <w:numId w:val="31"/>
              </w:numPr>
              <w:spacing w:after="160"/>
            </w:pPr>
            <w:r>
              <w:t xml:space="preserve">Aktor masuk kedalam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14:paraId="4E517384" w14:textId="77777777" w:rsidTr="003E4796">
        <w:trPr>
          <w:jc w:val="center"/>
        </w:trPr>
        <w:tc>
          <w:tcPr>
            <w:tcW w:w="3827" w:type="dxa"/>
            <w:vAlign w:val="center"/>
          </w:tcPr>
          <w:p w14:paraId="15CEFF92" w14:textId="77777777" w:rsidR="007B7AB3" w:rsidRPr="0044182F" w:rsidRDefault="007B7AB3" w:rsidP="00FF2590">
            <w:pPr>
              <w:pStyle w:val="ListParagraph"/>
              <w:numPr>
                <w:ilvl w:val="0"/>
                <w:numId w:val="31"/>
              </w:numPr>
              <w:ind w:left="450"/>
            </w:pPr>
            <w:r>
              <w:t xml:space="preserve">Mengelola data lalu menekan </w:t>
            </w:r>
            <w:r>
              <w:rPr>
                <w:i/>
                <w:iCs/>
              </w:rPr>
              <w:t>button “save”</w:t>
            </w:r>
          </w:p>
        </w:tc>
        <w:tc>
          <w:tcPr>
            <w:tcW w:w="3964" w:type="dxa"/>
            <w:vAlign w:val="center"/>
          </w:tcPr>
          <w:p w14:paraId="412F4AB2" w14:textId="77777777" w:rsidR="007B7AB3" w:rsidRDefault="007B7AB3" w:rsidP="003E4796">
            <w:pPr>
              <w:spacing w:after="160"/>
            </w:pPr>
          </w:p>
        </w:tc>
      </w:tr>
      <w:tr w:rsidR="007B7AB3" w14:paraId="0A8E1BEE" w14:textId="77777777" w:rsidTr="003E4796">
        <w:trPr>
          <w:jc w:val="center"/>
        </w:trPr>
        <w:tc>
          <w:tcPr>
            <w:tcW w:w="3827" w:type="dxa"/>
            <w:vAlign w:val="center"/>
          </w:tcPr>
          <w:p w14:paraId="25C97B87" w14:textId="77777777" w:rsidR="007B7AB3" w:rsidRDefault="007B7AB3" w:rsidP="003E4796">
            <w:pPr>
              <w:pStyle w:val="ListParagraph"/>
              <w:ind w:left="450"/>
            </w:pPr>
          </w:p>
        </w:tc>
        <w:tc>
          <w:tcPr>
            <w:tcW w:w="3964" w:type="dxa"/>
            <w:vAlign w:val="center"/>
          </w:tcPr>
          <w:p w14:paraId="3D94A516" w14:textId="76810249" w:rsidR="007B7AB3" w:rsidRDefault="007B7AB3" w:rsidP="00FF2590">
            <w:pPr>
              <w:pStyle w:val="ListParagraph"/>
              <w:numPr>
                <w:ilvl w:val="0"/>
                <w:numId w:val="31"/>
              </w:numPr>
              <w:spacing w:after="160"/>
              <w:ind w:left="468"/>
            </w:pPr>
            <w:r>
              <w:t>Menyimpan data hasil pengelolaan</w:t>
            </w:r>
            <w:r w:rsidR="00FF653C">
              <w:t xml:space="preserve"> kedalam </w:t>
            </w:r>
            <w:r w:rsidR="00FF653C">
              <w:rPr>
                <w:i/>
                <w:iCs/>
              </w:rPr>
              <w:t>database</w:t>
            </w:r>
            <w:r>
              <w:t>.</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1CE910F6" w14:textId="77777777" w:rsidTr="003E4796">
        <w:trPr>
          <w:jc w:val="center"/>
        </w:trPr>
        <w:tc>
          <w:tcPr>
            <w:tcW w:w="3827" w:type="dxa"/>
            <w:vAlign w:val="center"/>
          </w:tcPr>
          <w:p w14:paraId="73DED5D8" w14:textId="77777777" w:rsidR="007B7AB3" w:rsidRDefault="007B7AB3" w:rsidP="00FF2590">
            <w:pPr>
              <w:pStyle w:val="ListParagraph"/>
              <w:numPr>
                <w:ilvl w:val="0"/>
                <w:numId w:val="31"/>
              </w:numPr>
              <w:ind w:left="455"/>
            </w:pPr>
            <w:r>
              <w:t xml:space="preserve">Tidak melengkapi </w:t>
            </w:r>
            <w:r w:rsidRPr="007B7AB3">
              <w:rPr>
                <w:i/>
                <w:iCs/>
              </w:rPr>
              <w:t>form</w:t>
            </w:r>
            <w:r>
              <w:t xml:space="preserve"> data kelola</w:t>
            </w:r>
          </w:p>
        </w:tc>
        <w:tc>
          <w:tcPr>
            <w:tcW w:w="3964" w:type="dxa"/>
            <w:vAlign w:val="center"/>
          </w:tcPr>
          <w:p w14:paraId="46BEB315" w14:textId="77777777" w:rsidR="007B7AB3" w:rsidRDefault="007B7AB3" w:rsidP="003E4796">
            <w:pPr>
              <w:pStyle w:val="ListParagraph"/>
              <w:spacing w:after="160"/>
              <w:ind w:left="468"/>
            </w:pPr>
          </w:p>
        </w:tc>
      </w:tr>
      <w:tr w:rsidR="007B7AB3" w14:paraId="366BF855" w14:textId="77777777" w:rsidTr="003E4796">
        <w:trPr>
          <w:jc w:val="center"/>
        </w:trPr>
        <w:tc>
          <w:tcPr>
            <w:tcW w:w="3827" w:type="dxa"/>
            <w:vAlign w:val="center"/>
          </w:tcPr>
          <w:p w14:paraId="343C6929" w14:textId="77777777" w:rsidR="007B7AB3" w:rsidRDefault="007B7AB3" w:rsidP="003E4796">
            <w:pPr>
              <w:pStyle w:val="ListParagraph"/>
              <w:ind w:left="450"/>
            </w:pPr>
          </w:p>
        </w:tc>
        <w:tc>
          <w:tcPr>
            <w:tcW w:w="3964" w:type="dxa"/>
            <w:vAlign w:val="center"/>
          </w:tcPr>
          <w:p w14:paraId="0C9B21CA" w14:textId="77777777" w:rsidR="007B7AB3" w:rsidRDefault="007B7AB3" w:rsidP="00FF2590">
            <w:pPr>
              <w:pStyle w:val="ListParagraph"/>
              <w:numPr>
                <w:ilvl w:val="0"/>
                <w:numId w:val="31"/>
              </w:numPr>
              <w:spacing w:after="160"/>
              <w:ind w:left="468"/>
            </w:pPr>
            <w:r>
              <w:t>Menampilkan alert “</w:t>
            </w:r>
            <w:r w:rsidRPr="007B7AB3">
              <w:rPr>
                <w:i/>
                <w:iCs/>
              </w:rPr>
              <w:t>form</w:t>
            </w:r>
            <w:r>
              <w:t xml:space="preserve"> tidak boleh kosong” </w:t>
            </w:r>
          </w:p>
        </w:tc>
      </w:tr>
    </w:tbl>
    <w:p w14:paraId="1EB3FFB9" w14:textId="77777777" w:rsidR="007B7AB3" w:rsidRDefault="007B7AB3" w:rsidP="007B7AB3">
      <w:pPr>
        <w:ind w:left="66"/>
      </w:pPr>
    </w:p>
    <w:p w14:paraId="2389E14C" w14:textId="19D50106" w:rsidR="00270503" w:rsidRDefault="00270503" w:rsidP="00FF2590">
      <w:pPr>
        <w:pStyle w:val="ListParagraph"/>
        <w:numPr>
          <w:ilvl w:val="0"/>
          <w:numId w:val="25"/>
        </w:numPr>
        <w:ind w:left="426"/>
      </w:pPr>
      <w:r>
        <w:t>Skenario Kelola Kelas</w:t>
      </w:r>
    </w:p>
    <w:p w14:paraId="7C44A7AC" w14:textId="5BE33979" w:rsidR="00117601" w:rsidRDefault="00117601" w:rsidP="005B790F">
      <w:pPr>
        <w:pStyle w:val="Caption"/>
        <w:keepNext/>
        <w:jc w:val="center"/>
      </w:pPr>
      <w:bookmarkStart w:id="138" w:name="_Toc83115872"/>
      <w:r>
        <w:t xml:space="preserve">Table 3. </w:t>
      </w:r>
      <w:r w:rsidR="006720D0">
        <w:fldChar w:fldCharType="begin"/>
      </w:r>
      <w:r w:rsidR="006720D0">
        <w:instrText xml:space="preserve"> SEQ Table_3. \* ARABIC </w:instrText>
      </w:r>
      <w:r w:rsidR="006720D0">
        <w:fldChar w:fldCharType="separate"/>
      </w:r>
      <w:r w:rsidR="00A911C8">
        <w:rPr>
          <w:noProof/>
        </w:rPr>
        <w:t>11</w:t>
      </w:r>
      <w:r w:rsidR="006720D0">
        <w:fldChar w:fldCharType="end"/>
      </w:r>
      <w:r>
        <w:t xml:space="preserve"> </w:t>
      </w:r>
      <w:r w:rsidRPr="00C14066">
        <w:t xml:space="preserve">Skenario Use Case Kelola </w:t>
      </w:r>
      <w:r>
        <w:t>Kelas</w:t>
      </w:r>
      <w:bookmarkEnd w:id="13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3BEA367C" w:rsidR="00FF653C" w:rsidRPr="00A46E0B" w:rsidRDefault="00FF653C" w:rsidP="003E4796">
            <w:r>
              <w:t>Kelola 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5FB2E67F" w:rsidR="00FF653C" w:rsidRPr="002F6C1D" w:rsidRDefault="00FF653C" w:rsidP="003E4796">
            <w:r>
              <w:t>RC07</w:t>
            </w:r>
          </w:p>
        </w:tc>
      </w:tr>
      <w:tr w:rsidR="00FF653C" w:rsidRPr="000C722D" w14:paraId="4781128A" w14:textId="77777777" w:rsidTr="003E4796">
        <w:trPr>
          <w:jc w:val="center"/>
        </w:trPr>
        <w:tc>
          <w:tcPr>
            <w:tcW w:w="3827" w:type="dxa"/>
            <w:vAlign w:val="center"/>
          </w:tcPr>
          <w:p w14:paraId="7BF9C98F" w14:textId="77777777" w:rsidR="00FF653C" w:rsidRPr="0044182F" w:rsidRDefault="00FF653C" w:rsidP="003E4796">
            <w:pPr>
              <w:rPr>
                <w:b/>
              </w:rPr>
            </w:pPr>
            <w:r w:rsidRPr="0044182F">
              <w:rPr>
                <w:b/>
              </w:rPr>
              <w:t>Description</w:t>
            </w:r>
          </w:p>
        </w:tc>
        <w:tc>
          <w:tcPr>
            <w:tcW w:w="3964" w:type="dxa"/>
          </w:tcPr>
          <w:p w14:paraId="38B65FAC" w14:textId="712C5CFF" w:rsidR="00FF653C" w:rsidRPr="000C722D" w:rsidRDefault="00FF653C" w:rsidP="003E4796">
            <w:r>
              <w:t>Use case ini merupakan use case generalisasi dari menambah, mengurangi dan menghapus data kelas.</w:t>
            </w:r>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77777777" w:rsidR="00FF653C" w:rsidRPr="0081005E" w:rsidRDefault="00FF653C" w:rsidP="003E4796">
            <w:pPr>
              <w:rPr>
                <w:i/>
                <w:iCs/>
              </w:rPr>
            </w:pPr>
            <w:r>
              <w:t>Data tetap pada kondisi biasa</w:t>
            </w:r>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77777777" w:rsidR="00FF653C" w:rsidRPr="0048762E" w:rsidRDefault="00FF653C" w:rsidP="003E4796">
            <w:r>
              <w:t>Data telah dikelola atau diedit</w:t>
            </w:r>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lastRenderedPageBreak/>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BCAE49C" w:rsidR="00FF653C" w:rsidRPr="0044182F" w:rsidRDefault="00FF653C" w:rsidP="00FF2590">
            <w:pPr>
              <w:numPr>
                <w:ilvl w:val="0"/>
                <w:numId w:val="32"/>
              </w:numPr>
              <w:spacing w:after="160"/>
            </w:pPr>
            <w:r>
              <w:t>Aktor masuk kedalam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14:paraId="222EF010" w14:textId="77777777" w:rsidTr="003E4796">
        <w:trPr>
          <w:jc w:val="center"/>
        </w:trPr>
        <w:tc>
          <w:tcPr>
            <w:tcW w:w="3827" w:type="dxa"/>
            <w:vAlign w:val="center"/>
          </w:tcPr>
          <w:p w14:paraId="40423D82" w14:textId="77777777" w:rsidR="00FF653C" w:rsidRPr="0044182F" w:rsidRDefault="00FF653C" w:rsidP="00FF2590">
            <w:pPr>
              <w:pStyle w:val="ListParagraph"/>
              <w:numPr>
                <w:ilvl w:val="0"/>
                <w:numId w:val="32"/>
              </w:numPr>
              <w:ind w:left="450"/>
            </w:pPr>
            <w:r>
              <w:t xml:space="preserve">Mengelola data lalu menekan </w:t>
            </w:r>
            <w:r>
              <w:rPr>
                <w:i/>
                <w:iCs/>
              </w:rPr>
              <w:t>button “save”</w:t>
            </w:r>
          </w:p>
        </w:tc>
        <w:tc>
          <w:tcPr>
            <w:tcW w:w="3964" w:type="dxa"/>
            <w:vAlign w:val="center"/>
          </w:tcPr>
          <w:p w14:paraId="483E8988" w14:textId="77777777" w:rsidR="00FF653C" w:rsidRDefault="00FF653C" w:rsidP="003E4796">
            <w:pPr>
              <w:spacing w:after="160"/>
            </w:pPr>
          </w:p>
        </w:tc>
      </w:tr>
      <w:tr w:rsidR="00FF653C" w14:paraId="18D2C91C" w14:textId="77777777" w:rsidTr="003E4796">
        <w:trPr>
          <w:jc w:val="center"/>
        </w:trPr>
        <w:tc>
          <w:tcPr>
            <w:tcW w:w="3827" w:type="dxa"/>
            <w:vAlign w:val="center"/>
          </w:tcPr>
          <w:p w14:paraId="7DBC5E7D" w14:textId="77777777" w:rsidR="00FF653C" w:rsidRDefault="00FF653C" w:rsidP="003E4796">
            <w:pPr>
              <w:pStyle w:val="ListParagraph"/>
              <w:ind w:left="450"/>
            </w:pPr>
          </w:p>
        </w:tc>
        <w:tc>
          <w:tcPr>
            <w:tcW w:w="3964" w:type="dxa"/>
            <w:vAlign w:val="center"/>
          </w:tcPr>
          <w:p w14:paraId="3E81E8F5" w14:textId="77777777" w:rsidR="00FF653C" w:rsidRDefault="00FF653C" w:rsidP="00FF2590">
            <w:pPr>
              <w:pStyle w:val="ListParagraph"/>
              <w:numPr>
                <w:ilvl w:val="0"/>
                <w:numId w:val="32"/>
              </w:numPr>
              <w:spacing w:after="160"/>
              <w:ind w:left="468"/>
            </w:pPr>
            <w:r>
              <w:t xml:space="preserve">Menyimpan data hasil pengelolaan kedalam </w:t>
            </w:r>
            <w:r>
              <w:rPr>
                <w:i/>
                <w:iCs/>
              </w:rPr>
              <w:t>database</w:t>
            </w:r>
            <w:r>
              <w:t>.</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FF653C" w14:paraId="007EE2BA" w14:textId="77777777" w:rsidTr="003E4796">
        <w:trPr>
          <w:jc w:val="center"/>
        </w:trPr>
        <w:tc>
          <w:tcPr>
            <w:tcW w:w="3827" w:type="dxa"/>
            <w:vAlign w:val="center"/>
          </w:tcPr>
          <w:p w14:paraId="39CC14E7" w14:textId="77777777" w:rsidR="00FF653C" w:rsidRDefault="00FF653C" w:rsidP="00FF2590">
            <w:pPr>
              <w:pStyle w:val="ListParagraph"/>
              <w:numPr>
                <w:ilvl w:val="0"/>
                <w:numId w:val="32"/>
              </w:numPr>
              <w:ind w:left="455"/>
            </w:pPr>
            <w:r>
              <w:t xml:space="preserve">Tidak melengkapi </w:t>
            </w:r>
            <w:r w:rsidRPr="007B7AB3">
              <w:rPr>
                <w:i/>
                <w:iCs/>
              </w:rPr>
              <w:t>form</w:t>
            </w:r>
            <w:r>
              <w:t xml:space="preserve"> data kelola</w:t>
            </w:r>
          </w:p>
        </w:tc>
        <w:tc>
          <w:tcPr>
            <w:tcW w:w="3964" w:type="dxa"/>
            <w:vAlign w:val="center"/>
          </w:tcPr>
          <w:p w14:paraId="654AC545" w14:textId="77777777" w:rsidR="00FF653C" w:rsidRDefault="00FF653C" w:rsidP="003E4796">
            <w:pPr>
              <w:pStyle w:val="ListParagraph"/>
              <w:spacing w:after="160"/>
              <w:ind w:left="468"/>
            </w:pPr>
          </w:p>
        </w:tc>
      </w:tr>
      <w:tr w:rsidR="00FF653C" w14:paraId="36ED8972" w14:textId="77777777" w:rsidTr="003E4796">
        <w:trPr>
          <w:jc w:val="center"/>
        </w:trPr>
        <w:tc>
          <w:tcPr>
            <w:tcW w:w="3827" w:type="dxa"/>
            <w:vAlign w:val="center"/>
          </w:tcPr>
          <w:p w14:paraId="1ECCBA50" w14:textId="77777777" w:rsidR="00FF653C" w:rsidRDefault="00FF653C" w:rsidP="003E4796">
            <w:pPr>
              <w:pStyle w:val="ListParagraph"/>
              <w:ind w:left="450"/>
            </w:pPr>
          </w:p>
        </w:tc>
        <w:tc>
          <w:tcPr>
            <w:tcW w:w="3964" w:type="dxa"/>
            <w:vAlign w:val="center"/>
          </w:tcPr>
          <w:p w14:paraId="2F144025" w14:textId="77777777" w:rsidR="00FF653C" w:rsidRDefault="00FF653C" w:rsidP="00FF2590">
            <w:pPr>
              <w:pStyle w:val="ListParagraph"/>
              <w:numPr>
                <w:ilvl w:val="0"/>
                <w:numId w:val="32"/>
              </w:numPr>
              <w:spacing w:after="160"/>
              <w:ind w:left="468"/>
            </w:pPr>
            <w:r>
              <w:t>Menampilkan alert “</w:t>
            </w:r>
            <w:r w:rsidRPr="007B7AB3">
              <w:rPr>
                <w:i/>
                <w:iCs/>
              </w:rPr>
              <w:t>form</w:t>
            </w:r>
            <w:r>
              <w:t xml:space="preserve"> tidak boleh kosong” </w:t>
            </w:r>
          </w:p>
        </w:tc>
      </w:tr>
    </w:tbl>
    <w:p w14:paraId="1B94F349" w14:textId="77777777" w:rsidR="00FF653C" w:rsidRDefault="00FF653C" w:rsidP="00FF653C">
      <w:pPr>
        <w:ind w:left="66"/>
      </w:pPr>
    </w:p>
    <w:p w14:paraId="134AECD0" w14:textId="4DF8A65C" w:rsidR="00270503" w:rsidRDefault="00270503" w:rsidP="00FF2590">
      <w:pPr>
        <w:pStyle w:val="ListParagraph"/>
        <w:numPr>
          <w:ilvl w:val="0"/>
          <w:numId w:val="25"/>
        </w:numPr>
        <w:ind w:left="426"/>
      </w:pPr>
      <w:r>
        <w:t>Skenario Kelola Admin</w:t>
      </w:r>
    </w:p>
    <w:p w14:paraId="7ADA136F" w14:textId="6628B1B9" w:rsidR="00117601" w:rsidRDefault="00117601" w:rsidP="005B790F">
      <w:pPr>
        <w:pStyle w:val="Caption"/>
        <w:keepNext/>
        <w:jc w:val="center"/>
      </w:pPr>
      <w:bookmarkStart w:id="139" w:name="_Toc83115873"/>
      <w:r>
        <w:t xml:space="preserve">Table 3. </w:t>
      </w:r>
      <w:r w:rsidR="006720D0">
        <w:fldChar w:fldCharType="begin"/>
      </w:r>
      <w:r w:rsidR="006720D0">
        <w:instrText xml:space="preserve"> SEQ Table_3. \* ARABIC </w:instrText>
      </w:r>
      <w:r w:rsidR="006720D0">
        <w:fldChar w:fldCharType="separate"/>
      </w:r>
      <w:r w:rsidR="00A911C8">
        <w:rPr>
          <w:noProof/>
        </w:rPr>
        <w:t>12</w:t>
      </w:r>
      <w:r w:rsidR="006720D0">
        <w:fldChar w:fldCharType="end"/>
      </w:r>
      <w:r>
        <w:t xml:space="preserve"> </w:t>
      </w:r>
      <w:r w:rsidRPr="00F87548">
        <w:t xml:space="preserve">Skenario Use Case Kelola </w:t>
      </w:r>
      <w:r>
        <w:t>Admin</w:t>
      </w:r>
      <w:bookmarkEnd w:id="13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2A1325CD" w14:textId="77777777" w:rsidTr="003E4796">
        <w:trPr>
          <w:jc w:val="center"/>
        </w:trPr>
        <w:tc>
          <w:tcPr>
            <w:tcW w:w="3827" w:type="dxa"/>
            <w:shd w:val="clear" w:color="auto" w:fill="F2EE98"/>
            <w:vAlign w:val="center"/>
          </w:tcPr>
          <w:p w14:paraId="1223019C" w14:textId="77777777" w:rsidR="00FF653C" w:rsidRPr="0044182F" w:rsidRDefault="00FF653C" w:rsidP="003E4796">
            <w:pPr>
              <w:rPr>
                <w:b/>
              </w:rPr>
            </w:pPr>
            <w:r w:rsidRPr="0044182F">
              <w:rPr>
                <w:b/>
              </w:rPr>
              <w:t>Name</w:t>
            </w:r>
          </w:p>
        </w:tc>
        <w:tc>
          <w:tcPr>
            <w:tcW w:w="3964" w:type="dxa"/>
            <w:shd w:val="clear" w:color="auto" w:fill="F2EE98"/>
            <w:vAlign w:val="center"/>
          </w:tcPr>
          <w:p w14:paraId="640189DF" w14:textId="46A9AAE4" w:rsidR="00FF653C" w:rsidRPr="00A46E0B" w:rsidRDefault="00FF653C" w:rsidP="003E4796">
            <w:r>
              <w:t>Kelola Admin</w:t>
            </w:r>
          </w:p>
        </w:tc>
      </w:tr>
      <w:tr w:rsidR="00FF653C" w:rsidRPr="002F6C1D" w14:paraId="2D1D987E" w14:textId="77777777" w:rsidTr="003E4796">
        <w:trPr>
          <w:jc w:val="center"/>
        </w:trPr>
        <w:tc>
          <w:tcPr>
            <w:tcW w:w="3827" w:type="dxa"/>
            <w:vAlign w:val="center"/>
          </w:tcPr>
          <w:p w14:paraId="3B9DF1A1" w14:textId="77777777" w:rsidR="00FF653C" w:rsidRPr="0044182F" w:rsidRDefault="00FF653C" w:rsidP="003E4796">
            <w:pPr>
              <w:rPr>
                <w:b/>
              </w:rPr>
            </w:pPr>
            <w:r w:rsidRPr="0044182F">
              <w:rPr>
                <w:b/>
              </w:rPr>
              <w:t>ID</w:t>
            </w:r>
          </w:p>
        </w:tc>
        <w:tc>
          <w:tcPr>
            <w:tcW w:w="3964" w:type="dxa"/>
            <w:vAlign w:val="center"/>
          </w:tcPr>
          <w:p w14:paraId="354B8442" w14:textId="09B67DDB" w:rsidR="00FF653C" w:rsidRPr="002F6C1D" w:rsidRDefault="00FF653C" w:rsidP="003E4796">
            <w:r>
              <w:t>RC08</w:t>
            </w:r>
          </w:p>
        </w:tc>
      </w:tr>
      <w:tr w:rsidR="00FF653C" w:rsidRPr="000C722D" w14:paraId="6B2E1825" w14:textId="77777777" w:rsidTr="003E4796">
        <w:trPr>
          <w:jc w:val="center"/>
        </w:trPr>
        <w:tc>
          <w:tcPr>
            <w:tcW w:w="3827" w:type="dxa"/>
            <w:vAlign w:val="center"/>
          </w:tcPr>
          <w:p w14:paraId="636FDC4F" w14:textId="77777777" w:rsidR="00FF653C" w:rsidRPr="0044182F" w:rsidRDefault="00FF653C" w:rsidP="003E4796">
            <w:pPr>
              <w:rPr>
                <w:b/>
              </w:rPr>
            </w:pPr>
            <w:r w:rsidRPr="0044182F">
              <w:rPr>
                <w:b/>
              </w:rPr>
              <w:t>Description</w:t>
            </w:r>
          </w:p>
        </w:tc>
        <w:tc>
          <w:tcPr>
            <w:tcW w:w="3964" w:type="dxa"/>
          </w:tcPr>
          <w:p w14:paraId="5563A7ED" w14:textId="76118523" w:rsidR="00FF653C" w:rsidRPr="000C722D" w:rsidRDefault="00FF653C" w:rsidP="003E4796">
            <w:r>
              <w:t>Use case ini merupakan use case generalisasi dari menambah, mengurangi dan menghapus data admin.</w:t>
            </w:r>
          </w:p>
        </w:tc>
      </w:tr>
      <w:tr w:rsidR="00FF653C" w:rsidRPr="002F6C1D" w14:paraId="20656152" w14:textId="77777777" w:rsidTr="003E4796">
        <w:trPr>
          <w:jc w:val="center"/>
        </w:trPr>
        <w:tc>
          <w:tcPr>
            <w:tcW w:w="3827" w:type="dxa"/>
            <w:vAlign w:val="center"/>
          </w:tcPr>
          <w:p w14:paraId="6261369B" w14:textId="77777777" w:rsidR="00FF653C" w:rsidRPr="0044182F" w:rsidRDefault="00FF653C" w:rsidP="003E4796">
            <w:pPr>
              <w:rPr>
                <w:b/>
              </w:rPr>
            </w:pPr>
            <w:r w:rsidRPr="0044182F">
              <w:rPr>
                <w:b/>
              </w:rPr>
              <w:t>Actors</w:t>
            </w:r>
          </w:p>
        </w:tc>
        <w:tc>
          <w:tcPr>
            <w:tcW w:w="3964" w:type="dxa"/>
            <w:vAlign w:val="center"/>
          </w:tcPr>
          <w:p w14:paraId="4678B931" w14:textId="192D929E" w:rsidR="00FF653C" w:rsidRPr="002F6C1D" w:rsidRDefault="00FF653C" w:rsidP="003E4796">
            <w:r>
              <w:t>Guru BK.</w:t>
            </w:r>
          </w:p>
        </w:tc>
      </w:tr>
      <w:tr w:rsidR="00FF653C" w:rsidRPr="007B7AB3" w14:paraId="0F5A1E8F" w14:textId="77777777" w:rsidTr="003E4796">
        <w:trPr>
          <w:jc w:val="center"/>
        </w:trPr>
        <w:tc>
          <w:tcPr>
            <w:tcW w:w="3827" w:type="dxa"/>
            <w:vAlign w:val="center"/>
          </w:tcPr>
          <w:p w14:paraId="6C535C6E" w14:textId="77777777" w:rsidR="00FF653C" w:rsidRPr="0044182F" w:rsidRDefault="00FF653C" w:rsidP="003E4796">
            <w:pPr>
              <w:rPr>
                <w:b/>
              </w:rPr>
            </w:pPr>
            <w:r w:rsidRPr="0044182F">
              <w:rPr>
                <w:b/>
              </w:rPr>
              <w:t>Frequency of Use</w:t>
            </w:r>
          </w:p>
        </w:tc>
        <w:tc>
          <w:tcPr>
            <w:tcW w:w="3964" w:type="dxa"/>
            <w:vAlign w:val="center"/>
          </w:tcPr>
          <w:p w14:paraId="550DD967" w14:textId="77777777" w:rsidR="00FF653C" w:rsidRPr="007B7AB3" w:rsidRDefault="00FF653C" w:rsidP="003E4796">
            <w:pPr>
              <w:rPr>
                <w:i/>
                <w:iCs/>
              </w:rPr>
            </w:pPr>
            <w:r>
              <w:rPr>
                <w:i/>
                <w:iCs/>
              </w:rPr>
              <w:t>Conditional</w:t>
            </w:r>
          </w:p>
        </w:tc>
      </w:tr>
      <w:tr w:rsidR="00FF653C" w:rsidRPr="0044182F" w14:paraId="202AA3B4" w14:textId="77777777" w:rsidTr="003E4796">
        <w:trPr>
          <w:jc w:val="center"/>
        </w:trPr>
        <w:tc>
          <w:tcPr>
            <w:tcW w:w="3827" w:type="dxa"/>
            <w:vAlign w:val="center"/>
          </w:tcPr>
          <w:p w14:paraId="0F531B22" w14:textId="77777777" w:rsidR="00FF653C" w:rsidRPr="0044182F" w:rsidRDefault="00FF653C" w:rsidP="003E4796">
            <w:pPr>
              <w:rPr>
                <w:b/>
              </w:rPr>
            </w:pPr>
            <w:r w:rsidRPr="0044182F">
              <w:rPr>
                <w:b/>
              </w:rPr>
              <w:t>Triggers</w:t>
            </w:r>
          </w:p>
        </w:tc>
        <w:tc>
          <w:tcPr>
            <w:tcW w:w="3964" w:type="dxa"/>
            <w:vAlign w:val="center"/>
          </w:tcPr>
          <w:p w14:paraId="0244B043" w14:textId="77777777" w:rsidR="00FF653C" w:rsidRPr="0044182F" w:rsidRDefault="00FF653C" w:rsidP="003E4796">
            <w:r>
              <w:t>-</w:t>
            </w:r>
          </w:p>
        </w:tc>
      </w:tr>
      <w:tr w:rsidR="00FF653C" w:rsidRPr="0081005E" w14:paraId="2445159C" w14:textId="77777777" w:rsidTr="003E4796">
        <w:trPr>
          <w:jc w:val="center"/>
        </w:trPr>
        <w:tc>
          <w:tcPr>
            <w:tcW w:w="3827" w:type="dxa"/>
            <w:vAlign w:val="center"/>
          </w:tcPr>
          <w:p w14:paraId="1ED6EE10" w14:textId="77777777" w:rsidR="00FF653C" w:rsidRPr="0044182F" w:rsidRDefault="00FF653C" w:rsidP="003E4796">
            <w:pPr>
              <w:rPr>
                <w:b/>
              </w:rPr>
            </w:pPr>
            <w:r w:rsidRPr="0044182F">
              <w:rPr>
                <w:b/>
              </w:rPr>
              <w:t>Pre-Conditions</w:t>
            </w:r>
          </w:p>
        </w:tc>
        <w:tc>
          <w:tcPr>
            <w:tcW w:w="3964" w:type="dxa"/>
            <w:vAlign w:val="center"/>
          </w:tcPr>
          <w:p w14:paraId="367792BC" w14:textId="77777777" w:rsidR="00FF653C" w:rsidRPr="0081005E" w:rsidRDefault="00FF653C" w:rsidP="003E4796">
            <w:pPr>
              <w:rPr>
                <w:i/>
                <w:iCs/>
              </w:rPr>
            </w:pPr>
            <w:r>
              <w:t>Data tetap pada kondisi biasa</w:t>
            </w:r>
          </w:p>
        </w:tc>
      </w:tr>
      <w:tr w:rsidR="00FF653C" w:rsidRPr="0048762E" w14:paraId="61BDC315" w14:textId="77777777" w:rsidTr="003E4796">
        <w:trPr>
          <w:jc w:val="center"/>
        </w:trPr>
        <w:tc>
          <w:tcPr>
            <w:tcW w:w="3827" w:type="dxa"/>
            <w:vAlign w:val="center"/>
          </w:tcPr>
          <w:p w14:paraId="095AB6F3" w14:textId="77777777" w:rsidR="00FF653C" w:rsidRPr="0044182F" w:rsidRDefault="00FF653C" w:rsidP="003E4796">
            <w:pPr>
              <w:rPr>
                <w:b/>
              </w:rPr>
            </w:pPr>
            <w:r w:rsidRPr="0044182F">
              <w:rPr>
                <w:b/>
              </w:rPr>
              <w:lastRenderedPageBreak/>
              <w:t>Post-Conditions</w:t>
            </w:r>
          </w:p>
        </w:tc>
        <w:tc>
          <w:tcPr>
            <w:tcW w:w="3964" w:type="dxa"/>
            <w:vAlign w:val="center"/>
          </w:tcPr>
          <w:p w14:paraId="7829415F" w14:textId="77777777" w:rsidR="00FF653C" w:rsidRPr="0048762E" w:rsidRDefault="00FF653C" w:rsidP="003E4796">
            <w:r>
              <w:t>Data telah dikelola atau diedit</w:t>
            </w:r>
          </w:p>
        </w:tc>
      </w:tr>
      <w:tr w:rsidR="00FF653C" w:rsidRPr="0044182F" w14:paraId="291B8D73" w14:textId="77777777" w:rsidTr="003E4796">
        <w:trPr>
          <w:jc w:val="center"/>
        </w:trPr>
        <w:tc>
          <w:tcPr>
            <w:tcW w:w="7791" w:type="dxa"/>
            <w:gridSpan w:val="2"/>
            <w:shd w:val="clear" w:color="auto" w:fill="F2EE98"/>
            <w:vAlign w:val="center"/>
          </w:tcPr>
          <w:p w14:paraId="47F1FA49" w14:textId="77777777" w:rsidR="00FF653C" w:rsidRPr="0044182F" w:rsidRDefault="00FF653C" w:rsidP="003E4796">
            <w:pPr>
              <w:jc w:val="center"/>
              <w:rPr>
                <w:b/>
              </w:rPr>
            </w:pPr>
            <w:r w:rsidRPr="0044182F">
              <w:rPr>
                <w:b/>
              </w:rPr>
              <w:t>Main Course</w:t>
            </w:r>
          </w:p>
        </w:tc>
      </w:tr>
      <w:tr w:rsidR="00FF653C" w:rsidRPr="0044182F" w14:paraId="5560D10C" w14:textId="77777777" w:rsidTr="003E4796">
        <w:trPr>
          <w:jc w:val="center"/>
        </w:trPr>
        <w:tc>
          <w:tcPr>
            <w:tcW w:w="3827" w:type="dxa"/>
            <w:shd w:val="clear" w:color="auto" w:fill="F2EE98"/>
            <w:vAlign w:val="center"/>
          </w:tcPr>
          <w:p w14:paraId="210E40D5"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AD9ECDE" w14:textId="77777777" w:rsidR="00FF653C" w:rsidRPr="0044182F" w:rsidRDefault="00FF653C" w:rsidP="003E4796">
            <w:pPr>
              <w:jc w:val="center"/>
              <w:rPr>
                <w:b/>
              </w:rPr>
            </w:pPr>
            <w:r w:rsidRPr="0044182F">
              <w:rPr>
                <w:b/>
              </w:rPr>
              <w:t>Reaksi Sistem</w:t>
            </w:r>
          </w:p>
        </w:tc>
      </w:tr>
      <w:tr w:rsidR="00FF653C" w:rsidRPr="0044182F" w14:paraId="7D3AAE91" w14:textId="77777777" w:rsidTr="003E4796">
        <w:trPr>
          <w:jc w:val="center"/>
        </w:trPr>
        <w:tc>
          <w:tcPr>
            <w:tcW w:w="3827" w:type="dxa"/>
            <w:vAlign w:val="center"/>
          </w:tcPr>
          <w:p w14:paraId="7E408F60" w14:textId="469D4EBD" w:rsidR="00FF653C" w:rsidRPr="0044182F" w:rsidRDefault="00FF653C" w:rsidP="00FF2590">
            <w:pPr>
              <w:numPr>
                <w:ilvl w:val="0"/>
                <w:numId w:val="33"/>
              </w:numPr>
              <w:spacing w:after="160"/>
            </w:pPr>
            <w:r>
              <w:t>Aktor masuk kedalam menu “Data Admin”</w:t>
            </w:r>
          </w:p>
        </w:tc>
        <w:tc>
          <w:tcPr>
            <w:tcW w:w="3964" w:type="dxa"/>
            <w:vAlign w:val="center"/>
          </w:tcPr>
          <w:p w14:paraId="0DC943CC" w14:textId="77777777" w:rsidR="00FF653C" w:rsidRPr="0044182F" w:rsidRDefault="00FF653C" w:rsidP="003E4796">
            <w:pPr>
              <w:ind w:left="511"/>
            </w:pPr>
          </w:p>
        </w:tc>
      </w:tr>
      <w:tr w:rsidR="00FF653C" w:rsidRPr="0044182F" w14:paraId="41DA6AEF" w14:textId="77777777" w:rsidTr="003E4796">
        <w:trPr>
          <w:jc w:val="center"/>
        </w:trPr>
        <w:tc>
          <w:tcPr>
            <w:tcW w:w="3827" w:type="dxa"/>
            <w:vAlign w:val="center"/>
          </w:tcPr>
          <w:p w14:paraId="4F47D920" w14:textId="77777777" w:rsidR="00FF653C" w:rsidRPr="0044182F" w:rsidRDefault="00FF653C" w:rsidP="003E4796">
            <w:pPr>
              <w:ind w:left="510"/>
            </w:pPr>
          </w:p>
        </w:tc>
        <w:tc>
          <w:tcPr>
            <w:tcW w:w="3964" w:type="dxa"/>
            <w:vAlign w:val="center"/>
          </w:tcPr>
          <w:p w14:paraId="1261828F" w14:textId="389D032F" w:rsidR="00FF653C" w:rsidRPr="0044182F" w:rsidRDefault="00FF653C" w:rsidP="00FF2590">
            <w:pPr>
              <w:numPr>
                <w:ilvl w:val="0"/>
                <w:numId w:val="33"/>
              </w:numPr>
              <w:spacing w:after="160"/>
              <w:ind w:left="511"/>
            </w:pPr>
            <w:r>
              <w:t>Menampilkan seluruh data admin</w:t>
            </w:r>
          </w:p>
        </w:tc>
      </w:tr>
      <w:tr w:rsidR="00FF653C" w14:paraId="586A06B3" w14:textId="77777777" w:rsidTr="003E4796">
        <w:trPr>
          <w:jc w:val="center"/>
        </w:trPr>
        <w:tc>
          <w:tcPr>
            <w:tcW w:w="3827" w:type="dxa"/>
            <w:vAlign w:val="center"/>
          </w:tcPr>
          <w:p w14:paraId="73453B7F" w14:textId="77777777" w:rsidR="00FF653C" w:rsidRPr="0044182F" w:rsidRDefault="00FF653C" w:rsidP="00FF2590">
            <w:pPr>
              <w:pStyle w:val="ListParagraph"/>
              <w:numPr>
                <w:ilvl w:val="0"/>
                <w:numId w:val="33"/>
              </w:numPr>
              <w:ind w:left="450"/>
            </w:pPr>
            <w:r>
              <w:t xml:space="preserve">Mengelola data lalu menekan </w:t>
            </w:r>
            <w:r>
              <w:rPr>
                <w:i/>
                <w:iCs/>
              </w:rPr>
              <w:t>button “save”</w:t>
            </w:r>
          </w:p>
        </w:tc>
        <w:tc>
          <w:tcPr>
            <w:tcW w:w="3964" w:type="dxa"/>
            <w:vAlign w:val="center"/>
          </w:tcPr>
          <w:p w14:paraId="42086DD3" w14:textId="77777777" w:rsidR="00FF653C" w:rsidRDefault="00FF653C" w:rsidP="003E4796">
            <w:pPr>
              <w:spacing w:after="160"/>
            </w:pPr>
          </w:p>
        </w:tc>
      </w:tr>
      <w:tr w:rsidR="00FF653C" w14:paraId="65D6E5F0" w14:textId="77777777" w:rsidTr="003E4796">
        <w:trPr>
          <w:jc w:val="center"/>
        </w:trPr>
        <w:tc>
          <w:tcPr>
            <w:tcW w:w="3827" w:type="dxa"/>
            <w:vAlign w:val="center"/>
          </w:tcPr>
          <w:p w14:paraId="768FF311" w14:textId="77777777" w:rsidR="00FF653C" w:rsidRDefault="00FF653C" w:rsidP="003E4796">
            <w:pPr>
              <w:pStyle w:val="ListParagraph"/>
              <w:ind w:left="450"/>
            </w:pPr>
          </w:p>
        </w:tc>
        <w:tc>
          <w:tcPr>
            <w:tcW w:w="3964" w:type="dxa"/>
            <w:vAlign w:val="center"/>
          </w:tcPr>
          <w:p w14:paraId="0B6CBE8D" w14:textId="77777777" w:rsidR="00FF653C" w:rsidRDefault="00FF653C" w:rsidP="00FF2590">
            <w:pPr>
              <w:pStyle w:val="ListParagraph"/>
              <w:numPr>
                <w:ilvl w:val="0"/>
                <w:numId w:val="33"/>
              </w:numPr>
              <w:spacing w:after="160"/>
              <w:ind w:left="468"/>
            </w:pPr>
            <w:r>
              <w:t xml:space="preserve">Menyimpan data hasil pengelolaan kedalam </w:t>
            </w:r>
            <w:r>
              <w:rPr>
                <w:i/>
                <w:iCs/>
              </w:rPr>
              <w:t>database</w:t>
            </w:r>
            <w:r>
              <w:t>.</w:t>
            </w:r>
          </w:p>
        </w:tc>
      </w:tr>
      <w:tr w:rsidR="00FF653C" w:rsidRPr="001B1AF9" w14:paraId="32CB7604" w14:textId="77777777" w:rsidTr="003E4796">
        <w:trPr>
          <w:jc w:val="center"/>
        </w:trPr>
        <w:tc>
          <w:tcPr>
            <w:tcW w:w="7791" w:type="dxa"/>
            <w:gridSpan w:val="2"/>
            <w:shd w:val="clear" w:color="auto" w:fill="F2EE98"/>
            <w:vAlign w:val="center"/>
          </w:tcPr>
          <w:p w14:paraId="0040034E"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749CFBDA" w14:textId="77777777" w:rsidTr="003E4796">
        <w:trPr>
          <w:jc w:val="center"/>
        </w:trPr>
        <w:tc>
          <w:tcPr>
            <w:tcW w:w="3827" w:type="dxa"/>
            <w:shd w:val="clear" w:color="auto" w:fill="F2EE98"/>
            <w:vAlign w:val="center"/>
          </w:tcPr>
          <w:p w14:paraId="427B5783"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D91F93" w14:textId="77777777" w:rsidR="00FF653C" w:rsidRPr="001B1AF9" w:rsidRDefault="00FF653C" w:rsidP="003E4796">
            <w:pPr>
              <w:pStyle w:val="ListParagraph"/>
              <w:spacing w:after="160"/>
              <w:ind w:left="468"/>
              <w:jc w:val="center"/>
              <w:rPr>
                <w:b/>
                <w:bCs/>
              </w:rPr>
            </w:pPr>
            <w:r w:rsidRPr="001B1AF9">
              <w:rPr>
                <w:b/>
                <w:bCs/>
              </w:rPr>
              <w:t>Reaksi Sistem</w:t>
            </w:r>
          </w:p>
        </w:tc>
      </w:tr>
      <w:tr w:rsidR="00FF653C" w14:paraId="36FF6364" w14:textId="77777777" w:rsidTr="003E4796">
        <w:trPr>
          <w:jc w:val="center"/>
        </w:trPr>
        <w:tc>
          <w:tcPr>
            <w:tcW w:w="3827" w:type="dxa"/>
            <w:vAlign w:val="center"/>
          </w:tcPr>
          <w:p w14:paraId="4576D5E7" w14:textId="77777777" w:rsidR="00FF653C" w:rsidRDefault="00FF653C" w:rsidP="00FF2590">
            <w:pPr>
              <w:pStyle w:val="ListParagraph"/>
              <w:numPr>
                <w:ilvl w:val="0"/>
                <w:numId w:val="33"/>
              </w:numPr>
              <w:ind w:left="455"/>
            </w:pPr>
            <w:r>
              <w:t xml:space="preserve">Tidak melengkapi </w:t>
            </w:r>
            <w:r w:rsidRPr="007B7AB3">
              <w:rPr>
                <w:i/>
                <w:iCs/>
              </w:rPr>
              <w:t>form</w:t>
            </w:r>
            <w:r>
              <w:t xml:space="preserve"> data kelola</w:t>
            </w:r>
          </w:p>
        </w:tc>
        <w:tc>
          <w:tcPr>
            <w:tcW w:w="3964" w:type="dxa"/>
            <w:vAlign w:val="center"/>
          </w:tcPr>
          <w:p w14:paraId="7AF8D48F" w14:textId="77777777" w:rsidR="00FF653C" w:rsidRDefault="00FF653C" w:rsidP="003E4796">
            <w:pPr>
              <w:pStyle w:val="ListParagraph"/>
              <w:spacing w:after="160"/>
              <w:ind w:left="468"/>
            </w:pPr>
          </w:p>
        </w:tc>
      </w:tr>
      <w:tr w:rsidR="00FF653C" w14:paraId="37510A59" w14:textId="77777777" w:rsidTr="003E4796">
        <w:trPr>
          <w:jc w:val="center"/>
        </w:trPr>
        <w:tc>
          <w:tcPr>
            <w:tcW w:w="3827" w:type="dxa"/>
            <w:vAlign w:val="center"/>
          </w:tcPr>
          <w:p w14:paraId="7E94CD77" w14:textId="77777777" w:rsidR="00FF653C" w:rsidRDefault="00FF653C" w:rsidP="003E4796">
            <w:pPr>
              <w:pStyle w:val="ListParagraph"/>
              <w:ind w:left="450"/>
            </w:pPr>
          </w:p>
        </w:tc>
        <w:tc>
          <w:tcPr>
            <w:tcW w:w="3964" w:type="dxa"/>
            <w:vAlign w:val="center"/>
          </w:tcPr>
          <w:p w14:paraId="2D9B3BC7" w14:textId="77777777" w:rsidR="00FF653C" w:rsidRDefault="00FF653C" w:rsidP="00FF2590">
            <w:pPr>
              <w:pStyle w:val="ListParagraph"/>
              <w:numPr>
                <w:ilvl w:val="0"/>
                <w:numId w:val="33"/>
              </w:numPr>
              <w:spacing w:after="160"/>
              <w:ind w:left="468"/>
            </w:pPr>
            <w:r>
              <w:t>Menampilkan alert “</w:t>
            </w:r>
            <w:r w:rsidRPr="007B7AB3">
              <w:rPr>
                <w:i/>
                <w:iCs/>
              </w:rPr>
              <w:t>form</w:t>
            </w:r>
            <w:r>
              <w:t xml:space="preserve"> tidak boleh kosong” </w:t>
            </w:r>
          </w:p>
        </w:tc>
      </w:tr>
    </w:tbl>
    <w:p w14:paraId="5712FDD9" w14:textId="77777777" w:rsidR="00FF653C" w:rsidRDefault="00FF653C" w:rsidP="00FF653C">
      <w:pPr>
        <w:ind w:left="66"/>
      </w:pPr>
    </w:p>
    <w:p w14:paraId="14059A1C" w14:textId="7A8FE49B" w:rsidR="00270503" w:rsidRDefault="00270503" w:rsidP="00FF2590">
      <w:pPr>
        <w:pStyle w:val="ListParagraph"/>
        <w:numPr>
          <w:ilvl w:val="0"/>
          <w:numId w:val="25"/>
        </w:numPr>
        <w:ind w:left="426"/>
      </w:pPr>
      <w:r>
        <w:t>Skenario Kelola Absensi</w:t>
      </w:r>
    </w:p>
    <w:p w14:paraId="702188A3" w14:textId="5117F497" w:rsidR="00117601" w:rsidRDefault="00117601" w:rsidP="005B790F">
      <w:pPr>
        <w:pStyle w:val="Caption"/>
        <w:keepNext/>
        <w:jc w:val="center"/>
      </w:pPr>
      <w:bookmarkStart w:id="140" w:name="_Toc83115874"/>
      <w:r>
        <w:t xml:space="preserve">Table 3. </w:t>
      </w:r>
      <w:r w:rsidR="006720D0">
        <w:fldChar w:fldCharType="begin"/>
      </w:r>
      <w:r w:rsidR="006720D0">
        <w:instrText xml:space="preserve"> SEQ Table_3. \* ARABIC </w:instrText>
      </w:r>
      <w:r w:rsidR="006720D0">
        <w:fldChar w:fldCharType="separate"/>
      </w:r>
      <w:r w:rsidR="00A911C8">
        <w:rPr>
          <w:noProof/>
        </w:rPr>
        <w:t>13</w:t>
      </w:r>
      <w:r w:rsidR="006720D0">
        <w:fldChar w:fldCharType="end"/>
      </w:r>
      <w:r>
        <w:t xml:space="preserve"> </w:t>
      </w:r>
      <w:r w:rsidRPr="00336DE4">
        <w:t xml:space="preserve">Skenario Use Case Kelola </w:t>
      </w:r>
      <w:r>
        <w:t>Absensi</w:t>
      </w:r>
      <w:bookmarkEnd w:id="140"/>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r>
              <w:t>Kelola 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0B52C796" w:rsidR="00FF653C" w:rsidRPr="002F6C1D" w:rsidRDefault="00FF653C" w:rsidP="003E4796">
            <w:r>
              <w:t>RC09</w:t>
            </w:r>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3F63B14C" w:rsidR="00FF653C" w:rsidRPr="000C722D" w:rsidRDefault="00FF653C" w:rsidP="003E4796">
            <w:r>
              <w:t>Use case ini merupakan use case yang dapat mengelola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lastRenderedPageBreak/>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1BC8AB3D" w:rsidR="00FF653C" w:rsidRPr="0044182F" w:rsidRDefault="00435CA8" w:rsidP="00FF2590">
            <w:pPr>
              <w:numPr>
                <w:ilvl w:val="0"/>
                <w:numId w:val="34"/>
              </w:numPr>
              <w:spacing w:after="160"/>
            </w:pPr>
            <w:r>
              <w:t>Guru BK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Menampilkan seluruh data absen</w:t>
            </w:r>
          </w:p>
        </w:tc>
      </w:tr>
      <w:tr w:rsidR="00FF653C" w14:paraId="2607ABC3" w14:textId="77777777" w:rsidTr="003E4796">
        <w:trPr>
          <w:jc w:val="center"/>
        </w:trPr>
        <w:tc>
          <w:tcPr>
            <w:tcW w:w="3827" w:type="dxa"/>
            <w:vAlign w:val="center"/>
          </w:tcPr>
          <w:p w14:paraId="336710AF" w14:textId="77777777" w:rsidR="00FF653C" w:rsidRPr="0044182F" w:rsidRDefault="00FF653C" w:rsidP="00FF2590">
            <w:pPr>
              <w:pStyle w:val="ListParagraph"/>
              <w:numPr>
                <w:ilvl w:val="0"/>
                <w:numId w:val="34"/>
              </w:numPr>
              <w:ind w:left="450"/>
            </w:pPr>
            <w:r>
              <w:t xml:space="preserve">Mengelola data lalu menekan </w:t>
            </w:r>
            <w:r>
              <w:rPr>
                <w:i/>
                <w:iCs/>
              </w:rPr>
              <w:t>button “save”</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r>
              <w:t xml:space="preserve">Menyimpan data hasil pengelolaan kedalam </w:t>
            </w:r>
            <w:r>
              <w:rPr>
                <w:i/>
                <w:iCs/>
              </w:rPr>
              <w:t>database</w:t>
            </w:r>
            <w:r>
              <w:t>.</w:t>
            </w:r>
          </w:p>
        </w:tc>
      </w:tr>
    </w:tbl>
    <w:p w14:paraId="7D4219E6" w14:textId="77777777" w:rsidR="00FF653C" w:rsidRDefault="00FF653C" w:rsidP="00FF653C">
      <w:pPr>
        <w:ind w:left="66"/>
      </w:pPr>
    </w:p>
    <w:p w14:paraId="1CD92157" w14:textId="52C22C09" w:rsidR="00270503" w:rsidRDefault="00270503" w:rsidP="00FF2590">
      <w:pPr>
        <w:pStyle w:val="ListParagraph"/>
        <w:numPr>
          <w:ilvl w:val="0"/>
          <w:numId w:val="25"/>
        </w:numPr>
        <w:ind w:left="426"/>
      </w:pPr>
      <w:r>
        <w:t>Skenario Laporan Absensi</w:t>
      </w:r>
    </w:p>
    <w:p w14:paraId="28229780" w14:textId="18E307F0" w:rsidR="00117601" w:rsidRDefault="00117601" w:rsidP="005B790F">
      <w:pPr>
        <w:pStyle w:val="Caption"/>
        <w:keepNext/>
        <w:jc w:val="center"/>
      </w:pPr>
      <w:bookmarkStart w:id="141" w:name="_Toc83115875"/>
      <w:r>
        <w:t xml:space="preserve">Table 3. </w:t>
      </w:r>
      <w:r w:rsidR="006720D0">
        <w:fldChar w:fldCharType="begin"/>
      </w:r>
      <w:r w:rsidR="006720D0">
        <w:instrText xml:space="preserve"> SEQ Table_3. \* ARABIC </w:instrText>
      </w:r>
      <w:r w:rsidR="006720D0">
        <w:fldChar w:fldCharType="separate"/>
      </w:r>
      <w:r w:rsidR="00A911C8">
        <w:rPr>
          <w:noProof/>
        </w:rPr>
        <w:t>14</w:t>
      </w:r>
      <w:r w:rsidR="006720D0">
        <w:fldChar w:fldCharType="end"/>
      </w:r>
      <w:r>
        <w:t xml:space="preserve"> </w:t>
      </w:r>
      <w:r w:rsidRPr="00D7394F">
        <w:t>Skenario Use Case Laporan Absen</w:t>
      </w:r>
      <w:bookmarkEnd w:id="14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r>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518FFB3D" w:rsidR="00435CA8" w:rsidRPr="002F6C1D" w:rsidRDefault="00435CA8" w:rsidP="003E4796">
            <w:r>
              <w:t>RC10</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4226D4B4" w:rsidR="00435CA8" w:rsidRPr="000C722D" w:rsidRDefault="00435CA8" w:rsidP="003E4796">
            <w:r>
              <w:t>Use case ini merupakan use case yang berisikan data absen siswa</w:t>
            </w:r>
            <w:r w:rsidR="00401319">
              <w:t xml:space="preserve"> - </w:t>
            </w:r>
            <w:r>
              <w:t>siswa perkelas 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0C450C49" w:rsidR="00435CA8" w:rsidRPr="00435CA8" w:rsidRDefault="00435CA8" w:rsidP="003E4796">
            <w:r w:rsidRPr="00435CA8">
              <w:t>Guru B</w:t>
            </w:r>
            <w:r>
              <w:t>K</w:t>
            </w:r>
            <w:r w:rsidRPr="00435CA8">
              <w:t xml:space="preserve"> belum menerima laporan absensi</w:t>
            </w:r>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lastRenderedPageBreak/>
              <w:t>Post-Conditions</w:t>
            </w:r>
          </w:p>
        </w:tc>
        <w:tc>
          <w:tcPr>
            <w:tcW w:w="3964" w:type="dxa"/>
            <w:vAlign w:val="center"/>
          </w:tcPr>
          <w:p w14:paraId="054144AB" w14:textId="7AA85A3F" w:rsidR="00435CA8" w:rsidRPr="0048762E" w:rsidRDefault="00435CA8" w:rsidP="003E4796">
            <w:r>
              <w:t>Guru BK telah menerima laporan absensi</w:t>
            </w:r>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6593DF8A" w:rsidR="00435CA8" w:rsidRPr="0044182F" w:rsidRDefault="00435CA8" w:rsidP="00FF2590">
            <w:pPr>
              <w:numPr>
                <w:ilvl w:val="0"/>
                <w:numId w:val="35"/>
              </w:numPr>
              <w:spacing w:after="160"/>
            </w:pPr>
            <w:r>
              <w:t xml:space="preserve">Guru BK mengakses dengan hak akses Guru BK untuk melihat laporan harian, </w:t>
            </w:r>
            <w:r w:rsidR="00401319">
              <w:t>mingguan,bulanan atau semester</w:t>
            </w:r>
            <w:r>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74F3A618" w:rsidR="00435CA8" w:rsidRDefault="00435CA8" w:rsidP="00FF2590">
            <w:pPr>
              <w:pStyle w:val="ListParagraph"/>
              <w:numPr>
                <w:ilvl w:val="0"/>
                <w:numId w:val="35"/>
              </w:numPr>
              <w:spacing w:after="160"/>
              <w:ind w:left="464"/>
            </w:pPr>
            <w:r>
              <w:t>Menampilkan laporan absensi kepada guru BK</w:t>
            </w:r>
          </w:p>
        </w:tc>
      </w:tr>
      <w:tr w:rsidR="00435CA8" w14:paraId="2C481969" w14:textId="77777777" w:rsidTr="003E4796">
        <w:trPr>
          <w:jc w:val="center"/>
        </w:trPr>
        <w:tc>
          <w:tcPr>
            <w:tcW w:w="3827" w:type="dxa"/>
            <w:vAlign w:val="center"/>
          </w:tcPr>
          <w:p w14:paraId="1B23DA13" w14:textId="10ABF579" w:rsidR="00435CA8" w:rsidRDefault="00435CA8" w:rsidP="00FF2590">
            <w:pPr>
              <w:pStyle w:val="ListParagraph"/>
              <w:numPr>
                <w:ilvl w:val="0"/>
                <w:numId w:val="35"/>
              </w:numPr>
            </w:pPr>
            <w:r>
              <w:t>Menerima laporan dari sistem</w:t>
            </w:r>
          </w:p>
        </w:tc>
        <w:tc>
          <w:tcPr>
            <w:tcW w:w="3964" w:type="dxa"/>
            <w:vAlign w:val="center"/>
          </w:tcPr>
          <w:p w14:paraId="4971C2B9" w14:textId="1B46FCC5" w:rsidR="00435CA8" w:rsidRDefault="00435CA8" w:rsidP="00435CA8">
            <w:pPr>
              <w:pStyle w:val="ListParagraph"/>
              <w:spacing w:after="160"/>
              <w:ind w:left="468"/>
            </w:pPr>
          </w:p>
        </w:tc>
      </w:tr>
      <w:tr w:rsidR="00435CA8" w:rsidRPr="001B1AF9" w14:paraId="575EE741" w14:textId="77777777" w:rsidTr="003E4796">
        <w:trPr>
          <w:jc w:val="center"/>
        </w:trPr>
        <w:tc>
          <w:tcPr>
            <w:tcW w:w="7791" w:type="dxa"/>
            <w:gridSpan w:val="2"/>
            <w:shd w:val="clear" w:color="auto" w:fill="F2EE98"/>
            <w:vAlign w:val="center"/>
          </w:tcPr>
          <w:p w14:paraId="6503A1B1" w14:textId="77777777" w:rsidR="00435CA8" w:rsidRPr="001B1AF9" w:rsidRDefault="00435CA8" w:rsidP="003E4796">
            <w:pPr>
              <w:pStyle w:val="ListParagraph"/>
              <w:spacing w:after="160"/>
              <w:ind w:left="468"/>
              <w:jc w:val="center"/>
              <w:rPr>
                <w:b/>
                <w:bCs/>
              </w:rPr>
            </w:pPr>
            <w:r w:rsidRPr="001B1AF9">
              <w:rPr>
                <w:b/>
                <w:bCs/>
              </w:rPr>
              <w:t>Skenario Eksepsi (Optional)</w:t>
            </w:r>
          </w:p>
        </w:tc>
      </w:tr>
      <w:tr w:rsidR="00435CA8" w:rsidRPr="001B1AF9" w14:paraId="59B5F8AD" w14:textId="77777777" w:rsidTr="003E4796">
        <w:trPr>
          <w:jc w:val="center"/>
        </w:trPr>
        <w:tc>
          <w:tcPr>
            <w:tcW w:w="3827" w:type="dxa"/>
            <w:shd w:val="clear" w:color="auto" w:fill="F2EE98"/>
            <w:vAlign w:val="center"/>
          </w:tcPr>
          <w:p w14:paraId="6EDA8E4A" w14:textId="77777777" w:rsidR="00435CA8" w:rsidRPr="001B1AF9" w:rsidRDefault="00435CA8" w:rsidP="003E4796">
            <w:pPr>
              <w:pStyle w:val="ListParagraph"/>
              <w:ind w:left="450"/>
              <w:jc w:val="center"/>
              <w:rPr>
                <w:b/>
                <w:bCs/>
              </w:rPr>
            </w:pPr>
            <w:r w:rsidRPr="001B1AF9">
              <w:rPr>
                <w:b/>
                <w:bCs/>
              </w:rPr>
              <w:t>Aksi Aktor</w:t>
            </w:r>
          </w:p>
        </w:tc>
        <w:tc>
          <w:tcPr>
            <w:tcW w:w="3964" w:type="dxa"/>
            <w:shd w:val="clear" w:color="auto" w:fill="F2EE98"/>
            <w:vAlign w:val="center"/>
          </w:tcPr>
          <w:p w14:paraId="51919961" w14:textId="77777777" w:rsidR="00435CA8" w:rsidRPr="001B1AF9" w:rsidRDefault="00435CA8" w:rsidP="003E4796">
            <w:pPr>
              <w:pStyle w:val="ListParagraph"/>
              <w:spacing w:after="160"/>
              <w:ind w:left="468"/>
              <w:jc w:val="center"/>
              <w:rPr>
                <w:b/>
                <w:bCs/>
              </w:rPr>
            </w:pPr>
            <w:r w:rsidRPr="001B1AF9">
              <w:rPr>
                <w:b/>
                <w:bCs/>
              </w:rPr>
              <w:t>Reaksi Sistem</w:t>
            </w:r>
          </w:p>
        </w:tc>
      </w:tr>
      <w:tr w:rsidR="00435CA8" w14:paraId="4369359D" w14:textId="77777777" w:rsidTr="003E4796">
        <w:trPr>
          <w:jc w:val="center"/>
        </w:trPr>
        <w:tc>
          <w:tcPr>
            <w:tcW w:w="3827" w:type="dxa"/>
            <w:vAlign w:val="center"/>
          </w:tcPr>
          <w:p w14:paraId="3511E7E7" w14:textId="5DA83F72" w:rsidR="00435CA8" w:rsidRDefault="00435CA8" w:rsidP="00435CA8">
            <w:pPr>
              <w:pStyle w:val="ListParagraph"/>
              <w:ind w:left="455"/>
            </w:pPr>
          </w:p>
        </w:tc>
        <w:tc>
          <w:tcPr>
            <w:tcW w:w="3964" w:type="dxa"/>
            <w:vAlign w:val="center"/>
          </w:tcPr>
          <w:p w14:paraId="0AFA67B5" w14:textId="4D80F530" w:rsidR="00435CA8" w:rsidRDefault="00435CA8" w:rsidP="00435CA8">
            <w:pPr>
              <w:pStyle w:val="ListParagraph"/>
              <w:spacing w:after="160"/>
              <w:ind w:left="180"/>
            </w:pPr>
            <w:r>
              <w:t>2a. Memeriksa data ternyata belum selesai (Belum memenuhi waktu harian, mingguan atau bulanan)</w:t>
            </w:r>
          </w:p>
        </w:tc>
      </w:tr>
      <w:tr w:rsidR="00435CA8" w14:paraId="7332836E" w14:textId="77777777" w:rsidTr="003E4796">
        <w:trPr>
          <w:jc w:val="center"/>
        </w:trPr>
        <w:tc>
          <w:tcPr>
            <w:tcW w:w="3827" w:type="dxa"/>
            <w:vAlign w:val="center"/>
          </w:tcPr>
          <w:p w14:paraId="363A9DFB" w14:textId="77777777" w:rsidR="00435CA8" w:rsidRDefault="00435CA8" w:rsidP="003E4796">
            <w:pPr>
              <w:pStyle w:val="ListParagraph"/>
              <w:ind w:left="450"/>
            </w:pPr>
          </w:p>
        </w:tc>
        <w:tc>
          <w:tcPr>
            <w:tcW w:w="3964" w:type="dxa"/>
            <w:vAlign w:val="center"/>
          </w:tcPr>
          <w:p w14:paraId="01CB66C7" w14:textId="248C4DE7" w:rsidR="00435CA8" w:rsidRDefault="00435CA8" w:rsidP="00435CA8">
            <w:pPr>
              <w:pStyle w:val="ListParagraph"/>
              <w:spacing w:after="160"/>
              <w:ind w:left="180"/>
            </w:pPr>
            <w:r>
              <w:t xml:space="preserve">3a. </w:t>
            </w:r>
            <w:r w:rsidR="00EE0C3A">
              <w:t>Menampilkan laporan yang telah siap kepada guru BK</w:t>
            </w:r>
          </w:p>
        </w:tc>
      </w:tr>
      <w:tr w:rsidR="00EE0C3A" w14:paraId="3DE0695B" w14:textId="77777777" w:rsidTr="003E4796">
        <w:trPr>
          <w:jc w:val="center"/>
        </w:trPr>
        <w:tc>
          <w:tcPr>
            <w:tcW w:w="3827" w:type="dxa"/>
            <w:vAlign w:val="center"/>
          </w:tcPr>
          <w:p w14:paraId="2FDAE56A" w14:textId="4472FCD9" w:rsidR="00EE0C3A" w:rsidRDefault="00EE0C3A" w:rsidP="0099574E">
            <w:pPr>
              <w:pStyle w:val="ListParagraph"/>
              <w:ind w:left="314"/>
            </w:pPr>
            <w:r>
              <w:t xml:space="preserve">4a. Guru BK menerima Laporan </w:t>
            </w:r>
            <w:r w:rsidR="001A0CAC">
              <w:t>absensi</w:t>
            </w:r>
            <w:r>
              <w:t xml:space="preserve"> dari sistem</w:t>
            </w:r>
          </w:p>
        </w:tc>
        <w:tc>
          <w:tcPr>
            <w:tcW w:w="3964" w:type="dxa"/>
            <w:vAlign w:val="center"/>
          </w:tcPr>
          <w:p w14:paraId="7B9FD5F7" w14:textId="77777777" w:rsidR="00EE0C3A" w:rsidRDefault="00EE0C3A" w:rsidP="00435CA8">
            <w:pPr>
              <w:pStyle w:val="ListParagraph"/>
              <w:spacing w:after="160"/>
              <w:ind w:left="180"/>
            </w:pPr>
          </w:p>
        </w:tc>
      </w:tr>
    </w:tbl>
    <w:p w14:paraId="7E203B8B" w14:textId="77777777" w:rsidR="00A46F51" w:rsidRDefault="00A46F51" w:rsidP="00A46F51">
      <w:pPr>
        <w:ind w:left="66"/>
      </w:pPr>
    </w:p>
    <w:p w14:paraId="29F1F978" w14:textId="432733E5" w:rsidR="00270503" w:rsidRDefault="00270503" w:rsidP="00FF2590">
      <w:pPr>
        <w:pStyle w:val="ListParagraph"/>
        <w:numPr>
          <w:ilvl w:val="0"/>
          <w:numId w:val="25"/>
        </w:numPr>
        <w:ind w:left="426"/>
      </w:pPr>
      <w:r>
        <w:t xml:space="preserve">Skenario </w:t>
      </w:r>
      <w:r w:rsidR="001A0CAC">
        <w:t>Laporan Riwayat Absen</w:t>
      </w:r>
    </w:p>
    <w:p w14:paraId="5DEF6B71" w14:textId="305871DB" w:rsidR="00117601" w:rsidRDefault="00117601" w:rsidP="005B790F">
      <w:pPr>
        <w:pStyle w:val="Caption"/>
        <w:keepNext/>
        <w:jc w:val="center"/>
      </w:pPr>
      <w:bookmarkStart w:id="142" w:name="_Toc83115876"/>
      <w:r>
        <w:lastRenderedPageBreak/>
        <w:t xml:space="preserve">Table 3. </w:t>
      </w:r>
      <w:r w:rsidR="006720D0">
        <w:fldChar w:fldCharType="begin"/>
      </w:r>
      <w:r w:rsidR="006720D0">
        <w:instrText xml:space="preserve"> SEQ Table_3. \* ARABIC </w:instrText>
      </w:r>
      <w:r w:rsidR="006720D0">
        <w:fldChar w:fldCharType="separate"/>
      </w:r>
      <w:r w:rsidR="00A911C8">
        <w:rPr>
          <w:noProof/>
        </w:rPr>
        <w:t>15</w:t>
      </w:r>
      <w:r w:rsidR="006720D0">
        <w:fldChar w:fldCharType="end"/>
      </w:r>
      <w:r>
        <w:t xml:space="preserve"> </w:t>
      </w:r>
      <w:r w:rsidRPr="008761CB">
        <w:t>Skenario Use Case Laporan Riwayat Absen</w:t>
      </w:r>
      <w:bookmarkEnd w:id="14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E74DA" w:rsidRPr="00A46E0B" w14:paraId="10D2953E" w14:textId="77777777" w:rsidTr="003E4796">
        <w:trPr>
          <w:jc w:val="center"/>
        </w:trPr>
        <w:tc>
          <w:tcPr>
            <w:tcW w:w="3827" w:type="dxa"/>
            <w:shd w:val="clear" w:color="auto" w:fill="F2EE98"/>
            <w:vAlign w:val="center"/>
          </w:tcPr>
          <w:p w14:paraId="771E45AC" w14:textId="77777777" w:rsidR="000E74DA" w:rsidRPr="0044182F" w:rsidRDefault="000E74DA" w:rsidP="003E4796">
            <w:pPr>
              <w:rPr>
                <w:b/>
              </w:rPr>
            </w:pPr>
            <w:r w:rsidRPr="0044182F">
              <w:rPr>
                <w:b/>
              </w:rPr>
              <w:t>Name</w:t>
            </w:r>
          </w:p>
        </w:tc>
        <w:tc>
          <w:tcPr>
            <w:tcW w:w="3964" w:type="dxa"/>
            <w:shd w:val="clear" w:color="auto" w:fill="F2EE98"/>
            <w:vAlign w:val="center"/>
          </w:tcPr>
          <w:p w14:paraId="5F63C03C" w14:textId="7B2CC699" w:rsidR="000E74DA" w:rsidRPr="00A46E0B" w:rsidRDefault="000E74DA" w:rsidP="003E4796">
            <w:r>
              <w:t xml:space="preserve">Laporan </w:t>
            </w:r>
            <w:r w:rsidR="001A0CAC">
              <w:t>Riwayat absen siswa</w:t>
            </w:r>
          </w:p>
        </w:tc>
      </w:tr>
      <w:tr w:rsidR="000E74DA" w:rsidRPr="002F6C1D" w14:paraId="6690835E" w14:textId="77777777" w:rsidTr="003E4796">
        <w:trPr>
          <w:jc w:val="center"/>
        </w:trPr>
        <w:tc>
          <w:tcPr>
            <w:tcW w:w="3827" w:type="dxa"/>
            <w:vAlign w:val="center"/>
          </w:tcPr>
          <w:p w14:paraId="79B41E06" w14:textId="77777777" w:rsidR="000E74DA" w:rsidRPr="0044182F" w:rsidRDefault="000E74DA" w:rsidP="003E4796">
            <w:pPr>
              <w:rPr>
                <w:b/>
              </w:rPr>
            </w:pPr>
            <w:r w:rsidRPr="0044182F">
              <w:rPr>
                <w:b/>
              </w:rPr>
              <w:t>ID</w:t>
            </w:r>
          </w:p>
        </w:tc>
        <w:tc>
          <w:tcPr>
            <w:tcW w:w="3964" w:type="dxa"/>
            <w:vAlign w:val="center"/>
          </w:tcPr>
          <w:p w14:paraId="0DF0B65B" w14:textId="061FA738" w:rsidR="000E74DA" w:rsidRPr="002F6C1D" w:rsidRDefault="000E74DA" w:rsidP="003E4796">
            <w:r>
              <w:t>RC11</w:t>
            </w:r>
          </w:p>
        </w:tc>
      </w:tr>
      <w:tr w:rsidR="000E74DA" w:rsidRPr="000C722D" w14:paraId="37FB926D" w14:textId="77777777" w:rsidTr="003E4796">
        <w:trPr>
          <w:jc w:val="center"/>
        </w:trPr>
        <w:tc>
          <w:tcPr>
            <w:tcW w:w="3827" w:type="dxa"/>
            <w:vAlign w:val="center"/>
          </w:tcPr>
          <w:p w14:paraId="510CA3D6" w14:textId="77777777" w:rsidR="000E74DA" w:rsidRPr="0044182F" w:rsidRDefault="000E74DA" w:rsidP="003E4796">
            <w:pPr>
              <w:rPr>
                <w:b/>
              </w:rPr>
            </w:pPr>
            <w:r w:rsidRPr="0044182F">
              <w:rPr>
                <w:b/>
              </w:rPr>
              <w:t>Description</w:t>
            </w:r>
          </w:p>
        </w:tc>
        <w:tc>
          <w:tcPr>
            <w:tcW w:w="3964" w:type="dxa"/>
          </w:tcPr>
          <w:p w14:paraId="6CF617CA" w14:textId="11C2D843" w:rsidR="000E74DA" w:rsidRPr="000C722D" w:rsidRDefault="000E74DA" w:rsidP="003E4796">
            <w:r>
              <w:t>Use case ini merupakan use case yang berisikan data absen siswa perindividu untuk melihat riwayat absen siswa.</w:t>
            </w:r>
          </w:p>
        </w:tc>
      </w:tr>
      <w:tr w:rsidR="000E74DA" w:rsidRPr="002F6C1D" w14:paraId="54642BFD" w14:textId="77777777" w:rsidTr="003E4796">
        <w:trPr>
          <w:jc w:val="center"/>
        </w:trPr>
        <w:tc>
          <w:tcPr>
            <w:tcW w:w="3827" w:type="dxa"/>
            <w:vAlign w:val="center"/>
          </w:tcPr>
          <w:p w14:paraId="492D24C2" w14:textId="77777777" w:rsidR="000E74DA" w:rsidRPr="0044182F" w:rsidRDefault="000E74DA" w:rsidP="003E4796">
            <w:pPr>
              <w:rPr>
                <w:b/>
              </w:rPr>
            </w:pPr>
            <w:r w:rsidRPr="0044182F">
              <w:rPr>
                <w:b/>
              </w:rPr>
              <w:t>Actors</w:t>
            </w:r>
          </w:p>
        </w:tc>
        <w:tc>
          <w:tcPr>
            <w:tcW w:w="3964" w:type="dxa"/>
            <w:vAlign w:val="center"/>
          </w:tcPr>
          <w:p w14:paraId="63E7F30D" w14:textId="0373CABF" w:rsidR="000E74DA" w:rsidRPr="002F6C1D" w:rsidRDefault="00B956F6" w:rsidP="003E4796">
            <w:r>
              <w:t xml:space="preserve">Bag.IT, </w:t>
            </w:r>
            <w:r w:rsidR="000E74DA">
              <w:t>Guru BK.</w:t>
            </w:r>
          </w:p>
        </w:tc>
      </w:tr>
      <w:tr w:rsidR="000E74DA" w:rsidRPr="007B7AB3" w14:paraId="3E483F84" w14:textId="77777777" w:rsidTr="003E4796">
        <w:trPr>
          <w:jc w:val="center"/>
        </w:trPr>
        <w:tc>
          <w:tcPr>
            <w:tcW w:w="3827" w:type="dxa"/>
            <w:vAlign w:val="center"/>
          </w:tcPr>
          <w:p w14:paraId="21F862D4" w14:textId="77777777" w:rsidR="000E74DA" w:rsidRPr="0044182F" w:rsidRDefault="000E74DA" w:rsidP="003E4796">
            <w:pPr>
              <w:rPr>
                <w:b/>
              </w:rPr>
            </w:pPr>
            <w:r w:rsidRPr="0044182F">
              <w:rPr>
                <w:b/>
              </w:rPr>
              <w:t>Frequency of Use</w:t>
            </w:r>
          </w:p>
        </w:tc>
        <w:tc>
          <w:tcPr>
            <w:tcW w:w="3964" w:type="dxa"/>
            <w:vAlign w:val="center"/>
          </w:tcPr>
          <w:p w14:paraId="50F4114B" w14:textId="77777777" w:rsidR="000E74DA" w:rsidRPr="007B7AB3" w:rsidRDefault="000E74DA" w:rsidP="003E4796">
            <w:pPr>
              <w:rPr>
                <w:i/>
                <w:iCs/>
              </w:rPr>
            </w:pPr>
            <w:r>
              <w:rPr>
                <w:i/>
                <w:iCs/>
              </w:rPr>
              <w:t>Conditional</w:t>
            </w:r>
          </w:p>
        </w:tc>
      </w:tr>
      <w:tr w:rsidR="000E74DA" w:rsidRPr="0044182F" w14:paraId="5FBAA3A9" w14:textId="77777777" w:rsidTr="003E4796">
        <w:trPr>
          <w:jc w:val="center"/>
        </w:trPr>
        <w:tc>
          <w:tcPr>
            <w:tcW w:w="3827" w:type="dxa"/>
            <w:vAlign w:val="center"/>
          </w:tcPr>
          <w:p w14:paraId="74B9798D" w14:textId="77777777" w:rsidR="000E74DA" w:rsidRPr="0044182F" w:rsidRDefault="000E74DA" w:rsidP="003E4796">
            <w:pPr>
              <w:rPr>
                <w:b/>
              </w:rPr>
            </w:pPr>
            <w:r w:rsidRPr="0044182F">
              <w:rPr>
                <w:b/>
              </w:rPr>
              <w:t>Triggers</w:t>
            </w:r>
          </w:p>
        </w:tc>
        <w:tc>
          <w:tcPr>
            <w:tcW w:w="3964" w:type="dxa"/>
            <w:vAlign w:val="center"/>
          </w:tcPr>
          <w:p w14:paraId="0A7904D2" w14:textId="34B646B1" w:rsidR="000E74DA" w:rsidRPr="0044182F" w:rsidRDefault="000E74DA" w:rsidP="003E4796">
            <w:r>
              <w:t>Use case dijalankan jika seluruh data telah lengkap atau jika terdapat notifikasi bahwa terdapat siswa yang bermasalah</w:t>
            </w:r>
          </w:p>
        </w:tc>
      </w:tr>
      <w:tr w:rsidR="000E74DA" w:rsidRPr="0081005E" w14:paraId="0BAFC4FA" w14:textId="77777777" w:rsidTr="003E4796">
        <w:trPr>
          <w:jc w:val="center"/>
        </w:trPr>
        <w:tc>
          <w:tcPr>
            <w:tcW w:w="3827" w:type="dxa"/>
            <w:vAlign w:val="center"/>
          </w:tcPr>
          <w:p w14:paraId="16256D27" w14:textId="77777777" w:rsidR="000E74DA" w:rsidRPr="0044182F" w:rsidRDefault="000E74DA" w:rsidP="003E4796">
            <w:pPr>
              <w:rPr>
                <w:b/>
              </w:rPr>
            </w:pPr>
            <w:r w:rsidRPr="0044182F">
              <w:rPr>
                <w:b/>
              </w:rPr>
              <w:t>Pre-Conditions</w:t>
            </w:r>
          </w:p>
        </w:tc>
        <w:tc>
          <w:tcPr>
            <w:tcW w:w="3964" w:type="dxa"/>
            <w:vAlign w:val="center"/>
          </w:tcPr>
          <w:p w14:paraId="34D93414" w14:textId="2500FB1B" w:rsidR="000E74DA" w:rsidRPr="00435CA8" w:rsidRDefault="00404596" w:rsidP="003E4796">
            <w:r>
              <w:t>Terdapat data siswa bermasalah</w:t>
            </w:r>
          </w:p>
        </w:tc>
      </w:tr>
      <w:tr w:rsidR="000E74DA" w:rsidRPr="0048762E" w14:paraId="57E6EA91" w14:textId="77777777" w:rsidTr="003E4796">
        <w:trPr>
          <w:jc w:val="center"/>
        </w:trPr>
        <w:tc>
          <w:tcPr>
            <w:tcW w:w="3827" w:type="dxa"/>
            <w:vAlign w:val="center"/>
          </w:tcPr>
          <w:p w14:paraId="712458E6" w14:textId="77777777" w:rsidR="000E74DA" w:rsidRPr="0044182F" w:rsidRDefault="000E74DA" w:rsidP="003E4796">
            <w:pPr>
              <w:rPr>
                <w:b/>
              </w:rPr>
            </w:pPr>
            <w:r w:rsidRPr="0044182F">
              <w:rPr>
                <w:b/>
              </w:rPr>
              <w:t>Post-Conditions</w:t>
            </w:r>
          </w:p>
        </w:tc>
        <w:tc>
          <w:tcPr>
            <w:tcW w:w="3964" w:type="dxa"/>
            <w:vAlign w:val="center"/>
          </w:tcPr>
          <w:p w14:paraId="1A736498" w14:textId="7127D9D9" w:rsidR="000E74DA" w:rsidRPr="0048762E" w:rsidRDefault="00404596" w:rsidP="003E4796">
            <w:r>
              <w:t>Menampilkan riwayat absensi siswa</w:t>
            </w:r>
          </w:p>
        </w:tc>
      </w:tr>
      <w:tr w:rsidR="000E74DA" w:rsidRPr="0044182F" w14:paraId="2FC61FF6" w14:textId="77777777" w:rsidTr="003E4796">
        <w:trPr>
          <w:jc w:val="center"/>
        </w:trPr>
        <w:tc>
          <w:tcPr>
            <w:tcW w:w="7791" w:type="dxa"/>
            <w:gridSpan w:val="2"/>
            <w:shd w:val="clear" w:color="auto" w:fill="F2EE98"/>
            <w:vAlign w:val="center"/>
          </w:tcPr>
          <w:p w14:paraId="50C1A43A" w14:textId="77777777" w:rsidR="000E74DA" w:rsidRPr="0044182F" w:rsidRDefault="000E74DA" w:rsidP="003E4796">
            <w:pPr>
              <w:jc w:val="center"/>
              <w:rPr>
                <w:b/>
              </w:rPr>
            </w:pPr>
            <w:r w:rsidRPr="0044182F">
              <w:rPr>
                <w:b/>
              </w:rPr>
              <w:t>Main Course</w:t>
            </w:r>
          </w:p>
        </w:tc>
      </w:tr>
      <w:tr w:rsidR="000E74DA" w:rsidRPr="0044182F" w14:paraId="216940FE" w14:textId="77777777" w:rsidTr="003E4796">
        <w:trPr>
          <w:jc w:val="center"/>
        </w:trPr>
        <w:tc>
          <w:tcPr>
            <w:tcW w:w="3827" w:type="dxa"/>
            <w:shd w:val="clear" w:color="auto" w:fill="F2EE98"/>
            <w:vAlign w:val="center"/>
          </w:tcPr>
          <w:p w14:paraId="5EC4E081" w14:textId="77777777" w:rsidR="000E74DA" w:rsidRPr="0044182F" w:rsidRDefault="000E74DA" w:rsidP="003E4796">
            <w:pPr>
              <w:jc w:val="center"/>
              <w:rPr>
                <w:b/>
              </w:rPr>
            </w:pPr>
            <w:r w:rsidRPr="0044182F">
              <w:rPr>
                <w:b/>
              </w:rPr>
              <w:t>Aksi Aktor</w:t>
            </w:r>
          </w:p>
        </w:tc>
        <w:tc>
          <w:tcPr>
            <w:tcW w:w="3964" w:type="dxa"/>
            <w:shd w:val="clear" w:color="auto" w:fill="F2EE98"/>
            <w:vAlign w:val="center"/>
          </w:tcPr>
          <w:p w14:paraId="41E5A149" w14:textId="77777777" w:rsidR="000E74DA" w:rsidRPr="0044182F" w:rsidRDefault="000E74DA" w:rsidP="003E4796">
            <w:pPr>
              <w:jc w:val="center"/>
              <w:rPr>
                <w:b/>
              </w:rPr>
            </w:pPr>
            <w:r w:rsidRPr="0044182F">
              <w:rPr>
                <w:b/>
              </w:rPr>
              <w:t>Reaksi Sistem</w:t>
            </w:r>
          </w:p>
        </w:tc>
      </w:tr>
      <w:tr w:rsidR="000E74DA" w:rsidRPr="0044182F" w14:paraId="4578DF29" w14:textId="77777777" w:rsidTr="003E4796">
        <w:trPr>
          <w:jc w:val="center"/>
        </w:trPr>
        <w:tc>
          <w:tcPr>
            <w:tcW w:w="3827" w:type="dxa"/>
            <w:vAlign w:val="center"/>
          </w:tcPr>
          <w:p w14:paraId="5DEF1116" w14:textId="6E6F911E" w:rsidR="000E74DA" w:rsidRPr="0044182F" w:rsidRDefault="000E74DA" w:rsidP="00FF2590">
            <w:pPr>
              <w:numPr>
                <w:ilvl w:val="0"/>
                <w:numId w:val="36"/>
              </w:numPr>
              <w:spacing w:after="160"/>
            </w:pPr>
            <w:r>
              <w:t xml:space="preserve">Guru BK mengakses dengan hak akses Guru BK </w:t>
            </w:r>
            <w:r w:rsidR="005213CB">
              <w:t>kedalam sistem dan memilih menu “</w:t>
            </w:r>
            <w:r w:rsidR="00404596">
              <w:t>Siswa Bermasalah</w:t>
            </w:r>
            <w:r w:rsidR="005213CB">
              <w:t>”</w:t>
            </w:r>
            <w:r>
              <w:t>.</w:t>
            </w:r>
          </w:p>
        </w:tc>
        <w:tc>
          <w:tcPr>
            <w:tcW w:w="3964" w:type="dxa"/>
            <w:vAlign w:val="center"/>
          </w:tcPr>
          <w:p w14:paraId="376F5767" w14:textId="77777777" w:rsidR="000E74DA" w:rsidRPr="0044182F" w:rsidRDefault="000E74DA" w:rsidP="003E4796">
            <w:pPr>
              <w:ind w:left="511"/>
            </w:pPr>
          </w:p>
        </w:tc>
      </w:tr>
      <w:tr w:rsidR="000E74DA" w:rsidRPr="0044182F" w14:paraId="7DFDF319" w14:textId="77777777" w:rsidTr="003E4796">
        <w:trPr>
          <w:jc w:val="center"/>
        </w:trPr>
        <w:tc>
          <w:tcPr>
            <w:tcW w:w="3827" w:type="dxa"/>
            <w:vAlign w:val="center"/>
          </w:tcPr>
          <w:p w14:paraId="49161271" w14:textId="77777777" w:rsidR="000E74DA" w:rsidRPr="0044182F" w:rsidRDefault="000E74DA" w:rsidP="003E4796">
            <w:pPr>
              <w:ind w:left="510"/>
            </w:pPr>
          </w:p>
        </w:tc>
        <w:tc>
          <w:tcPr>
            <w:tcW w:w="3964" w:type="dxa"/>
            <w:vAlign w:val="center"/>
          </w:tcPr>
          <w:p w14:paraId="6ECE5E20" w14:textId="287E83C4" w:rsidR="000E74DA" w:rsidRPr="0044182F" w:rsidRDefault="00404596" w:rsidP="00FF2590">
            <w:pPr>
              <w:numPr>
                <w:ilvl w:val="0"/>
                <w:numId w:val="36"/>
              </w:numPr>
              <w:spacing w:after="160"/>
              <w:ind w:left="511"/>
            </w:pPr>
            <w:r>
              <w:t>Menampilkan Halaman Laporan Siswa Bermasalah</w:t>
            </w:r>
            <w:r w:rsidR="000E74DA">
              <w:t xml:space="preserve"> </w:t>
            </w:r>
          </w:p>
        </w:tc>
      </w:tr>
      <w:tr w:rsidR="000E74DA" w14:paraId="2AE0C80F" w14:textId="77777777" w:rsidTr="003E4796">
        <w:trPr>
          <w:jc w:val="center"/>
        </w:trPr>
        <w:tc>
          <w:tcPr>
            <w:tcW w:w="3827" w:type="dxa"/>
            <w:vAlign w:val="center"/>
          </w:tcPr>
          <w:p w14:paraId="1264017E" w14:textId="77777777" w:rsidR="000E74DA" w:rsidRPr="0044182F" w:rsidRDefault="000E74DA" w:rsidP="003E4796">
            <w:pPr>
              <w:pStyle w:val="ListParagraph"/>
              <w:ind w:left="450"/>
            </w:pPr>
          </w:p>
        </w:tc>
        <w:tc>
          <w:tcPr>
            <w:tcW w:w="3964" w:type="dxa"/>
            <w:vAlign w:val="center"/>
          </w:tcPr>
          <w:p w14:paraId="2199F88C" w14:textId="1DB72B4B" w:rsidR="000E74DA" w:rsidRDefault="00404596" w:rsidP="00FF2590">
            <w:pPr>
              <w:pStyle w:val="ListParagraph"/>
              <w:numPr>
                <w:ilvl w:val="0"/>
                <w:numId w:val="36"/>
              </w:numPr>
              <w:spacing w:after="160"/>
              <w:ind w:left="464"/>
            </w:pPr>
            <w:r>
              <w:t xml:space="preserve">Mengakses </w:t>
            </w:r>
            <w:r>
              <w:rPr>
                <w:i/>
                <w:iCs/>
              </w:rPr>
              <w:t>database</w:t>
            </w:r>
          </w:p>
        </w:tc>
      </w:tr>
      <w:tr w:rsidR="00404596" w14:paraId="5DC4216D" w14:textId="77777777" w:rsidTr="003E4796">
        <w:trPr>
          <w:jc w:val="center"/>
        </w:trPr>
        <w:tc>
          <w:tcPr>
            <w:tcW w:w="3827" w:type="dxa"/>
            <w:vAlign w:val="center"/>
          </w:tcPr>
          <w:p w14:paraId="082AD025" w14:textId="77777777" w:rsidR="00404596" w:rsidRPr="0044182F" w:rsidRDefault="00404596" w:rsidP="003E4796">
            <w:pPr>
              <w:pStyle w:val="ListParagraph"/>
              <w:ind w:left="450"/>
            </w:pPr>
          </w:p>
        </w:tc>
        <w:tc>
          <w:tcPr>
            <w:tcW w:w="3964" w:type="dxa"/>
            <w:vAlign w:val="center"/>
          </w:tcPr>
          <w:p w14:paraId="6D7FE013" w14:textId="63AFE066" w:rsidR="00404596" w:rsidRDefault="00404596" w:rsidP="00FF2590">
            <w:pPr>
              <w:pStyle w:val="ListParagraph"/>
              <w:numPr>
                <w:ilvl w:val="0"/>
                <w:numId w:val="36"/>
              </w:numPr>
              <w:spacing w:after="160"/>
              <w:ind w:left="464"/>
            </w:pPr>
            <w:r>
              <w:t>Menampilkan Data Laporan Siswa Bermasalah</w:t>
            </w:r>
          </w:p>
        </w:tc>
      </w:tr>
      <w:tr w:rsidR="000E74DA" w14:paraId="14417FF2" w14:textId="77777777" w:rsidTr="003E4796">
        <w:trPr>
          <w:jc w:val="center"/>
        </w:trPr>
        <w:tc>
          <w:tcPr>
            <w:tcW w:w="3827" w:type="dxa"/>
            <w:vAlign w:val="center"/>
          </w:tcPr>
          <w:p w14:paraId="0C67BFF1" w14:textId="5EFFB8B7" w:rsidR="000E74DA" w:rsidRDefault="00B956F6" w:rsidP="00FF2590">
            <w:pPr>
              <w:pStyle w:val="ListParagraph"/>
              <w:numPr>
                <w:ilvl w:val="0"/>
                <w:numId w:val="36"/>
              </w:numPr>
            </w:pPr>
            <w:r>
              <w:t>Menerima Laporan Siswa Bermasalah dari sistem.</w:t>
            </w:r>
          </w:p>
        </w:tc>
        <w:tc>
          <w:tcPr>
            <w:tcW w:w="3964" w:type="dxa"/>
            <w:vAlign w:val="center"/>
          </w:tcPr>
          <w:p w14:paraId="033B47E3" w14:textId="77777777" w:rsidR="000E74DA" w:rsidRDefault="000E74DA" w:rsidP="003E4796">
            <w:pPr>
              <w:pStyle w:val="ListParagraph"/>
              <w:spacing w:after="160"/>
              <w:ind w:left="468"/>
            </w:pPr>
          </w:p>
        </w:tc>
      </w:tr>
      <w:tr w:rsidR="00404596" w14:paraId="1C69CDE7" w14:textId="77777777" w:rsidTr="003E4796">
        <w:trPr>
          <w:jc w:val="center"/>
        </w:trPr>
        <w:tc>
          <w:tcPr>
            <w:tcW w:w="3827" w:type="dxa"/>
            <w:vAlign w:val="center"/>
          </w:tcPr>
          <w:p w14:paraId="6526F7A9" w14:textId="2617B042" w:rsidR="00404596" w:rsidRDefault="00404596" w:rsidP="00FF2590">
            <w:pPr>
              <w:pStyle w:val="ListParagraph"/>
              <w:numPr>
                <w:ilvl w:val="0"/>
                <w:numId w:val="36"/>
              </w:numPr>
            </w:pPr>
            <w:r>
              <w:t>Melakukan pemilihan data siswa bermasalah</w:t>
            </w:r>
          </w:p>
        </w:tc>
        <w:tc>
          <w:tcPr>
            <w:tcW w:w="3964" w:type="dxa"/>
            <w:vAlign w:val="center"/>
          </w:tcPr>
          <w:p w14:paraId="22F7EDC8" w14:textId="77777777" w:rsidR="00404596" w:rsidRDefault="00404596" w:rsidP="003E4796">
            <w:pPr>
              <w:pStyle w:val="ListParagraph"/>
              <w:spacing w:after="160"/>
              <w:ind w:left="468"/>
            </w:pPr>
          </w:p>
        </w:tc>
      </w:tr>
      <w:tr w:rsidR="00404596" w14:paraId="7968FB07" w14:textId="77777777" w:rsidTr="003E4796">
        <w:trPr>
          <w:jc w:val="center"/>
        </w:trPr>
        <w:tc>
          <w:tcPr>
            <w:tcW w:w="3827" w:type="dxa"/>
            <w:vAlign w:val="center"/>
          </w:tcPr>
          <w:p w14:paraId="45E0B85D" w14:textId="77777777" w:rsidR="00404596" w:rsidRDefault="00404596" w:rsidP="008B5647"/>
        </w:tc>
        <w:tc>
          <w:tcPr>
            <w:tcW w:w="3964" w:type="dxa"/>
            <w:vAlign w:val="center"/>
          </w:tcPr>
          <w:p w14:paraId="590D970F" w14:textId="7689F93C" w:rsidR="00404596" w:rsidRDefault="008B5647" w:rsidP="00FF2590">
            <w:pPr>
              <w:pStyle w:val="ListParagraph"/>
              <w:numPr>
                <w:ilvl w:val="0"/>
                <w:numId w:val="36"/>
              </w:numPr>
              <w:spacing w:after="160"/>
            </w:pPr>
            <w:r>
              <w:t xml:space="preserve">Mengakses </w:t>
            </w:r>
            <w:r w:rsidRPr="008B5647">
              <w:rPr>
                <w:i/>
                <w:iCs/>
              </w:rPr>
              <w:t>database</w:t>
            </w:r>
            <w:r>
              <w:rPr>
                <w:i/>
                <w:iCs/>
              </w:rPr>
              <w:t xml:space="preserve"> </w:t>
            </w:r>
            <w:r>
              <w:t>profil siswa dan riwayat absensi siswa</w:t>
            </w:r>
          </w:p>
        </w:tc>
      </w:tr>
      <w:tr w:rsidR="008B5647" w14:paraId="2BC98AFB" w14:textId="77777777" w:rsidTr="003E4796">
        <w:trPr>
          <w:jc w:val="center"/>
        </w:trPr>
        <w:tc>
          <w:tcPr>
            <w:tcW w:w="3827" w:type="dxa"/>
            <w:vAlign w:val="center"/>
          </w:tcPr>
          <w:p w14:paraId="234A981D" w14:textId="77777777" w:rsidR="008B5647" w:rsidRDefault="008B5647" w:rsidP="008B5647"/>
        </w:tc>
        <w:tc>
          <w:tcPr>
            <w:tcW w:w="3964" w:type="dxa"/>
            <w:vAlign w:val="center"/>
          </w:tcPr>
          <w:p w14:paraId="7FBA5E88" w14:textId="4CAE9FDD" w:rsidR="008B5647" w:rsidRDefault="008B5647" w:rsidP="00FF2590">
            <w:pPr>
              <w:pStyle w:val="ListParagraph"/>
              <w:numPr>
                <w:ilvl w:val="0"/>
                <w:numId w:val="36"/>
              </w:numPr>
              <w:spacing w:after="160"/>
            </w:pPr>
            <w:r>
              <w:t>Menampilkan data profil dan riwayat absen siswa</w:t>
            </w:r>
          </w:p>
        </w:tc>
      </w:tr>
      <w:tr w:rsidR="008B5647" w14:paraId="76241E50" w14:textId="77777777" w:rsidTr="003E4796">
        <w:trPr>
          <w:jc w:val="center"/>
        </w:trPr>
        <w:tc>
          <w:tcPr>
            <w:tcW w:w="3827" w:type="dxa"/>
            <w:vAlign w:val="center"/>
          </w:tcPr>
          <w:p w14:paraId="42B7F733" w14:textId="2E1A44B9" w:rsidR="008B5647" w:rsidRDefault="008B5647" w:rsidP="00FF2590">
            <w:pPr>
              <w:pStyle w:val="ListParagraph"/>
              <w:numPr>
                <w:ilvl w:val="0"/>
                <w:numId w:val="36"/>
              </w:numPr>
            </w:pPr>
            <w:r>
              <w:t>Menerima data profil dan riwayat absen siswa</w:t>
            </w:r>
          </w:p>
        </w:tc>
        <w:tc>
          <w:tcPr>
            <w:tcW w:w="3964" w:type="dxa"/>
            <w:vAlign w:val="center"/>
          </w:tcPr>
          <w:p w14:paraId="269325F6" w14:textId="77777777" w:rsidR="008B5647" w:rsidRDefault="008B5647" w:rsidP="008B5647">
            <w:pPr>
              <w:spacing w:after="160"/>
            </w:pPr>
          </w:p>
        </w:tc>
      </w:tr>
      <w:tr w:rsidR="000E74DA" w:rsidRPr="001B1AF9" w14:paraId="46BED479" w14:textId="77777777" w:rsidTr="003E4796">
        <w:trPr>
          <w:jc w:val="center"/>
        </w:trPr>
        <w:tc>
          <w:tcPr>
            <w:tcW w:w="7791" w:type="dxa"/>
            <w:gridSpan w:val="2"/>
            <w:shd w:val="clear" w:color="auto" w:fill="F2EE98"/>
            <w:vAlign w:val="center"/>
          </w:tcPr>
          <w:p w14:paraId="2FD62E66" w14:textId="77777777" w:rsidR="000E74DA" w:rsidRPr="001B1AF9" w:rsidRDefault="000E74DA" w:rsidP="003E4796">
            <w:pPr>
              <w:pStyle w:val="ListParagraph"/>
              <w:spacing w:after="160"/>
              <w:ind w:left="468"/>
              <w:jc w:val="center"/>
              <w:rPr>
                <w:b/>
                <w:bCs/>
              </w:rPr>
            </w:pPr>
            <w:r w:rsidRPr="001B1AF9">
              <w:rPr>
                <w:b/>
                <w:bCs/>
              </w:rPr>
              <w:t>Skenario Eksepsi (Optional)</w:t>
            </w:r>
          </w:p>
        </w:tc>
      </w:tr>
      <w:tr w:rsidR="000E74DA" w:rsidRPr="001B1AF9" w14:paraId="0F82E41D" w14:textId="77777777" w:rsidTr="003E4796">
        <w:trPr>
          <w:jc w:val="center"/>
        </w:trPr>
        <w:tc>
          <w:tcPr>
            <w:tcW w:w="3827" w:type="dxa"/>
            <w:shd w:val="clear" w:color="auto" w:fill="F2EE98"/>
            <w:vAlign w:val="center"/>
          </w:tcPr>
          <w:p w14:paraId="21EA027F" w14:textId="77777777" w:rsidR="000E74DA" w:rsidRPr="001B1AF9" w:rsidRDefault="000E74DA" w:rsidP="003E4796">
            <w:pPr>
              <w:pStyle w:val="ListParagraph"/>
              <w:ind w:left="450"/>
              <w:jc w:val="center"/>
              <w:rPr>
                <w:b/>
                <w:bCs/>
              </w:rPr>
            </w:pPr>
            <w:r w:rsidRPr="001B1AF9">
              <w:rPr>
                <w:b/>
                <w:bCs/>
              </w:rPr>
              <w:t>Aksi Aktor</w:t>
            </w:r>
          </w:p>
        </w:tc>
        <w:tc>
          <w:tcPr>
            <w:tcW w:w="3964" w:type="dxa"/>
            <w:shd w:val="clear" w:color="auto" w:fill="F2EE98"/>
            <w:vAlign w:val="center"/>
          </w:tcPr>
          <w:p w14:paraId="296E8221" w14:textId="77777777" w:rsidR="000E74DA" w:rsidRPr="001B1AF9" w:rsidRDefault="000E74DA" w:rsidP="003E4796">
            <w:pPr>
              <w:pStyle w:val="ListParagraph"/>
              <w:spacing w:after="160"/>
              <w:ind w:left="468"/>
              <w:jc w:val="center"/>
              <w:rPr>
                <w:b/>
                <w:bCs/>
              </w:rPr>
            </w:pPr>
            <w:r w:rsidRPr="001B1AF9">
              <w:rPr>
                <w:b/>
                <w:bCs/>
              </w:rPr>
              <w:t>Reaksi Sistem</w:t>
            </w:r>
          </w:p>
        </w:tc>
      </w:tr>
      <w:tr w:rsidR="000E74DA" w14:paraId="71E0FD7E" w14:textId="77777777" w:rsidTr="003E4796">
        <w:trPr>
          <w:jc w:val="center"/>
        </w:trPr>
        <w:tc>
          <w:tcPr>
            <w:tcW w:w="3827" w:type="dxa"/>
            <w:vAlign w:val="center"/>
          </w:tcPr>
          <w:p w14:paraId="2B75E1E3" w14:textId="77777777" w:rsidR="000E74DA" w:rsidRDefault="000E74DA" w:rsidP="003E4796">
            <w:pPr>
              <w:pStyle w:val="ListParagraph"/>
              <w:ind w:left="455"/>
            </w:pPr>
          </w:p>
        </w:tc>
        <w:tc>
          <w:tcPr>
            <w:tcW w:w="3964" w:type="dxa"/>
            <w:vAlign w:val="center"/>
          </w:tcPr>
          <w:p w14:paraId="64678187" w14:textId="122628DD" w:rsidR="000E74DA" w:rsidRDefault="008B5647" w:rsidP="003E4796">
            <w:pPr>
              <w:pStyle w:val="ListParagraph"/>
              <w:spacing w:after="160"/>
              <w:ind w:left="180"/>
            </w:pPr>
            <w:r>
              <w:t>3</w:t>
            </w:r>
            <w:r w:rsidR="000E74DA">
              <w:t xml:space="preserve">a. Memeriksa data ternyata </w:t>
            </w:r>
            <w:r w:rsidR="005213CB">
              <w:t>terdapat siswa yang berstatus alpha</w:t>
            </w:r>
          </w:p>
        </w:tc>
      </w:tr>
      <w:tr w:rsidR="000E74DA" w14:paraId="4107F450" w14:textId="77777777" w:rsidTr="003E4796">
        <w:trPr>
          <w:jc w:val="center"/>
        </w:trPr>
        <w:tc>
          <w:tcPr>
            <w:tcW w:w="3827" w:type="dxa"/>
            <w:vAlign w:val="center"/>
          </w:tcPr>
          <w:p w14:paraId="5F69C8BA" w14:textId="77777777" w:rsidR="000E74DA" w:rsidRDefault="000E74DA" w:rsidP="003E4796">
            <w:pPr>
              <w:pStyle w:val="ListParagraph"/>
              <w:ind w:left="450"/>
            </w:pPr>
          </w:p>
        </w:tc>
        <w:tc>
          <w:tcPr>
            <w:tcW w:w="3964" w:type="dxa"/>
            <w:vAlign w:val="center"/>
          </w:tcPr>
          <w:p w14:paraId="78466E72" w14:textId="0E82BAC9" w:rsidR="000E74DA" w:rsidRDefault="008B5647" w:rsidP="003E4796">
            <w:pPr>
              <w:pStyle w:val="ListParagraph"/>
              <w:spacing w:after="160"/>
              <w:ind w:left="180"/>
            </w:pPr>
            <w:r>
              <w:t>4</w:t>
            </w:r>
            <w:r w:rsidR="000E74DA">
              <w:t xml:space="preserve">a. Menampilkan laporan </w:t>
            </w:r>
            <w:r w:rsidR="005213CB">
              <w:t>siswa yang berstatus alpha</w:t>
            </w:r>
          </w:p>
        </w:tc>
      </w:tr>
      <w:tr w:rsidR="000E74DA" w14:paraId="5DED76A0" w14:textId="77777777" w:rsidTr="003E4796">
        <w:trPr>
          <w:jc w:val="center"/>
        </w:trPr>
        <w:tc>
          <w:tcPr>
            <w:tcW w:w="3827" w:type="dxa"/>
            <w:vAlign w:val="center"/>
          </w:tcPr>
          <w:p w14:paraId="6934864A" w14:textId="05934E00" w:rsidR="000E74DA" w:rsidRDefault="008B5647" w:rsidP="003E4796">
            <w:pPr>
              <w:pStyle w:val="ListParagraph"/>
              <w:ind w:left="450"/>
            </w:pPr>
            <w:r>
              <w:t>5</w:t>
            </w:r>
            <w:r w:rsidR="000E74DA">
              <w:t xml:space="preserve">a. Guru BK menerima Laporan </w:t>
            </w:r>
            <w:r w:rsidR="001A0CAC">
              <w:t>Riwayat absen</w:t>
            </w:r>
            <w:r w:rsidR="000E74DA">
              <w:t xml:space="preserve"> dari sistem</w:t>
            </w:r>
          </w:p>
        </w:tc>
        <w:tc>
          <w:tcPr>
            <w:tcW w:w="3964" w:type="dxa"/>
            <w:vAlign w:val="center"/>
          </w:tcPr>
          <w:p w14:paraId="1F10ADEF" w14:textId="77777777" w:rsidR="000E74DA" w:rsidRDefault="000E74DA" w:rsidP="003E4796">
            <w:pPr>
              <w:pStyle w:val="ListParagraph"/>
              <w:spacing w:after="160"/>
              <w:ind w:left="180"/>
            </w:pPr>
          </w:p>
        </w:tc>
      </w:tr>
    </w:tbl>
    <w:p w14:paraId="17FE120E" w14:textId="77777777" w:rsidR="000E74DA" w:rsidRDefault="000E74DA" w:rsidP="000E74DA">
      <w:pPr>
        <w:ind w:left="66"/>
      </w:pPr>
    </w:p>
    <w:p w14:paraId="4B700244" w14:textId="14674BC2" w:rsidR="00270503" w:rsidRDefault="00270503" w:rsidP="00FF2590">
      <w:pPr>
        <w:pStyle w:val="ListParagraph"/>
        <w:numPr>
          <w:ilvl w:val="0"/>
          <w:numId w:val="25"/>
        </w:numPr>
        <w:ind w:left="426"/>
      </w:pPr>
      <w:r>
        <w:t>Skenario Notifikasi</w:t>
      </w:r>
    </w:p>
    <w:p w14:paraId="29892DAC" w14:textId="2D9473CA" w:rsidR="00117601" w:rsidRDefault="00117601" w:rsidP="005B790F">
      <w:pPr>
        <w:pStyle w:val="Caption"/>
        <w:keepNext/>
        <w:jc w:val="center"/>
      </w:pPr>
      <w:bookmarkStart w:id="143" w:name="_Toc83115877"/>
      <w:r>
        <w:t xml:space="preserve">Table 3. </w:t>
      </w:r>
      <w:r w:rsidR="006720D0">
        <w:fldChar w:fldCharType="begin"/>
      </w:r>
      <w:r w:rsidR="006720D0">
        <w:instrText xml:space="preserve"> SEQ Table_3. \* ARABIC </w:instrText>
      </w:r>
      <w:r w:rsidR="006720D0">
        <w:fldChar w:fldCharType="separate"/>
      </w:r>
      <w:r w:rsidR="00A911C8">
        <w:rPr>
          <w:noProof/>
        </w:rPr>
        <w:t>16</w:t>
      </w:r>
      <w:r w:rsidR="006720D0">
        <w:fldChar w:fldCharType="end"/>
      </w:r>
      <w:r>
        <w:t xml:space="preserve"> </w:t>
      </w:r>
      <w:r w:rsidRPr="001D7342">
        <w:t>Skenario Use Case Notifikasi</w:t>
      </w:r>
      <w:bookmarkEnd w:id="143"/>
    </w:p>
    <w:tbl>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2896"/>
        <w:gridCol w:w="3030"/>
      </w:tblGrid>
      <w:tr w:rsidR="000B2B6A" w:rsidRPr="00A46E0B" w14:paraId="29A9A639" w14:textId="77777777" w:rsidTr="003E4796">
        <w:trPr>
          <w:jc w:val="center"/>
        </w:trPr>
        <w:tc>
          <w:tcPr>
            <w:tcW w:w="4897" w:type="dxa"/>
            <w:gridSpan w:val="2"/>
            <w:shd w:val="clear" w:color="auto" w:fill="F2EE98"/>
          </w:tcPr>
          <w:p w14:paraId="0313DC1C" w14:textId="4BE1564A" w:rsidR="000B2B6A" w:rsidRPr="0044182F" w:rsidRDefault="000B2B6A" w:rsidP="003E4796">
            <w:pPr>
              <w:rPr>
                <w:b/>
              </w:rPr>
            </w:pPr>
            <w:r w:rsidRPr="0044182F">
              <w:rPr>
                <w:b/>
              </w:rPr>
              <w:t>Name</w:t>
            </w:r>
          </w:p>
        </w:tc>
        <w:tc>
          <w:tcPr>
            <w:tcW w:w="3030" w:type="dxa"/>
            <w:shd w:val="clear" w:color="auto" w:fill="F2EE98"/>
            <w:vAlign w:val="center"/>
          </w:tcPr>
          <w:p w14:paraId="2BEFCD74" w14:textId="6FD3575D" w:rsidR="000B2B6A" w:rsidRPr="00A46E0B" w:rsidRDefault="000B2B6A" w:rsidP="003E4796">
            <w:r>
              <w:t xml:space="preserve">Notifikasi </w:t>
            </w:r>
          </w:p>
        </w:tc>
      </w:tr>
      <w:tr w:rsidR="000B2B6A" w:rsidRPr="002F6C1D" w14:paraId="5F7A2110" w14:textId="77777777" w:rsidTr="003E4796">
        <w:trPr>
          <w:jc w:val="center"/>
        </w:trPr>
        <w:tc>
          <w:tcPr>
            <w:tcW w:w="4897" w:type="dxa"/>
            <w:gridSpan w:val="2"/>
          </w:tcPr>
          <w:p w14:paraId="6C5AA355" w14:textId="1D01A891" w:rsidR="000B2B6A" w:rsidRPr="0044182F" w:rsidRDefault="000B2B6A" w:rsidP="003E4796">
            <w:pPr>
              <w:rPr>
                <w:b/>
              </w:rPr>
            </w:pPr>
            <w:r w:rsidRPr="0044182F">
              <w:rPr>
                <w:b/>
              </w:rPr>
              <w:t>ID</w:t>
            </w:r>
          </w:p>
        </w:tc>
        <w:tc>
          <w:tcPr>
            <w:tcW w:w="3030" w:type="dxa"/>
            <w:vAlign w:val="center"/>
          </w:tcPr>
          <w:p w14:paraId="6C38F0C8" w14:textId="2CFC878F" w:rsidR="000B2B6A" w:rsidRPr="002F6C1D" w:rsidRDefault="000B2B6A" w:rsidP="003E4796">
            <w:r>
              <w:t>RC12</w:t>
            </w:r>
          </w:p>
        </w:tc>
      </w:tr>
      <w:tr w:rsidR="000B2B6A" w:rsidRPr="000C722D" w14:paraId="3815BCDA" w14:textId="77777777" w:rsidTr="003E4796">
        <w:trPr>
          <w:jc w:val="center"/>
        </w:trPr>
        <w:tc>
          <w:tcPr>
            <w:tcW w:w="4897" w:type="dxa"/>
            <w:gridSpan w:val="2"/>
          </w:tcPr>
          <w:p w14:paraId="6B535F1E" w14:textId="6ECC9355" w:rsidR="000B2B6A" w:rsidRPr="0044182F" w:rsidRDefault="000B2B6A" w:rsidP="003E4796">
            <w:pPr>
              <w:rPr>
                <w:b/>
              </w:rPr>
            </w:pPr>
            <w:r w:rsidRPr="0044182F">
              <w:rPr>
                <w:b/>
              </w:rPr>
              <w:t>Description</w:t>
            </w:r>
          </w:p>
        </w:tc>
        <w:tc>
          <w:tcPr>
            <w:tcW w:w="3030" w:type="dxa"/>
          </w:tcPr>
          <w:p w14:paraId="7874E8D9" w14:textId="4FBCE62B" w:rsidR="000B2B6A" w:rsidRPr="000C722D" w:rsidRDefault="000B2B6A" w:rsidP="003E4796">
            <w:r>
              <w:t>Use ini akan dijalankan apabila terdapat keadaan dimana terdapat siswa yang berstatus alpha lebih dari sama dengan 3 kali.</w:t>
            </w:r>
          </w:p>
        </w:tc>
      </w:tr>
      <w:tr w:rsidR="000B2B6A" w:rsidRPr="002F6C1D" w14:paraId="071702DF" w14:textId="77777777" w:rsidTr="003E4796">
        <w:trPr>
          <w:jc w:val="center"/>
        </w:trPr>
        <w:tc>
          <w:tcPr>
            <w:tcW w:w="4897" w:type="dxa"/>
            <w:gridSpan w:val="2"/>
          </w:tcPr>
          <w:p w14:paraId="34FABFF4" w14:textId="760634C2" w:rsidR="000B2B6A" w:rsidRPr="0044182F" w:rsidRDefault="000B2B6A" w:rsidP="003E4796">
            <w:pPr>
              <w:rPr>
                <w:b/>
              </w:rPr>
            </w:pPr>
            <w:r w:rsidRPr="0044182F">
              <w:rPr>
                <w:b/>
              </w:rPr>
              <w:t>Actors</w:t>
            </w:r>
          </w:p>
        </w:tc>
        <w:tc>
          <w:tcPr>
            <w:tcW w:w="3030" w:type="dxa"/>
            <w:vAlign w:val="center"/>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3E4796">
        <w:trPr>
          <w:jc w:val="center"/>
        </w:trPr>
        <w:tc>
          <w:tcPr>
            <w:tcW w:w="4897" w:type="dxa"/>
            <w:gridSpan w:val="2"/>
          </w:tcPr>
          <w:p w14:paraId="18D5EA8C" w14:textId="40C0812A" w:rsidR="000B2B6A" w:rsidRPr="0044182F" w:rsidRDefault="000B2B6A" w:rsidP="003E4796">
            <w:pPr>
              <w:rPr>
                <w:b/>
              </w:rPr>
            </w:pPr>
            <w:r w:rsidRPr="0044182F">
              <w:rPr>
                <w:b/>
              </w:rPr>
              <w:t>Frequency of Use</w:t>
            </w:r>
          </w:p>
        </w:tc>
        <w:tc>
          <w:tcPr>
            <w:tcW w:w="3030" w:type="dxa"/>
            <w:vAlign w:val="center"/>
          </w:tcPr>
          <w:p w14:paraId="6193C5EA" w14:textId="77777777" w:rsidR="000B2B6A" w:rsidRPr="007B7AB3" w:rsidRDefault="000B2B6A" w:rsidP="003E4796">
            <w:pPr>
              <w:rPr>
                <w:i/>
                <w:iCs/>
              </w:rPr>
            </w:pPr>
            <w:r>
              <w:rPr>
                <w:i/>
                <w:iCs/>
              </w:rPr>
              <w:t>Conditional</w:t>
            </w:r>
          </w:p>
        </w:tc>
      </w:tr>
      <w:tr w:rsidR="000B2B6A" w:rsidRPr="0044182F" w14:paraId="708F090C" w14:textId="77777777" w:rsidTr="003E4796">
        <w:trPr>
          <w:jc w:val="center"/>
        </w:trPr>
        <w:tc>
          <w:tcPr>
            <w:tcW w:w="4897" w:type="dxa"/>
            <w:gridSpan w:val="2"/>
          </w:tcPr>
          <w:p w14:paraId="495A9EE8" w14:textId="0015D18A" w:rsidR="000B2B6A" w:rsidRPr="0044182F" w:rsidRDefault="000B2B6A" w:rsidP="003E4796">
            <w:pPr>
              <w:rPr>
                <w:b/>
              </w:rPr>
            </w:pPr>
            <w:r w:rsidRPr="0044182F">
              <w:rPr>
                <w:b/>
              </w:rPr>
              <w:t>Triggers</w:t>
            </w:r>
          </w:p>
        </w:tc>
        <w:tc>
          <w:tcPr>
            <w:tcW w:w="3030" w:type="dxa"/>
            <w:vAlign w:val="center"/>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3E4796">
        <w:trPr>
          <w:jc w:val="center"/>
        </w:trPr>
        <w:tc>
          <w:tcPr>
            <w:tcW w:w="4897" w:type="dxa"/>
            <w:gridSpan w:val="2"/>
          </w:tcPr>
          <w:p w14:paraId="3A5B0B91" w14:textId="0654E5A2" w:rsidR="000B2B6A" w:rsidRPr="0044182F" w:rsidRDefault="000B2B6A" w:rsidP="003E4796">
            <w:pPr>
              <w:rPr>
                <w:b/>
              </w:rPr>
            </w:pPr>
            <w:r w:rsidRPr="0044182F">
              <w:rPr>
                <w:b/>
              </w:rPr>
              <w:lastRenderedPageBreak/>
              <w:t>Pre-Conditions</w:t>
            </w:r>
          </w:p>
        </w:tc>
        <w:tc>
          <w:tcPr>
            <w:tcW w:w="3030" w:type="dxa"/>
            <w:vAlign w:val="center"/>
          </w:tcPr>
          <w:p w14:paraId="51D79D68" w14:textId="37FEF489" w:rsidR="000B2B6A" w:rsidRPr="00435CA8" w:rsidRDefault="00B956F6" w:rsidP="003E4796">
            <w:r>
              <w:t>Siswa tidak melakukan absensi.</w:t>
            </w:r>
          </w:p>
        </w:tc>
      </w:tr>
      <w:tr w:rsidR="000B2B6A" w:rsidRPr="0048762E" w14:paraId="2B1CE62C" w14:textId="77777777" w:rsidTr="003E4796">
        <w:trPr>
          <w:jc w:val="center"/>
        </w:trPr>
        <w:tc>
          <w:tcPr>
            <w:tcW w:w="4897" w:type="dxa"/>
            <w:gridSpan w:val="2"/>
          </w:tcPr>
          <w:p w14:paraId="3FCA6D15" w14:textId="75DE615D" w:rsidR="000B2B6A" w:rsidRPr="0044182F" w:rsidRDefault="000B2B6A" w:rsidP="003E4796">
            <w:pPr>
              <w:rPr>
                <w:b/>
              </w:rPr>
            </w:pPr>
            <w:r w:rsidRPr="0044182F">
              <w:rPr>
                <w:b/>
              </w:rPr>
              <w:t>Post-Conditions</w:t>
            </w:r>
          </w:p>
        </w:tc>
        <w:tc>
          <w:tcPr>
            <w:tcW w:w="3030" w:type="dxa"/>
            <w:vAlign w:val="center"/>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3E4796">
        <w:trPr>
          <w:jc w:val="center"/>
        </w:trPr>
        <w:tc>
          <w:tcPr>
            <w:tcW w:w="7927" w:type="dxa"/>
            <w:gridSpan w:val="3"/>
            <w:shd w:val="clear" w:color="auto" w:fill="F2EE98"/>
          </w:tcPr>
          <w:p w14:paraId="0EB6F5DC" w14:textId="0C8FE472" w:rsidR="000B2B6A" w:rsidRPr="0044182F" w:rsidRDefault="000B2B6A" w:rsidP="003E4796">
            <w:pPr>
              <w:jc w:val="center"/>
              <w:rPr>
                <w:b/>
              </w:rPr>
            </w:pPr>
            <w:r w:rsidRPr="0044182F">
              <w:rPr>
                <w:b/>
              </w:rPr>
              <w:t>Main Course</w:t>
            </w:r>
          </w:p>
        </w:tc>
      </w:tr>
      <w:tr w:rsidR="000B2B6A" w:rsidRPr="0044182F" w14:paraId="7EF92AE1" w14:textId="77777777" w:rsidTr="00FC4F89">
        <w:trPr>
          <w:jc w:val="center"/>
        </w:trPr>
        <w:tc>
          <w:tcPr>
            <w:tcW w:w="2001" w:type="dxa"/>
            <w:shd w:val="clear" w:color="auto" w:fill="F2EE98"/>
          </w:tcPr>
          <w:p w14:paraId="1BD632BF" w14:textId="112FCE20" w:rsidR="000B2B6A" w:rsidRPr="0044182F" w:rsidRDefault="000B2B6A" w:rsidP="003E4796">
            <w:pPr>
              <w:jc w:val="center"/>
              <w:rPr>
                <w:b/>
              </w:rPr>
            </w:pPr>
            <w:r>
              <w:rPr>
                <w:b/>
              </w:rPr>
              <w:t>Aksi Siwa</w:t>
            </w:r>
          </w:p>
        </w:tc>
        <w:tc>
          <w:tcPr>
            <w:tcW w:w="2896" w:type="dxa"/>
            <w:shd w:val="clear" w:color="auto" w:fill="FF0000"/>
            <w:vAlign w:val="center"/>
          </w:tcPr>
          <w:p w14:paraId="313A2D16" w14:textId="48B7148F" w:rsidR="000B2B6A" w:rsidRPr="0044182F" w:rsidRDefault="000B2B6A" w:rsidP="003E4796">
            <w:pPr>
              <w:jc w:val="center"/>
              <w:rPr>
                <w:b/>
              </w:rPr>
            </w:pPr>
            <w:r w:rsidRPr="0044182F">
              <w:rPr>
                <w:b/>
              </w:rPr>
              <w:t xml:space="preserve">Aksi </w:t>
            </w:r>
            <w:r>
              <w:rPr>
                <w:b/>
              </w:rPr>
              <w:t>Guru BK</w:t>
            </w:r>
            <w:r w:rsidR="00FC4F89">
              <w:rPr>
                <w:b/>
              </w:rPr>
              <w:t xml:space="preserve"> &amp; Bag. IT</w:t>
            </w:r>
          </w:p>
        </w:tc>
        <w:tc>
          <w:tcPr>
            <w:tcW w:w="3030" w:type="dxa"/>
            <w:shd w:val="clear" w:color="auto" w:fill="F2EE98"/>
            <w:vAlign w:val="center"/>
          </w:tcPr>
          <w:p w14:paraId="1FE067C1" w14:textId="77777777" w:rsidR="000B2B6A" w:rsidRPr="0044182F" w:rsidRDefault="000B2B6A" w:rsidP="003E4796">
            <w:pPr>
              <w:jc w:val="center"/>
              <w:rPr>
                <w:b/>
              </w:rPr>
            </w:pPr>
            <w:r w:rsidRPr="0044182F">
              <w:rPr>
                <w:b/>
              </w:rPr>
              <w:t>Reaksi Sistem</w:t>
            </w:r>
          </w:p>
        </w:tc>
      </w:tr>
      <w:tr w:rsidR="000B2B6A" w:rsidRPr="0044182F" w14:paraId="3D434FD0" w14:textId="77777777" w:rsidTr="000B2B6A">
        <w:trPr>
          <w:jc w:val="center"/>
        </w:trPr>
        <w:tc>
          <w:tcPr>
            <w:tcW w:w="2001" w:type="dxa"/>
          </w:tcPr>
          <w:p w14:paraId="67209FB5" w14:textId="70EB2A97" w:rsidR="000B2B6A" w:rsidRDefault="000B2B6A" w:rsidP="00FF2590">
            <w:pPr>
              <w:numPr>
                <w:ilvl w:val="0"/>
                <w:numId w:val="37"/>
              </w:numPr>
              <w:spacing w:after="160"/>
              <w:ind w:left="309"/>
            </w:pPr>
            <w:r>
              <w:t>Siswa tidak masuk sekolah dan berstatus alpha</w:t>
            </w:r>
          </w:p>
        </w:tc>
        <w:tc>
          <w:tcPr>
            <w:tcW w:w="2896" w:type="dxa"/>
            <w:vAlign w:val="center"/>
          </w:tcPr>
          <w:p w14:paraId="37EEFCCA" w14:textId="08CDD174" w:rsidR="000B2B6A" w:rsidRPr="0044182F" w:rsidRDefault="000B2B6A" w:rsidP="000B2B6A">
            <w:pPr>
              <w:spacing w:after="160"/>
            </w:pPr>
          </w:p>
        </w:tc>
        <w:tc>
          <w:tcPr>
            <w:tcW w:w="3030" w:type="dxa"/>
            <w:vAlign w:val="center"/>
          </w:tcPr>
          <w:p w14:paraId="66649F62" w14:textId="77777777" w:rsidR="000B2B6A" w:rsidRPr="0044182F" w:rsidRDefault="000B2B6A" w:rsidP="003E4796">
            <w:pPr>
              <w:ind w:left="511"/>
            </w:pPr>
          </w:p>
        </w:tc>
      </w:tr>
      <w:tr w:rsidR="000B2B6A" w:rsidRPr="0044182F" w14:paraId="7DC31AEE" w14:textId="77777777" w:rsidTr="000B2B6A">
        <w:trPr>
          <w:jc w:val="center"/>
        </w:trPr>
        <w:tc>
          <w:tcPr>
            <w:tcW w:w="2001" w:type="dxa"/>
          </w:tcPr>
          <w:p w14:paraId="17373E0A" w14:textId="77777777" w:rsidR="000B2B6A" w:rsidRPr="0044182F" w:rsidRDefault="000B2B6A" w:rsidP="003E4796">
            <w:pPr>
              <w:ind w:left="510"/>
            </w:pPr>
          </w:p>
        </w:tc>
        <w:tc>
          <w:tcPr>
            <w:tcW w:w="2896" w:type="dxa"/>
            <w:vAlign w:val="center"/>
          </w:tcPr>
          <w:p w14:paraId="5A59B6E7" w14:textId="699BC090" w:rsidR="000B2B6A" w:rsidRPr="0044182F" w:rsidRDefault="000B2B6A" w:rsidP="000B2B6A">
            <w:pPr>
              <w:pStyle w:val="ListParagraph"/>
              <w:ind w:left="443"/>
            </w:pPr>
          </w:p>
        </w:tc>
        <w:tc>
          <w:tcPr>
            <w:tcW w:w="3030" w:type="dxa"/>
            <w:vAlign w:val="center"/>
          </w:tcPr>
          <w:p w14:paraId="3ECA9BAD" w14:textId="1C19DE6F" w:rsidR="000B2B6A" w:rsidRPr="0044182F" w:rsidRDefault="000B2B6A" w:rsidP="00FF2590">
            <w:pPr>
              <w:numPr>
                <w:ilvl w:val="0"/>
                <w:numId w:val="37"/>
              </w:numPr>
              <w:spacing w:after="160"/>
              <w:ind w:left="382"/>
            </w:pPr>
            <w:r>
              <w:t xml:space="preserve">Mengakses </w:t>
            </w:r>
            <w:r w:rsidRPr="00435CA8">
              <w:rPr>
                <w:i/>
                <w:iCs/>
              </w:rPr>
              <w:t>database</w:t>
            </w:r>
            <w:r>
              <w:rPr>
                <w:i/>
                <w:iCs/>
              </w:rPr>
              <w:t xml:space="preserve"> </w:t>
            </w:r>
            <w:r w:rsidR="00EB6AD3">
              <w:t>dan memberikan status alpha.</w:t>
            </w:r>
            <w:r>
              <w:t xml:space="preserve"> </w:t>
            </w:r>
          </w:p>
        </w:tc>
      </w:tr>
      <w:tr w:rsidR="000B2B6A" w14:paraId="3ADC163B" w14:textId="77777777" w:rsidTr="000B2B6A">
        <w:trPr>
          <w:jc w:val="center"/>
        </w:trPr>
        <w:tc>
          <w:tcPr>
            <w:tcW w:w="2001" w:type="dxa"/>
          </w:tcPr>
          <w:p w14:paraId="51A34551" w14:textId="77777777" w:rsidR="000B2B6A" w:rsidRPr="0044182F" w:rsidRDefault="000B2B6A" w:rsidP="003E4796">
            <w:pPr>
              <w:pStyle w:val="ListParagraph"/>
              <w:ind w:left="450"/>
            </w:pPr>
          </w:p>
        </w:tc>
        <w:tc>
          <w:tcPr>
            <w:tcW w:w="2896" w:type="dxa"/>
            <w:vAlign w:val="center"/>
          </w:tcPr>
          <w:p w14:paraId="40ED098F" w14:textId="3D53C46C" w:rsidR="000B2B6A" w:rsidRPr="0044182F" w:rsidRDefault="000B2B6A" w:rsidP="003E4796">
            <w:pPr>
              <w:pStyle w:val="ListParagraph"/>
              <w:ind w:left="450"/>
            </w:pPr>
          </w:p>
        </w:tc>
        <w:tc>
          <w:tcPr>
            <w:tcW w:w="3030" w:type="dxa"/>
            <w:vAlign w:val="center"/>
          </w:tcPr>
          <w:p w14:paraId="60947868" w14:textId="44D21032" w:rsidR="000B2B6A" w:rsidRDefault="00EB6AD3" w:rsidP="00FF2590">
            <w:pPr>
              <w:pStyle w:val="ListParagraph"/>
              <w:numPr>
                <w:ilvl w:val="0"/>
                <w:numId w:val="37"/>
              </w:numPr>
              <w:spacing w:after="160"/>
              <w:ind w:left="382"/>
            </w:pPr>
            <w:r>
              <w:t>Menampilkan notifikasi siswa bermasalah</w:t>
            </w:r>
          </w:p>
        </w:tc>
      </w:tr>
      <w:tr w:rsidR="000B2B6A" w14:paraId="219BB13F" w14:textId="77777777" w:rsidTr="000B2B6A">
        <w:trPr>
          <w:jc w:val="center"/>
        </w:trPr>
        <w:tc>
          <w:tcPr>
            <w:tcW w:w="2001" w:type="dxa"/>
          </w:tcPr>
          <w:p w14:paraId="458507C4" w14:textId="77777777" w:rsidR="000B2B6A" w:rsidRDefault="000B2B6A" w:rsidP="00EB6AD3">
            <w:pPr>
              <w:pStyle w:val="ListParagraph"/>
            </w:pPr>
          </w:p>
        </w:tc>
        <w:tc>
          <w:tcPr>
            <w:tcW w:w="2896" w:type="dxa"/>
            <w:vAlign w:val="center"/>
          </w:tcPr>
          <w:p w14:paraId="284DB737" w14:textId="3AAF58D7" w:rsidR="000B2B6A" w:rsidRDefault="000B2B6A" w:rsidP="00FF2590">
            <w:pPr>
              <w:pStyle w:val="ListParagraph"/>
              <w:numPr>
                <w:ilvl w:val="0"/>
                <w:numId w:val="37"/>
              </w:numPr>
              <w:ind w:left="301"/>
            </w:pPr>
            <w:r>
              <w:t xml:space="preserve">Menerima </w:t>
            </w:r>
            <w:r w:rsidR="00B956F6">
              <w:t>notifikasi</w:t>
            </w:r>
            <w:r>
              <w:t xml:space="preserve"> dari sistem</w:t>
            </w:r>
          </w:p>
        </w:tc>
        <w:tc>
          <w:tcPr>
            <w:tcW w:w="3030" w:type="dxa"/>
            <w:vAlign w:val="center"/>
          </w:tcPr>
          <w:p w14:paraId="487A9465" w14:textId="77777777" w:rsidR="000B2B6A" w:rsidRDefault="000B2B6A" w:rsidP="003E4796">
            <w:pPr>
              <w:pStyle w:val="ListParagraph"/>
              <w:spacing w:after="160"/>
              <w:ind w:left="468"/>
            </w:pPr>
          </w:p>
        </w:tc>
      </w:tr>
    </w:tbl>
    <w:p w14:paraId="59D214C3" w14:textId="4377DB62" w:rsidR="001A0CAC" w:rsidRDefault="001A0CAC" w:rsidP="001A0CAC">
      <w:pPr>
        <w:ind w:left="66"/>
      </w:pPr>
    </w:p>
    <w:p w14:paraId="55BEEFB0" w14:textId="0323A02F" w:rsidR="00270503" w:rsidRDefault="00270503" w:rsidP="00FF2590">
      <w:pPr>
        <w:pStyle w:val="ListParagraph"/>
        <w:numPr>
          <w:ilvl w:val="0"/>
          <w:numId w:val="25"/>
        </w:numPr>
        <w:ind w:left="426"/>
      </w:pPr>
      <w:r>
        <w:t>Skenario Laporan Siswa Bermasalah</w:t>
      </w:r>
    </w:p>
    <w:p w14:paraId="5A07C1AC" w14:textId="0BD41065" w:rsidR="00117601" w:rsidRDefault="00117601" w:rsidP="005B790F">
      <w:pPr>
        <w:pStyle w:val="Caption"/>
        <w:keepNext/>
        <w:jc w:val="center"/>
      </w:pPr>
      <w:bookmarkStart w:id="144" w:name="_Toc83115878"/>
      <w:r>
        <w:t xml:space="preserve">Table 3. </w:t>
      </w:r>
      <w:r w:rsidR="006720D0">
        <w:fldChar w:fldCharType="begin"/>
      </w:r>
      <w:r w:rsidR="006720D0">
        <w:instrText xml:space="preserve"> SEQ Table_3. \* ARABIC </w:instrText>
      </w:r>
      <w:r w:rsidR="006720D0">
        <w:fldChar w:fldCharType="separate"/>
      </w:r>
      <w:r w:rsidR="00A911C8">
        <w:rPr>
          <w:noProof/>
        </w:rPr>
        <w:t>17</w:t>
      </w:r>
      <w:r w:rsidR="006720D0">
        <w:fldChar w:fldCharType="end"/>
      </w:r>
      <w:r>
        <w:t xml:space="preserve"> </w:t>
      </w:r>
      <w:r w:rsidRPr="002E735D">
        <w:t>Skenario Use Case Lapoan Siswa Bermasalah</w:t>
      </w:r>
      <w:bookmarkEnd w:id="14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r>
              <w:t>Laporan 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2B0EF81" w:rsidR="00EB6AD3" w:rsidRPr="002F6C1D" w:rsidRDefault="00EB6AD3" w:rsidP="003E4796">
            <w:r>
              <w:t>RC1</w:t>
            </w:r>
            <w:r w:rsidR="009B6B0A">
              <w:t>3</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ini merupakan use case yang berisikan data absen siswa </w:t>
            </w:r>
            <w:r w:rsidR="009B6B0A">
              <w:t>bermasalah</w:t>
            </w:r>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r>
              <w:t>Tidak terdapat data siswa bermasalah</w:t>
            </w:r>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lastRenderedPageBreak/>
              <w:t>Post-Conditions</w:t>
            </w:r>
          </w:p>
        </w:tc>
        <w:tc>
          <w:tcPr>
            <w:tcW w:w="3964" w:type="dxa"/>
            <w:vAlign w:val="center"/>
          </w:tcPr>
          <w:p w14:paraId="4A9B9CA2" w14:textId="468179CA" w:rsidR="00EB6AD3" w:rsidRPr="0048762E" w:rsidRDefault="009B6B0A" w:rsidP="003E4796">
            <w:r>
              <w:t>sistem menampilkan data siswa bermasalah</w:t>
            </w:r>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3DA853D7" w:rsidR="00EB6AD3" w:rsidRPr="0044182F" w:rsidRDefault="00EB6AD3" w:rsidP="00FF2590">
            <w:pPr>
              <w:numPr>
                <w:ilvl w:val="0"/>
                <w:numId w:val="38"/>
              </w:numPr>
              <w:spacing w:after="160"/>
              <w:ind w:left="592"/>
            </w:pPr>
            <w:r>
              <w:t>Guru BK mengakses dengan hak akses Guru BK 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r>
              <w:t xml:space="preserve">Mengakses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r>
              <w:t xml:space="preserve">Menampilkan </w:t>
            </w:r>
            <w:r w:rsidR="00B956F6">
              <w:t>Data Laporan Siswa Bermasalah</w:t>
            </w:r>
          </w:p>
        </w:tc>
      </w:tr>
      <w:tr w:rsidR="00EB6AD3" w14:paraId="4FD931EF" w14:textId="77777777" w:rsidTr="003E4796">
        <w:trPr>
          <w:jc w:val="center"/>
        </w:trPr>
        <w:tc>
          <w:tcPr>
            <w:tcW w:w="3827" w:type="dxa"/>
            <w:vAlign w:val="center"/>
          </w:tcPr>
          <w:p w14:paraId="3299CDA7" w14:textId="6B3CFFCF" w:rsidR="00EB6AD3" w:rsidRDefault="00EB6AD3" w:rsidP="00FF2590">
            <w:pPr>
              <w:pStyle w:val="ListParagraph"/>
              <w:numPr>
                <w:ilvl w:val="0"/>
                <w:numId w:val="38"/>
              </w:numPr>
              <w:ind w:left="592"/>
            </w:pPr>
            <w:r>
              <w:t xml:space="preserve">Menerima </w:t>
            </w:r>
            <w:r w:rsidR="00B956F6">
              <w:t>Laporan Siswa Bermasalah dari sistem.</w:t>
            </w:r>
          </w:p>
        </w:tc>
        <w:tc>
          <w:tcPr>
            <w:tcW w:w="3964" w:type="dxa"/>
            <w:vAlign w:val="center"/>
          </w:tcPr>
          <w:p w14:paraId="51735037" w14:textId="77777777" w:rsidR="00EB6AD3" w:rsidRDefault="00EB6AD3"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r w:rsidRPr="001B1AF9">
              <w:rPr>
                <w:b/>
                <w:bCs/>
              </w:rPr>
              <w:t>Skenario Eksepsi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r w:rsidRPr="001B1AF9">
              <w:rPr>
                <w:b/>
                <w:bCs/>
              </w:rPr>
              <w:t>Aksi Aktor</w:t>
            </w:r>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r w:rsidRPr="001B1AF9">
              <w:rPr>
                <w:b/>
                <w:bCs/>
              </w:rPr>
              <w:t>Reaksi Sistem</w:t>
            </w:r>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152CCB3" w:rsidR="00EB6AD3" w:rsidRDefault="00B956F6" w:rsidP="00C62E02">
            <w:pPr>
              <w:pStyle w:val="ListParagraph"/>
              <w:spacing w:after="160"/>
              <w:ind w:left="0"/>
            </w:pPr>
            <w:r>
              <w:t>2</w:t>
            </w:r>
            <w:r w:rsidR="00EB6AD3">
              <w:t>a. Memeriksa data ternyata terdapat siswa yang berstatus alpha</w:t>
            </w:r>
            <w:r w:rsidR="009B6B0A">
              <w:t xml:space="preserve"> lebih dari 3</w:t>
            </w:r>
            <w:r w:rsidR="00C62E02">
              <w:t xml:space="preserve"> kali.</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3a. Menampilkan laporan siswa yang berstatus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4a. Guru BK menerima Laporan dari sistem</w:t>
            </w:r>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2A7C5A62" w:rsidR="00926DA8" w:rsidRDefault="00926DA8" w:rsidP="00C93BF7">
      <w:pPr>
        <w:pStyle w:val="Heading3"/>
        <w:numPr>
          <w:ilvl w:val="0"/>
          <w:numId w:val="9"/>
        </w:numPr>
        <w:tabs>
          <w:tab w:val="left" w:pos="851"/>
        </w:tabs>
        <w:ind w:left="426" w:hanging="426"/>
      </w:pPr>
      <w:bookmarkStart w:id="145" w:name="_heading=h.nmf14n"/>
      <w:bookmarkStart w:id="146" w:name="_heading=h.37m2jsg"/>
      <w:bookmarkStart w:id="147" w:name="_Toc80034250"/>
      <w:bookmarkStart w:id="148" w:name="_Toc83115751"/>
      <w:bookmarkEnd w:id="145"/>
      <w:bookmarkEnd w:id="146"/>
      <w:r>
        <w:t>Sequence Diagram</w:t>
      </w:r>
      <w:bookmarkEnd w:id="147"/>
      <w:bookmarkEnd w:id="148"/>
    </w:p>
    <w:p w14:paraId="7FA41AB2" w14:textId="2E11423C" w:rsidR="004A229B" w:rsidRDefault="004A229B" w:rsidP="004A229B">
      <w:pPr>
        <w:ind w:firstLine="851"/>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72801763" w14:textId="39084EA7" w:rsidR="004A229B" w:rsidRPr="00111278" w:rsidRDefault="004A229B" w:rsidP="00FF2590">
      <w:pPr>
        <w:pStyle w:val="ListParagraph"/>
        <w:numPr>
          <w:ilvl w:val="0"/>
          <w:numId w:val="42"/>
        </w:numPr>
        <w:ind w:left="426"/>
        <w:rPr>
          <w:b/>
          <w:bCs/>
          <w:lang w:val="id-ID"/>
        </w:rPr>
      </w:pPr>
      <w:r w:rsidRPr="00111278">
        <w:rPr>
          <w:b/>
          <w:bCs/>
        </w:rPr>
        <w:lastRenderedPageBreak/>
        <w:t>Kelola Absen</w:t>
      </w:r>
    </w:p>
    <w:p w14:paraId="37BB3A45" w14:textId="18579DC5" w:rsidR="005B28D5" w:rsidRPr="00194DFD" w:rsidRDefault="005B28D5" w:rsidP="005B28D5">
      <w:pPr>
        <w:ind w:firstLine="426"/>
        <w:rPr>
          <w:lang w:eastAsia="en-US"/>
        </w:rPr>
      </w:pPr>
      <w:r w:rsidRPr="005B28D5">
        <w:rPr>
          <w:i/>
        </w:rPr>
        <w:t>Sequence diagram</w:t>
      </w:r>
      <w:r>
        <w:t xml:space="preserve"> ini menjelaskan interaksi admin dengan sistem dalam </w:t>
      </w:r>
      <w:r w:rsidRPr="005B28D5">
        <w:rPr>
          <w:lang w:val="id-ID"/>
        </w:rPr>
        <w:t xml:space="preserve">melihat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dapat merubah status absensi melalui kelola absensi. </w:t>
      </w:r>
      <w:r w:rsidRPr="005B28D5">
        <w:rPr>
          <w:i/>
        </w:rPr>
        <w:t>Sequence diagram</w:t>
      </w:r>
      <w:r>
        <w:t xml:space="preserve"> kelola absensi ditunjukkan pada</w:t>
      </w:r>
      <w:r w:rsidRPr="005B28D5">
        <w:rPr>
          <w:lang w:val="id-ID"/>
        </w:rPr>
        <w:t xml:space="preserve"> Gambar</w:t>
      </w:r>
      <w:r w:rsidR="00194DFD">
        <w:t xml:space="preserve"> 3.9.</w:t>
      </w:r>
    </w:p>
    <w:p w14:paraId="0EBE1D09" w14:textId="63A78092" w:rsidR="005B28D5" w:rsidRPr="005B28D5" w:rsidRDefault="005700E8" w:rsidP="005B28D5">
      <w:pPr>
        <w:rPr>
          <w:lang w:val="id-ID"/>
        </w:rPr>
      </w:pPr>
      <w:r>
        <w:rPr>
          <w:noProof/>
        </w:rPr>
        <mc:AlternateContent>
          <mc:Choice Requires="wps">
            <w:drawing>
              <wp:anchor distT="0" distB="0" distL="114300" distR="114300" simplePos="0" relativeHeight="251716096" behindDoc="1" locked="0" layoutInCell="1" allowOverlap="1" wp14:anchorId="2BFC57E0" wp14:editId="3E593EF0">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42CA5B6C" w:rsidR="005700E8" w:rsidRPr="00EC77EA" w:rsidRDefault="005700E8" w:rsidP="005700E8">
                            <w:pPr>
                              <w:pStyle w:val="Caption"/>
                              <w:jc w:val="center"/>
                              <w:rPr>
                                <w:noProof/>
                                <w:sz w:val="24"/>
                                <w:szCs w:val="24"/>
                              </w:rPr>
                            </w:pPr>
                            <w:bookmarkStart w:id="149" w:name="_Toc83115821"/>
                            <w:r>
                              <w:t xml:space="preserve">Gambar 3. </w:t>
                            </w:r>
                            <w:r>
                              <w:fldChar w:fldCharType="begin"/>
                            </w:r>
                            <w:r>
                              <w:instrText xml:space="preserve"> SEQ Gambar_3. \* ARABIC </w:instrText>
                            </w:r>
                            <w:r>
                              <w:fldChar w:fldCharType="separate"/>
                            </w:r>
                            <w:r w:rsidR="003748F7">
                              <w:rPr>
                                <w:noProof/>
                              </w:rPr>
                              <w:t>8</w:t>
                            </w:r>
                            <w:r>
                              <w:fldChar w:fldCharType="end"/>
                            </w:r>
                            <w:r>
                              <w:t xml:space="preserve"> Sequence Diagram Kelola Absen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36"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ikf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" stroked="f">
                <v:textbox style="mso-fit-shape-to-text:t" inset="0,0,0,0">
                  <w:txbxContent>
                    <w:p w14:paraId="7BE2E597" w14:textId="42CA5B6C" w:rsidR="005700E8" w:rsidRPr="00EC77EA" w:rsidRDefault="005700E8" w:rsidP="005700E8">
                      <w:pPr>
                        <w:pStyle w:val="Caption"/>
                        <w:jc w:val="center"/>
                        <w:rPr>
                          <w:noProof/>
                          <w:sz w:val="24"/>
                          <w:szCs w:val="24"/>
                        </w:rPr>
                      </w:pPr>
                      <w:bookmarkStart w:id="150" w:name="_Toc83115821"/>
                      <w:r>
                        <w:t xml:space="preserve">Gambar 3. </w:t>
                      </w:r>
                      <w:r>
                        <w:fldChar w:fldCharType="begin"/>
                      </w:r>
                      <w:r>
                        <w:instrText xml:space="preserve"> SEQ Gambar_3. \* ARABIC </w:instrText>
                      </w:r>
                      <w:r>
                        <w:fldChar w:fldCharType="separate"/>
                      </w:r>
                      <w:r w:rsidR="003748F7">
                        <w:rPr>
                          <w:noProof/>
                        </w:rPr>
                        <w:t>8</w:t>
                      </w:r>
                      <w:r>
                        <w:fldChar w:fldCharType="end"/>
                      </w:r>
                      <w:r>
                        <w:t xml:space="preserve"> Sequence Diagram Kelola Absen</w:t>
                      </w:r>
                      <w:bookmarkEnd w:id="150"/>
                    </w:p>
                  </w:txbxContent>
                </v:textbox>
              </v:shape>
            </w:pict>
          </mc:Fallback>
        </mc:AlternateContent>
      </w:r>
      <w:r>
        <w:rPr>
          <w:noProof/>
        </w:rPr>
        <w:drawing>
          <wp:anchor distT="0" distB="0" distL="114300" distR="114300" simplePos="0" relativeHeight="251714048" behindDoc="1" locked="0" layoutInCell="1" allowOverlap="1" wp14:anchorId="3639D6E3" wp14:editId="00D03FA7">
            <wp:simplePos x="0" y="0"/>
            <wp:positionH relativeFrom="margin">
              <wp:align>left</wp:align>
            </wp:positionH>
            <wp:positionV relativeFrom="paragraph">
              <wp:posOffset>26331</wp:posOffset>
            </wp:positionV>
            <wp:extent cx="5039995" cy="3435350"/>
            <wp:effectExtent l="19050" t="19050" r="27305" b="1270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4EBE49C" w14:textId="4277593F" w:rsidR="00A613C5" w:rsidRDefault="00A613C5" w:rsidP="0083024D">
      <w:pPr>
        <w:jc w:val="center"/>
        <w:rPr>
          <w:lang w:val="id-ID"/>
        </w:rPr>
      </w:pPr>
    </w:p>
    <w:p w14:paraId="77A79A41" w14:textId="101D6B61" w:rsidR="005700E8" w:rsidRDefault="005700E8" w:rsidP="0083024D">
      <w:pPr>
        <w:jc w:val="center"/>
        <w:rPr>
          <w:lang w:val="id-ID"/>
        </w:rPr>
      </w:pPr>
    </w:p>
    <w:p w14:paraId="53AD121F" w14:textId="319D1DB5" w:rsidR="005700E8" w:rsidRDefault="005700E8" w:rsidP="0083024D">
      <w:pPr>
        <w:jc w:val="center"/>
        <w:rPr>
          <w:lang w:val="id-ID"/>
        </w:rPr>
      </w:pPr>
    </w:p>
    <w:p w14:paraId="7389788D" w14:textId="7BE2A438" w:rsidR="005700E8" w:rsidRDefault="005700E8" w:rsidP="0083024D">
      <w:pPr>
        <w:jc w:val="center"/>
        <w:rPr>
          <w:lang w:val="id-ID"/>
        </w:rPr>
      </w:pPr>
    </w:p>
    <w:p w14:paraId="40C2E0DE" w14:textId="0F398D7A" w:rsidR="005700E8" w:rsidRDefault="005700E8" w:rsidP="0083024D">
      <w:pPr>
        <w:jc w:val="center"/>
        <w:rPr>
          <w:lang w:val="id-ID"/>
        </w:rPr>
      </w:pPr>
    </w:p>
    <w:p w14:paraId="2DF53938" w14:textId="33A0E027" w:rsidR="005700E8" w:rsidRDefault="005700E8" w:rsidP="0083024D">
      <w:pPr>
        <w:jc w:val="center"/>
        <w:rPr>
          <w:lang w:val="id-ID"/>
        </w:rPr>
      </w:pPr>
    </w:p>
    <w:p w14:paraId="3DC40498" w14:textId="23F11F8D" w:rsidR="005700E8" w:rsidRDefault="005700E8" w:rsidP="0083024D">
      <w:pPr>
        <w:jc w:val="center"/>
        <w:rPr>
          <w:lang w:val="id-ID"/>
        </w:rPr>
      </w:pPr>
    </w:p>
    <w:p w14:paraId="74542003" w14:textId="5A5D1158" w:rsidR="005700E8" w:rsidRDefault="005700E8" w:rsidP="0083024D">
      <w:pPr>
        <w:jc w:val="center"/>
        <w:rPr>
          <w:lang w:val="id-ID"/>
        </w:rPr>
      </w:pPr>
    </w:p>
    <w:p w14:paraId="3F6F395B" w14:textId="28F8307A" w:rsidR="005700E8" w:rsidRDefault="005700E8" w:rsidP="0083024D">
      <w:pPr>
        <w:jc w:val="center"/>
        <w:rPr>
          <w:lang w:val="id-ID"/>
        </w:rPr>
      </w:pPr>
    </w:p>
    <w:p w14:paraId="546878AF" w14:textId="46EAAC89" w:rsidR="005700E8" w:rsidRDefault="005700E8" w:rsidP="0083024D">
      <w:pPr>
        <w:jc w:val="center"/>
        <w:rPr>
          <w:lang w:val="id-ID"/>
        </w:rPr>
      </w:pPr>
    </w:p>
    <w:p w14:paraId="33E9F13E" w14:textId="30D89976" w:rsidR="005700E8" w:rsidRDefault="005700E8" w:rsidP="0083024D">
      <w:pPr>
        <w:jc w:val="center"/>
        <w:rPr>
          <w:lang w:val="id-ID"/>
        </w:rPr>
      </w:pPr>
    </w:p>
    <w:p w14:paraId="008417B7" w14:textId="668E84C5" w:rsidR="005700E8" w:rsidRDefault="005700E8" w:rsidP="0083024D">
      <w:pPr>
        <w:jc w:val="center"/>
        <w:rPr>
          <w:lang w:val="id-ID"/>
        </w:rPr>
      </w:pPr>
    </w:p>
    <w:p w14:paraId="24DC2B13" w14:textId="0032E710" w:rsidR="005700E8" w:rsidRPr="005700E8" w:rsidRDefault="005700E8" w:rsidP="005700E8"/>
    <w:p w14:paraId="30BD1BB6" w14:textId="4E79D64B" w:rsidR="004A229B" w:rsidRPr="005B28D5" w:rsidRDefault="004A229B" w:rsidP="00FF2590">
      <w:pPr>
        <w:pStyle w:val="ListParagraph"/>
        <w:numPr>
          <w:ilvl w:val="0"/>
          <w:numId w:val="42"/>
        </w:numPr>
        <w:ind w:left="426"/>
        <w:rPr>
          <w:lang w:val="id-ID"/>
        </w:rPr>
      </w:pPr>
      <w:r>
        <w:t>Kelola Admin</w:t>
      </w:r>
    </w:p>
    <w:p w14:paraId="331EE412" w14:textId="56EC29AA" w:rsidR="005B28D5" w:rsidRPr="00194DFD" w:rsidRDefault="005B28D5" w:rsidP="005B28D5">
      <w:pPr>
        <w:ind w:firstLine="426"/>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pada</w:t>
      </w:r>
      <w:r w:rsidRPr="005B28D5">
        <w:rPr>
          <w:lang w:val="id-ID"/>
        </w:rPr>
        <w:t xml:space="preserve"> Gambar</w:t>
      </w:r>
      <w:r w:rsidR="00194DFD">
        <w:t xml:space="preserve"> 3.10.</w:t>
      </w:r>
    </w:p>
    <w:p w14:paraId="4459CC32" w14:textId="77777777" w:rsidR="000B5DA5" w:rsidRDefault="000B5DA5" w:rsidP="0083024D">
      <w:pPr>
        <w:jc w:val="center"/>
        <w:rPr>
          <w:lang w:val="id-ID"/>
        </w:rPr>
      </w:pPr>
    </w:p>
    <w:p w14:paraId="1E4DF6AE" w14:textId="77777777" w:rsidR="000B5DA5" w:rsidRDefault="000B5DA5" w:rsidP="0083024D">
      <w:pPr>
        <w:jc w:val="center"/>
        <w:rPr>
          <w:lang w:val="id-ID"/>
        </w:rPr>
      </w:pPr>
    </w:p>
    <w:p w14:paraId="1E21BDDA" w14:textId="77777777" w:rsidR="000B5DA5" w:rsidRDefault="000B5DA5" w:rsidP="0083024D">
      <w:pPr>
        <w:jc w:val="center"/>
        <w:rPr>
          <w:lang w:val="id-ID"/>
        </w:rPr>
      </w:pPr>
    </w:p>
    <w:p w14:paraId="4DBB3F34" w14:textId="77777777" w:rsidR="000B5DA5" w:rsidRDefault="000B5DA5" w:rsidP="0083024D">
      <w:pPr>
        <w:jc w:val="center"/>
        <w:rPr>
          <w:lang w:val="id-ID"/>
        </w:rPr>
      </w:pPr>
    </w:p>
    <w:p w14:paraId="493FDA54" w14:textId="77777777" w:rsidR="000B5DA5" w:rsidRDefault="000B5DA5" w:rsidP="0083024D">
      <w:pPr>
        <w:jc w:val="center"/>
        <w:rPr>
          <w:lang w:val="id-ID"/>
        </w:rPr>
      </w:pPr>
    </w:p>
    <w:p w14:paraId="07B3073C" w14:textId="77777777" w:rsidR="000B5DA5" w:rsidRDefault="000B5DA5" w:rsidP="0083024D">
      <w:pPr>
        <w:jc w:val="center"/>
        <w:rPr>
          <w:lang w:val="id-ID"/>
        </w:rPr>
      </w:pPr>
    </w:p>
    <w:p w14:paraId="0049A577" w14:textId="226566AB" w:rsidR="00194DFD" w:rsidRDefault="00194DFD" w:rsidP="0083024D">
      <w:pPr>
        <w:jc w:val="center"/>
        <w:rPr>
          <w:lang w:val="id-ID"/>
        </w:rPr>
      </w:pPr>
      <w:r>
        <w:rPr>
          <w:noProof/>
        </w:rPr>
        <w:lastRenderedPageBreak/>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71E9568D" w:rsidR="00194DFD" w:rsidRPr="00350773" w:rsidRDefault="00194DFD" w:rsidP="00194DFD">
                            <w:pPr>
                              <w:pStyle w:val="Caption"/>
                              <w:jc w:val="center"/>
                              <w:rPr>
                                <w:noProof/>
                                <w:sz w:val="24"/>
                                <w:szCs w:val="24"/>
                              </w:rPr>
                            </w:pPr>
                            <w:bookmarkStart w:id="151" w:name="_Toc83115822"/>
                            <w:r>
                              <w:t xml:space="preserve">Gambar 3. </w:t>
                            </w:r>
                            <w:r>
                              <w:fldChar w:fldCharType="begin"/>
                            </w:r>
                            <w:r>
                              <w:instrText xml:space="preserve"> SEQ Gambar_3. \* ARABIC </w:instrText>
                            </w:r>
                            <w:r>
                              <w:fldChar w:fldCharType="separate"/>
                            </w:r>
                            <w:r w:rsidR="003748F7">
                              <w:rPr>
                                <w:noProof/>
                              </w:rPr>
                              <w:t>9</w:t>
                            </w:r>
                            <w:r>
                              <w:fldChar w:fldCharType="end"/>
                            </w:r>
                            <w:r>
                              <w:t xml:space="preserve"> Sequence Diagram Kelola Admin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37"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97C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HBn3sIwAgAAZwQAAA4AAAAAAAAAAAAAAAAA&#10;LgIAAGRycy9lMm9Eb2MueG1sUEsBAi0AFAAGAAgAAAAhAEJVFZrhAAAACQEAAA8AAAAAAAAAAAAA&#10;AAAAigQAAGRycy9kb3ducmV2LnhtbFBLBQYAAAAABAAEAPMAAACYBQAAAAA=&#10;" stroked="f">
                <v:textbox style="mso-fit-shape-to-text:t" inset="0,0,0,0">
                  <w:txbxContent>
                    <w:p w14:paraId="64DB2BC9" w14:textId="71E9568D" w:rsidR="00194DFD" w:rsidRPr="00350773" w:rsidRDefault="00194DFD" w:rsidP="00194DFD">
                      <w:pPr>
                        <w:pStyle w:val="Caption"/>
                        <w:jc w:val="center"/>
                        <w:rPr>
                          <w:noProof/>
                          <w:sz w:val="24"/>
                          <w:szCs w:val="24"/>
                        </w:rPr>
                      </w:pPr>
                      <w:bookmarkStart w:id="152" w:name="_Toc83115822"/>
                      <w:r>
                        <w:t xml:space="preserve">Gambar 3. </w:t>
                      </w:r>
                      <w:r>
                        <w:fldChar w:fldCharType="begin"/>
                      </w:r>
                      <w:r>
                        <w:instrText xml:space="preserve"> SEQ Gambar_3. \* ARABIC </w:instrText>
                      </w:r>
                      <w:r>
                        <w:fldChar w:fldCharType="separate"/>
                      </w:r>
                      <w:r w:rsidR="003748F7">
                        <w:rPr>
                          <w:noProof/>
                        </w:rPr>
                        <w:t>9</w:t>
                      </w:r>
                      <w:r>
                        <w:fldChar w:fldCharType="end"/>
                      </w:r>
                      <w:r>
                        <w:t xml:space="preserve"> Sequence Diagram Kelola Admin</w:t>
                      </w:r>
                      <w:bookmarkEnd w:id="152"/>
                    </w:p>
                  </w:txbxContent>
                </v:textbox>
              </v:shape>
            </w:pict>
          </mc:Fallback>
        </mc:AlternateContent>
      </w:r>
      <w:r>
        <w:rPr>
          <w:noProof/>
        </w:rPr>
        <w:drawing>
          <wp:anchor distT="0" distB="0" distL="114300" distR="114300" simplePos="0" relativeHeight="251717120" behindDoc="1" locked="0" layoutInCell="1" allowOverlap="1" wp14:anchorId="3E94CB68" wp14:editId="7510FE7B">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19160BD" w14:textId="4ED8850A" w:rsidR="00194DFD" w:rsidRDefault="00194DFD" w:rsidP="0083024D">
      <w:pPr>
        <w:jc w:val="center"/>
        <w:rPr>
          <w:lang w:val="id-ID"/>
        </w:rPr>
      </w:pPr>
    </w:p>
    <w:p w14:paraId="728AB439" w14:textId="4F563626" w:rsidR="00194DFD" w:rsidRDefault="00194DFD" w:rsidP="0083024D">
      <w:pPr>
        <w:jc w:val="center"/>
        <w:rPr>
          <w:lang w:val="id-ID"/>
        </w:rPr>
      </w:pPr>
    </w:p>
    <w:p w14:paraId="461C3476" w14:textId="365446DD" w:rsidR="00194DFD" w:rsidRDefault="00194DFD" w:rsidP="0083024D">
      <w:pPr>
        <w:jc w:val="center"/>
        <w:rPr>
          <w:lang w:val="id-ID"/>
        </w:rPr>
      </w:pPr>
    </w:p>
    <w:p w14:paraId="275454CD" w14:textId="04BE85C5" w:rsidR="00194DFD" w:rsidRDefault="00194DFD" w:rsidP="0083024D">
      <w:pPr>
        <w:jc w:val="center"/>
        <w:rPr>
          <w:lang w:val="id-ID"/>
        </w:rPr>
      </w:pPr>
    </w:p>
    <w:p w14:paraId="3BB6E794" w14:textId="77777777" w:rsidR="00194DFD" w:rsidRDefault="00194DFD" w:rsidP="0083024D">
      <w:pPr>
        <w:jc w:val="center"/>
        <w:rPr>
          <w:lang w:val="id-ID"/>
        </w:rPr>
      </w:pPr>
    </w:p>
    <w:p w14:paraId="6D479EE7" w14:textId="06B798C7" w:rsidR="00194DFD" w:rsidRDefault="00194DFD" w:rsidP="0083024D">
      <w:pPr>
        <w:jc w:val="center"/>
        <w:rPr>
          <w:lang w:val="id-ID"/>
        </w:rPr>
      </w:pPr>
    </w:p>
    <w:p w14:paraId="18435296" w14:textId="2A5A7670" w:rsidR="00194DFD" w:rsidRDefault="00194DFD" w:rsidP="0083024D">
      <w:pPr>
        <w:jc w:val="center"/>
        <w:rPr>
          <w:lang w:val="id-ID"/>
        </w:rPr>
      </w:pPr>
    </w:p>
    <w:p w14:paraId="1E4BF3EC" w14:textId="4F08D012" w:rsidR="00194DFD" w:rsidRDefault="00194DFD" w:rsidP="0083024D">
      <w:pPr>
        <w:jc w:val="center"/>
        <w:rPr>
          <w:lang w:val="id-ID"/>
        </w:rPr>
      </w:pPr>
    </w:p>
    <w:p w14:paraId="4AB1B7E8" w14:textId="43EB04AF" w:rsidR="00194DFD" w:rsidRDefault="00194DFD" w:rsidP="0083024D">
      <w:pPr>
        <w:jc w:val="center"/>
        <w:rPr>
          <w:lang w:val="id-ID"/>
        </w:rPr>
      </w:pPr>
    </w:p>
    <w:p w14:paraId="53D1442A" w14:textId="5FA1DDA1" w:rsidR="00194DFD" w:rsidRDefault="00194DFD" w:rsidP="0083024D">
      <w:pPr>
        <w:jc w:val="center"/>
        <w:rPr>
          <w:lang w:val="id-ID"/>
        </w:rPr>
      </w:pPr>
    </w:p>
    <w:p w14:paraId="54F98F40" w14:textId="492DB642" w:rsidR="00194DFD" w:rsidRDefault="00194DFD" w:rsidP="0083024D">
      <w:pPr>
        <w:jc w:val="center"/>
        <w:rPr>
          <w:lang w:val="id-ID"/>
        </w:rPr>
      </w:pPr>
    </w:p>
    <w:p w14:paraId="7036845E" w14:textId="32C91508" w:rsidR="00194DFD" w:rsidRDefault="00194DFD" w:rsidP="0083024D">
      <w:pPr>
        <w:jc w:val="center"/>
        <w:rPr>
          <w:lang w:val="id-ID"/>
        </w:rPr>
      </w:pPr>
    </w:p>
    <w:p w14:paraId="4D82C6F2" w14:textId="36EAA2BD" w:rsidR="00194DFD" w:rsidRDefault="00194DFD" w:rsidP="0083024D">
      <w:pPr>
        <w:jc w:val="center"/>
        <w:rPr>
          <w:lang w:val="id-ID"/>
        </w:rPr>
      </w:pPr>
    </w:p>
    <w:p w14:paraId="676185D6" w14:textId="550D0971" w:rsidR="00194DFD" w:rsidRDefault="00194DFD" w:rsidP="0083024D">
      <w:pPr>
        <w:jc w:val="center"/>
        <w:rPr>
          <w:lang w:val="id-ID"/>
        </w:rPr>
      </w:pPr>
    </w:p>
    <w:p w14:paraId="0E04502E" w14:textId="663FF88F" w:rsidR="00194DFD" w:rsidRDefault="00194DFD" w:rsidP="0083024D">
      <w:pPr>
        <w:jc w:val="center"/>
        <w:rPr>
          <w:lang w:val="id-ID"/>
        </w:rPr>
      </w:pPr>
    </w:p>
    <w:p w14:paraId="3A8B473B" w14:textId="298D9502" w:rsidR="00194DFD" w:rsidRDefault="00194DFD" w:rsidP="0083024D">
      <w:pPr>
        <w:jc w:val="center"/>
        <w:rPr>
          <w:lang w:val="id-ID"/>
        </w:rPr>
      </w:pPr>
    </w:p>
    <w:p w14:paraId="6CAB6A9E" w14:textId="3FB1AE06" w:rsidR="00194DFD" w:rsidRDefault="00194DFD" w:rsidP="00194DFD">
      <w:pPr>
        <w:tabs>
          <w:tab w:val="left" w:pos="5107"/>
        </w:tabs>
        <w:jc w:val="left"/>
        <w:rPr>
          <w:lang w:val="id-ID"/>
        </w:rPr>
      </w:pPr>
      <w:r>
        <w:rPr>
          <w:lang w:val="id-ID"/>
        </w:rPr>
        <w:tab/>
      </w:r>
    </w:p>
    <w:p w14:paraId="5E4AC0B5" w14:textId="01FD60F2" w:rsidR="00194DFD" w:rsidRDefault="00194DFD" w:rsidP="0083024D">
      <w:pPr>
        <w:jc w:val="center"/>
        <w:rPr>
          <w:lang w:val="id-ID"/>
        </w:rPr>
      </w:pPr>
    </w:p>
    <w:p w14:paraId="5915CF44" w14:textId="78E8CCE0" w:rsidR="00A2766B" w:rsidRDefault="00A2766B" w:rsidP="0083024D">
      <w:pPr>
        <w:jc w:val="center"/>
        <w:rPr>
          <w:lang w:val="id-ID"/>
        </w:rPr>
      </w:pPr>
    </w:p>
    <w:p w14:paraId="2092E2AC" w14:textId="7756EBCE" w:rsidR="00194DFD" w:rsidRPr="004A229B" w:rsidRDefault="00194DFD" w:rsidP="0083024D">
      <w:pPr>
        <w:jc w:val="center"/>
        <w:rPr>
          <w:lang w:val="id-ID"/>
        </w:rPr>
      </w:pPr>
    </w:p>
    <w:p w14:paraId="1738356C" w14:textId="563C802B" w:rsidR="004A229B" w:rsidRPr="005B28D5" w:rsidRDefault="004A229B" w:rsidP="00FF2590">
      <w:pPr>
        <w:pStyle w:val="ListParagraph"/>
        <w:numPr>
          <w:ilvl w:val="0"/>
          <w:numId w:val="42"/>
        </w:numPr>
        <w:ind w:left="426"/>
        <w:rPr>
          <w:lang w:val="id-ID"/>
        </w:rPr>
      </w:pPr>
      <w:r>
        <w:t>Kelola Guru</w:t>
      </w:r>
    </w:p>
    <w:p w14:paraId="616033B7" w14:textId="2EE9FFBE" w:rsidR="005B28D5" w:rsidRPr="00194DFD" w:rsidRDefault="005B28D5" w:rsidP="005B28D5">
      <w:pPr>
        <w:ind w:firstLine="426"/>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pada</w:t>
      </w:r>
      <w:r w:rsidRPr="005B28D5">
        <w:rPr>
          <w:lang w:val="id-ID"/>
        </w:rPr>
        <w:t xml:space="preserve"> Gambar</w:t>
      </w:r>
      <w:r w:rsidR="00194DFD">
        <w:t xml:space="preserve"> 3.11.</w:t>
      </w:r>
    </w:p>
    <w:p w14:paraId="6A0DE143" w14:textId="31EF776C" w:rsidR="005B28D5" w:rsidRDefault="005B28D5" w:rsidP="005B28D5">
      <w:pPr>
        <w:ind w:left="66"/>
        <w:rPr>
          <w:lang w:val="id-ID"/>
        </w:rPr>
      </w:pPr>
    </w:p>
    <w:p w14:paraId="4AC535D6" w14:textId="0AAF3726" w:rsidR="00194DFD" w:rsidRDefault="00194DFD" w:rsidP="005B28D5">
      <w:pPr>
        <w:ind w:left="66"/>
        <w:rPr>
          <w:lang w:val="id-ID"/>
        </w:rPr>
      </w:pPr>
    </w:p>
    <w:p w14:paraId="7EE36F90" w14:textId="763BE171" w:rsidR="00194DFD" w:rsidRDefault="00194DFD" w:rsidP="005B28D5">
      <w:pPr>
        <w:ind w:left="66"/>
        <w:rPr>
          <w:lang w:val="id-ID"/>
        </w:rPr>
      </w:pPr>
    </w:p>
    <w:p w14:paraId="7244AF3F" w14:textId="50040630" w:rsidR="00194DFD" w:rsidRDefault="00194DFD" w:rsidP="005B28D5">
      <w:pPr>
        <w:ind w:left="66"/>
        <w:rPr>
          <w:lang w:val="id-ID"/>
        </w:rPr>
      </w:pPr>
    </w:p>
    <w:p w14:paraId="456E347B" w14:textId="2FE032BE" w:rsidR="00194DFD" w:rsidRDefault="00194DFD" w:rsidP="005B28D5">
      <w:pPr>
        <w:ind w:left="66"/>
        <w:rPr>
          <w:lang w:val="id-ID"/>
        </w:rPr>
      </w:pPr>
    </w:p>
    <w:p w14:paraId="4707779E" w14:textId="6C23E7E3" w:rsidR="00194DFD" w:rsidRDefault="00194DFD" w:rsidP="005B28D5">
      <w:pPr>
        <w:ind w:left="66"/>
        <w:rPr>
          <w:lang w:val="id-ID"/>
        </w:rPr>
      </w:pPr>
      <w:r>
        <w:rPr>
          <w:noProof/>
        </w:rPr>
        <w:lastRenderedPageBreak/>
        <mc:AlternateContent>
          <mc:Choice Requires="wps">
            <w:drawing>
              <wp:anchor distT="0" distB="0" distL="114300" distR="114300" simplePos="0" relativeHeight="251722240" behindDoc="1" locked="0" layoutInCell="1" allowOverlap="1" wp14:anchorId="2C3B8467" wp14:editId="27FFB2F1">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713193C6" w:rsidR="00194DFD" w:rsidRPr="00C5067F" w:rsidRDefault="00194DFD" w:rsidP="00194DFD">
                            <w:pPr>
                              <w:pStyle w:val="Caption"/>
                              <w:jc w:val="center"/>
                              <w:rPr>
                                <w:noProof/>
                                <w:sz w:val="24"/>
                                <w:szCs w:val="24"/>
                              </w:rPr>
                            </w:pPr>
                            <w:bookmarkStart w:id="153" w:name="_Toc83115823"/>
                            <w:r>
                              <w:t xml:space="preserve">Gambar 3. </w:t>
                            </w:r>
                            <w:r>
                              <w:fldChar w:fldCharType="begin"/>
                            </w:r>
                            <w:r>
                              <w:instrText xml:space="preserve"> SEQ Gambar_3. \* ARABIC </w:instrText>
                            </w:r>
                            <w:r>
                              <w:fldChar w:fldCharType="separate"/>
                            </w:r>
                            <w:r w:rsidR="003748F7">
                              <w:rPr>
                                <w:noProof/>
                              </w:rPr>
                              <w:t>10</w:t>
                            </w:r>
                            <w:r>
                              <w:fldChar w:fldCharType="end"/>
                            </w:r>
                            <w:r>
                              <w:t xml:space="preserve"> Sequence Diagram Kelola Guru</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38"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e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Cf3WnjACAABnBAAADgAAAAAAAAAAAAAAAAAu&#10;AgAAZHJzL2Uyb0RvYy54bWxQSwECLQAUAAYACAAAACEA2AW9KOAAAAAJAQAADwAAAAAAAAAAAAAA&#10;AACKBAAAZHJzL2Rvd25yZXYueG1sUEsFBgAAAAAEAAQA8wAAAJcFAAAAAA==&#10;" stroked="f">
                <v:textbox style="mso-fit-shape-to-text:t" inset="0,0,0,0">
                  <w:txbxContent>
                    <w:p w14:paraId="1AD26FFE" w14:textId="713193C6" w:rsidR="00194DFD" w:rsidRPr="00C5067F" w:rsidRDefault="00194DFD" w:rsidP="00194DFD">
                      <w:pPr>
                        <w:pStyle w:val="Caption"/>
                        <w:jc w:val="center"/>
                        <w:rPr>
                          <w:noProof/>
                          <w:sz w:val="24"/>
                          <w:szCs w:val="24"/>
                        </w:rPr>
                      </w:pPr>
                      <w:bookmarkStart w:id="154" w:name="_Toc83115823"/>
                      <w:r>
                        <w:t xml:space="preserve">Gambar 3. </w:t>
                      </w:r>
                      <w:r>
                        <w:fldChar w:fldCharType="begin"/>
                      </w:r>
                      <w:r>
                        <w:instrText xml:space="preserve"> SEQ Gambar_3. \* ARABIC </w:instrText>
                      </w:r>
                      <w:r>
                        <w:fldChar w:fldCharType="separate"/>
                      </w:r>
                      <w:r w:rsidR="003748F7">
                        <w:rPr>
                          <w:noProof/>
                        </w:rPr>
                        <w:t>10</w:t>
                      </w:r>
                      <w:r>
                        <w:fldChar w:fldCharType="end"/>
                      </w:r>
                      <w:r>
                        <w:t xml:space="preserve"> Sequence Diagram Kelola Guru</w:t>
                      </w:r>
                      <w:bookmarkEnd w:id="154"/>
                    </w:p>
                  </w:txbxContent>
                </v:textbox>
              </v:shape>
            </w:pict>
          </mc:Fallback>
        </mc:AlternateContent>
      </w:r>
      <w:r>
        <w:rPr>
          <w:noProof/>
        </w:rPr>
        <w:drawing>
          <wp:anchor distT="0" distB="0" distL="114300" distR="114300" simplePos="0" relativeHeight="251720192" behindDoc="1" locked="0" layoutInCell="1" allowOverlap="1" wp14:anchorId="3129189B" wp14:editId="17807D94">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486CB0B" w14:textId="6B519EB5" w:rsidR="00194DFD" w:rsidRDefault="00194DFD" w:rsidP="005B28D5">
      <w:pPr>
        <w:ind w:left="66"/>
        <w:rPr>
          <w:lang w:val="id-ID"/>
        </w:rPr>
      </w:pPr>
    </w:p>
    <w:p w14:paraId="12D34672" w14:textId="62158CE9" w:rsidR="00194DFD" w:rsidRDefault="00194DFD" w:rsidP="005B28D5">
      <w:pPr>
        <w:ind w:left="66"/>
        <w:rPr>
          <w:lang w:val="id-ID"/>
        </w:rPr>
      </w:pPr>
    </w:p>
    <w:p w14:paraId="60B5F2AA" w14:textId="734BC9B7" w:rsidR="00194DFD" w:rsidRDefault="00194DFD" w:rsidP="005B28D5">
      <w:pPr>
        <w:ind w:left="66"/>
        <w:rPr>
          <w:lang w:val="id-ID"/>
        </w:rPr>
      </w:pPr>
    </w:p>
    <w:p w14:paraId="7E16EC80" w14:textId="2213624A" w:rsidR="00194DFD" w:rsidRDefault="00194DFD" w:rsidP="005B28D5">
      <w:pPr>
        <w:ind w:left="66"/>
        <w:rPr>
          <w:lang w:val="id-ID"/>
        </w:rPr>
      </w:pPr>
    </w:p>
    <w:p w14:paraId="3EF8B558" w14:textId="3C2DB8CB" w:rsidR="00194DFD" w:rsidRDefault="00194DFD" w:rsidP="005B28D5">
      <w:pPr>
        <w:ind w:left="66"/>
        <w:rPr>
          <w:lang w:val="id-ID"/>
        </w:rPr>
      </w:pPr>
    </w:p>
    <w:p w14:paraId="67718050" w14:textId="085473C1" w:rsidR="00194DFD" w:rsidRDefault="00194DFD" w:rsidP="005B28D5">
      <w:pPr>
        <w:ind w:left="66"/>
        <w:rPr>
          <w:lang w:val="id-ID"/>
        </w:rPr>
      </w:pPr>
    </w:p>
    <w:p w14:paraId="2AE95BCD" w14:textId="55739326" w:rsidR="00194DFD" w:rsidRDefault="00194DFD" w:rsidP="005B28D5">
      <w:pPr>
        <w:ind w:left="66"/>
        <w:rPr>
          <w:lang w:val="id-ID"/>
        </w:rPr>
      </w:pPr>
    </w:p>
    <w:p w14:paraId="4DE1042D" w14:textId="20F999B9" w:rsidR="00194DFD" w:rsidRDefault="00194DFD" w:rsidP="005B28D5">
      <w:pPr>
        <w:ind w:left="66"/>
        <w:rPr>
          <w:lang w:val="id-ID"/>
        </w:rPr>
      </w:pPr>
    </w:p>
    <w:p w14:paraId="1D0EABD8" w14:textId="29F9E479" w:rsidR="00194DFD" w:rsidRDefault="00194DFD" w:rsidP="005B28D5">
      <w:pPr>
        <w:ind w:left="66"/>
        <w:rPr>
          <w:lang w:val="id-ID"/>
        </w:rPr>
      </w:pPr>
    </w:p>
    <w:p w14:paraId="64BFA6BF" w14:textId="1D4B138B" w:rsidR="00194DFD" w:rsidRDefault="00194DFD" w:rsidP="005B28D5">
      <w:pPr>
        <w:ind w:left="66"/>
        <w:rPr>
          <w:lang w:val="id-ID"/>
        </w:rPr>
      </w:pPr>
    </w:p>
    <w:p w14:paraId="18A16E81" w14:textId="53E6B391" w:rsidR="00194DFD" w:rsidRDefault="00194DFD" w:rsidP="005B28D5">
      <w:pPr>
        <w:ind w:left="66"/>
        <w:rPr>
          <w:lang w:val="id-ID"/>
        </w:rPr>
      </w:pPr>
    </w:p>
    <w:p w14:paraId="5483B00B" w14:textId="5144A211" w:rsidR="00194DFD" w:rsidRDefault="00194DFD" w:rsidP="005B28D5">
      <w:pPr>
        <w:ind w:left="66"/>
        <w:rPr>
          <w:lang w:val="id-ID"/>
        </w:rPr>
      </w:pPr>
    </w:p>
    <w:p w14:paraId="76993A50" w14:textId="6F5EF63C" w:rsidR="00194DFD" w:rsidRDefault="00194DFD" w:rsidP="005B28D5">
      <w:pPr>
        <w:ind w:left="66"/>
        <w:rPr>
          <w:lang w:val="id-ID"/>
        </w:rPr>
      </w:pPr>
    </w:p>
    <w:p w14:paraId="291960A5" w14:textId="2B19CB3D" w:rsidR="00194DFD" w:rsidRDefault="00194DFD" w:rsidP="005B28D5">
      <w:pPr>
        <w:ind w:left="66"/>
        <w:rPr>
          <w:lang w:val="id-ID"/>
        </w:rPr>
      </w:pPr>
    </w:p>
    <w:p w14:paraId="2CBA4DF8" w14:textId="5AB65F75" w:rsidR="00194DFD" w:rsidRDefault="00194DFD" w:rsidP="005B28D5">
      <w:pPr>
        <w:ind w:left="66"/>
        <w:rPr>
          <w:lang w:val="id-ID"/>
        </w:rPr>
      </w:pPr>
    </w:p>
    <w:p w14:paraId="004CE3C8" w14:textId="2E827840" w:rsidR="00194DFD" w:rsidRDefault="00194DFD" w:rsidP="005B28D5">
      <w:pPr>
        <w:ind w:left="66"/>
        <w:rPr>
          <w:lang w:val="id-ID"/>
        </w:rPr>
      </w:pPr>
    </w:p>
    <w:p w14:paraId="2D79E7BA" w14:textId="38BB9C78" w:rsidR="00194DFD" w:rsidRDefault="00194DFD" w:rsidP="005B28D5">
      <w:pPr>
        <w:ind w:left="66"/>
        <w:rPr>
          <w:lang w:val="id-ID"/>
        </w:rPr>
      </w:pPr>
    </w:p>
    <w:p w14:paraId="106E6F87" w14:textId="746F1B6C" w:rsidR="00194DFD" w:rsidRDefault="00194DFD" w:rsidP="005B28D5">
      <w:pPr>
        <w:ind w:left="66"/>
        <w:rPr>
          <w:lang w:val="id-ID"/>
        </w:rPr>
      </w:pPr>
    </w:p>
    <w:p w14:paraId="1B3B4429" w14:textId="4BB29A75" w:rsidR="00194DFD" w:rsidRDefault="00194DFD" w:rsidP="005B28D5">
      <w:pPr>
        <w:ind w:left="66"/>
        <w:rPr>
          <w:lang w:val="id-ID"/>
        </w:rPr>
      </w:pPr>
    </w:p>
    <w:p w14:paraId="01F97FD7" w14:textId="252301B5" w:rsidR="00A2766B" w:rsidRPr="004A229B" w:rsidRDefault="00A2766B" w:rsidP="0083024D">
      <w:pPr>
        <w:jc w:val="center"/>
        <w:rPr>
          <w:lang w:val="id-ID"/>
        </w:rPr>
      </w:pPr>
    </w:p>
    <w:p w14:paraId="537BE84E" w14:textId="2D72AC7A" w:rsidR="004A229B" w:rsidRPr="000F4D3A" w:rsidRDefault="004A229B" w:rsidP="00FF2590">
      <w:pPr>
        <w:pStyle w:val="ListParagraph"/>
        <w:numPr>
          <w:ilvl w:val="0"/>
          <w:numId w:val="42"/>
        </w:numPr>
        <w:ind w:left="426"/>
        <w:rPr>
          <w:lang w:val="id-ID"/>
        </w:rPr>
      </w:pPr>
      <w:r>
        <w:t>Kelola Kelas</w:t>
      </w:r>
    </w:p>
    <w:p w14:paraId="7A8EBDD8" w14:textId="17976178" w:rsidR="000F4D3A" w:rsidRDefault="000F4D3A" w:rsidP="000F4D3A">
      <w:pPr>
        <w:ind w:firstLine="426"/>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pada</w:t>
      </w:r>
      <w:r w:rsidRPr="005B28D5">
        <w:rPr>
          <w:lang w:val="id-ID"/>
        </w:rPr>
        <w:t xml:space="preserve"> Gambar</w:t>
      </w:r>
      <w:r w:rsidR="00194DFD">
        <w:t xml:space="preserve"> 3.12.</w:t>
      </w:r>
    </w:p>
    <w:p w14:paraId="2582F969" w14:textId="2CA6E931" w:rsidR="00194DFD" w:rsidRDefault="00194DFD" w:rsidP="000F4D3A">
      <w:pPr>
        <w:ind w:firstLine="426"/>
      </w:pPr>
    </w:p>
    <w:p w14:paraId="1A4CD18C" w14:textId="100FAC0C" w:rsidR="00194DFD" w:rsidRDefault="00194DFD" w:rsidP="000F4D3A">
      <w:pPr>
        <w:ind w:firstLine="426"/>
      </w:pPr>
    </w:p>
    <w:p w14:paraId="44480713" w14:textId="1A443F05" w:rsidR="00194DFD" w:rsidRDefault="00194DFD" w:rsidP="000F4D3A">
      <w:pPr>
        <w:ind w:firstLine="426"/>
      </w:pPr>
    </w:p>
    <w:p w14:paraId="4732517F" w14:textId="706D5531" w:rsidR="00194DFD" w:rsidRDefault="00194DFD" w:rsidP="000F4D3A">
      <w:pPr>
        <w:ind w:firstLine="426"/>
      </w:pPr>
    </w:p>
    <w:p w14:paraId="2D6A33C2" w14:textId="77777777" w:rsidR="00194DFD" w:rsidRPr="00194DFD" w:rsidRDefault="00194DFD" w:rsidP="000F4D3A">
      <w:pPr>
        <w:ind w:firstLine="426"/>
      </w:pPr>
    </w:p>
    <w:p w14:paraId="4FD1F72F" w14:textId="0DC0607E" w:rsidR="00194DFD" w:rsidRDefault="00194DFD" w:rsidP="001C1F40">
      <w:pPr>
        <w:rPr>
          <w:lang w:val="id-ID"/>
        </w:rPr>
      </w:pPr>
      <w:r>
        <w:rPr>
          <w:noProof/>
        </w:rPr>
        <w:lastRenderedPageBreak/>
        <mc:AlternateContent>
          <mc:Choice Requires="wps">
            <w:drawing>
              <wp:anchor distT="0" distB="0" distL="114300" distR="114300" simplePos="0" relativeHeight="251725312" behindDoc="1" locked="0" layoutInCell="1" allowOverlap="1" wp14:anchorId="28427BEB" wp14:editId="375E48D2">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46B9DF95" w:rsidR="00194DFD" w:rsidRPr="009704AE" w:rsidRDefault="00194DFD" w:rsidP="00194DFD">
                            <w:pPr>
                              <w:pStyle w:val="Caption"/>
                              <w:jc w:val="center"/>
                              <w:rPr>
                                <w:noProof/>
                                <w:sz w:val="24"/>
                                <w:szCs w:val="24"/>
                              </w:rPr>
                            </w:pPr>
                            <w:bookmarkStart w:id="155" w:name="_Toc83115824"/>
                            <w:r>
                              <w:t xml:space="preserve">Gambar 3. </w:t>
                            </w:r>
                            <w:r>
                              <w:fldChar w:fldCharType="begin"/>
                            </w:r>
                            <w:r>
                              <w:instrText xml:space="preserve"> SEQ Gambar_3. \* ARABIC </w:instrText>
                            </w:r>
                            <w:r>
                              <w:fldChar w:fldCharType="separate"/>
                            </w:r>
                            <w:r w:rsidR="003748F7">
                              <w:rPr>
                                <w:noProof/>
                              </w:rPr>
                              <w:t>11</w:t>
                            </w:r>
                            <w:r>
                              <w:fldChar w:fldCharType="end"/>
                            </w:r>
                            <w:r>
                              <w:t xml:space="preserve">  Sequence Dagram Kelola Kelas,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39"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4W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ZauOFjACAABnBAAADgAAAAAAAAAAAAAAAAAu&#10;AgAAZHJzL2Uyb0RvYy54bWxQSwECLQAUAAYACAAAACEAjJ7nyuAAAAAJAQAADwAAAAAAAAAAAAAA&#10;AACKBAAAZHJzL2Rvd25yZXYueG1sUEsFBgAAAAAEAAQA8wAAAJcFAAAAAA==&#10;" stroked="f">
                <v:textbox style="mso-fit-shape-to-text:t" inset="0,0,0,0">
                  <w:txbxContent>
                    <w:p w14:paraId="7A36A4F7" w14:textId="46B9DF95" w:rsidR="00194DFD" w:rsidRPr="009704AE" w:rsidRDefault="00194DFD" w:rsidP="00194DFD">
                      <w:pPr>
                        <w:pStyle w:val="Caption"/>
                        <w:jc w:val="center"/>
                        <w:rPr>
                          <w:noProof/>
                          <w:sz w:val="24"/>
                          <w:szCs w:val="24"/>
                        </w:rPr>
                      </w:pPr>
                      <w:bookmarkStart w:id="156" w:name="_Toc83115824"/>
                      <w:r>
                        <w:t xml:space="preserve">Gambar 3. </w:t>
                      </w:r>
                      <w:r>
                        <w:fldChar w:fldCharType="begin"/>
                      </w:r>
                      <w:r>
                        <w:instrText xml:space="preserve"> SEQ Gambar_3. \* ARABIC </w:instrText>
                      </w:r>
                      <w:r>
                        <w:fldChar w:fldCharType="separate"/>
                      </w:r>
                      <w:r w:rsidR="003748F7">
                        <w:rPr>
                          <w:noProof/>
                        </w:rPr>
                        <w:t>11</w:t>
                      </w:r>
                      <w:r>
                        <w:fldChar w:fldCharType="end"/>
                      </w:r>
                      <w:r>
                        <w:t xml:space="preserve">  Sequence Dagram Kelola Kelas,</w:t>
                      </w:r>
                      <w:bookmarkEnd w:id="156"/>
                    </w:p>
                  </w:txbxContent>
                </v:textbox>
              </v:shape>
            </w:pict>
          </mc:Fallback>
        </mc:AlternateContent>
      </w:r>
      <w:r>
        <w:rPr>
          <w:noProof/>
        </w:rPr>
        <w:drawing>
          <wp:anchor distT="0" distB="0" distL="114300" distR="114300" simplePos="0" relativeHeight="251723264" behindDoc="1" locked="0" layoutInCell="1" allowOverlap="1" wp14:anchorId="47CA93FE" wp14:editId="371C60A7">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EDABE3" w14:textId="26D448FF" w:rsidR="00194DFD" w:rsidRDefault="00194DFD" w:rsidP="001C1F40">
      <w:pPr>
        <w:rPr>
          <w:lang w:val="id-ID"/>
        </w:rPr>
      </w:pPr>
    </w:p>
    <w:p w14:paraId="73C2216F" w14:textId="77777777" w:rsidR="00194DFD" w:rsidRDefault="00194DFD" w:rsidP="001C1F40">
      <w:pPr>
        <w:rPr>
          <w:lang w:val="id-ID"/>
        </w:rPr>
      </w:pPr>
    </w:p>
    <w:p w14:paraId="2FF34D34" w14:textId="7DCA9D14" w:rsidR="00194DFD" w:rsidRDefault="00194DFD" w:rsidP="001C1F40">
      <w:pPr>
        <w:rPr>
          <w:lang w:val="id-ID"/>
        </w:rPr>
      </w:pPr>
    </w:p>
    <w:p w14:paraId="551C3D0B" w14:textId="1205713D" w:rsidR="00A2766B" w:rsidRDefault="00A2766B" w:rsidP="001C1F40">
      <w:pPr>
        <w:rPr>
          <w:lang w:val="id-ID"/>
        </w:rPr>
      </w:pPr>
    </w:p>
    <w:p w14:paraId="75D5EFB9" w14:textId="0A6E449E" w:rsidR="00194DFD" w:rsidRDefault="00194DFD" w:rsidP="001C1F40">
      <w:pPr>
        <w:rPr>
          <w:lang w:val="id-ID"/>
        </w:rPr>
      </w:pPr>
    </w:p>
    <w:p w14:paraId="33C9A278" w14:textId="416CF02F" w:rsidR="00194DFD" w:rsidRDefault="00194DFD" w:rsidP="001C1F40">
      <w:pPr>
        <w:rPr>
          <w:lang w:val="id-ID"/>
        </w:rPr>
      </w:pPr>
    </w:p>
    <w:p w14:paraId="6866BA35" w14:textId="691F2383" w:rsidR="00194DFD" w:rsidRDefault="00194DFD" w:rsidP="001C1F40">
      <w:pPr>
        <w:rPr>
          <w:lang w:val="id-ID"/>
        </w:rPr>
      </w:pPr>
    </w:p>
    <w:p w14:paraId="20C2507A" w14:textId="56D2077E" w:rsidR="00194DFD" w:rsidRDefault="00194DFD" w:rsidP="001C1F40">
      <w:pPr>
        <w:rPr>
          <w:lang w:val="id-ID"/>
        </w:rPr>
      </w:pPr>
    </w:p>
    <w:p w14:paraId="6C3863D0" w14:textId="5FA4436B" w:rsidR="00194DFD" w:rsidRDefault="00194DFD" w:rsidP="001C1F40">
      <w:pPr>
        <w:rPr>
          <w:lang w:val="id-ID"/>
        </w:rPr>
      </w:pPr>
    </w:p>
    <w:p w14:paraId="7E145509" w14:textId="3821B147" w:rsidR="00194DFD" w:rsidRDefault="00194DFD" w:rsidP="001C1F40">
      <w:pPr>
        <w:rPr>
          <w:lang w:val="id-ID"/>
        </w:rPr>
      </w:pPr>
    </w:p>
    <w:p w14:paraId="79AB0380" w14:textId="30B23E36" w:rsidR="00194DFD" w:rsidRDefault="00194DFD" w:rsidP="001C1F40">
      <w:pPr>
        <w:rPr>
          <w:lang w:val="id-ID"/>
        </w:rPr>
      </w:pPr>
    </w:p>
    <w:p w14:paraId="41096912" w14:textId="623EB227" w:rsidR="00194DFD" w:rsidRDefault="00194DFD" w:rsidP="001C1F40">
      <w:pPr>
        <w:rPr>
          <w:lang w:val="id-ID"/>
        </w:rPr>
      </w:pPr>
    </w:p>
    <w:p w14:paraId="17F04DBC" w14:textId="78E2D1F3" w:rsidR="00194DFD" w:rsidRDefault="00194DFD" w:rsidP="001C1F40">
      <w:pPr>
        <w:rPr>
          <w:lang w:val="id-ID"/>
        </w:rPr>
      </w:pPr>
    </w:p>
    <w:p w14:paraId="309D615F" w14:textId="48E2251A" w:rsidR="00194DFD" w:rsidRDefault="00194DFD" w:rsidP="001C1F40">
      <w:pPr>
        <w:rPr>
          <w:lang w:val="id-ID"/>
        </w:rPr>
      </w:pPr>
    </w:p>
    <w:p w14:paraId="330A84E3" w14:textId="3598CDA9" w:rsidR="00194DFD" w:rsidRDefault="00194DFD" w:rsidP="001C1F40">
      <w:pPr>
        <w:rPr>
          <w:lang w:val="id-ID"/>
        </w:rPr>
      </w:pPr>
    </w:p>
    <w:p w14:paraId="42169407" w14:textId="35AD1301" w:rsidR="00194DFD" w:rsidRDefault="00194DFD" w:rsidP="001C1F40">
      <w:pPr>
        <w:rPr>
          <w:lang w:val="id-ID"/>
        </w:rPr>
      </w:pPr>
    </w:p>
    <w:p w14:paraId="7844DA8D" w14:textId="298B7973" w:rsidR="00194DFD" w:rsidRDefault="00194DFD" w:rsidP="001C1F40">
      <w:pPr>
        <w:rPr>
          <w:lang w:val="id-ID"/>
        </w:rPr>
      </w:pPr>
    </w:p>
    <w:p w14:paraId="6C8D7AD5" w14:textId="0AAE1BF1" w:rsidR="00194DFD" w:rsidRDefault="00194DFD" w:rsidP="001C1F40">
      <w:pPr>
        <w:rPr>
          <w:lang w:val="id-ID"/>
        </w:rPr>
      </w:pPr>
    </w:p>
    <w:p w14:paraId="3BC4ABBE" w14:textId="7B881A30" w:rsidR="0083024D" w:rsidRPr="0083024D" w:rsidRDefault="004A229B" w:rsidP="00FF2590">
      <w:pPr>
        <w:pStyle w:val="ListParagraph"/>
        <w:numPr>
          <w:ilvl w:val="0"/>
          <w:numId w:val="42"/>
        </w:numPr>
        <w:ind w:left="426"/>
        <w:rPr>
          <w:lang w:val="id-ID"/>
        </w:rPr>
      </w:pPr>
      <w:r>
        <w:t>Kelola Siswa</w:t>
      </w:r>
    </w:p>
    <w:p w14:paraId="1C27BF75" w14:textId="04EB9DD4" w:rsidR="0083024D" w:rsidRPr="00194DFD" w:rsidRDefault="0083024D" w:rsidP="0083024D">
      <w:pPr>
        <w:ind w:firstLine="426"/>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pada</w:t>
      </w:r>
      <w:r w:rsidRPr="005B28D5">
        <w:rPr>
          <w:lang w:val="id-ID"/>
        </w:rPr>
        <w:t xml:space="preserve"> Gambar</w:t>
      </w:r>
      <w:r w:rsidR="00194DFD">
        <w:t xml:space="preserve"> 3.13.</w:t>
      </w:r>
    </w:p>
    <w:p w14:paraId="078B6A1D" w14:textId="77777777" w:rsidR="00194DFD" w:rsidRDefault="00194DFD" w:rsidP="0083024D">
      <w:pPr>
        <w:jc w:val="center"/>
        <w:rPr>
          <w:lang w:val="id-ID"/>
        </w:rPr>
      </w:pPr>
    </w:p>
    <w:p w14:paraId="66298CFF" w14:textId="77777777" w:rsidR="00194DFD" w:rsidRDefault="00194DFD" w:rsidP="0083024D">
      <w:pPr>
        <w:jc w:val="center"/>
        <w:rPr>
          <w:lang w:val="id-ID"/>
        </w:rPr>
      </w:pPr>
    </w:p>
    <w:p w14:paraId="68CD2D11" w14:textId="77777777" w:rsidR="00194DFD" w:rsidRDefault="00194DFD" w:rsidP="0083024D">
      <w:pPr>
        <w:jc w:val="center"/>
        <w:rPr>
          <w:lang w:val="id-ID"/>
        </w:rPr>
      </w:pPr>
    </w:p>
    <w:p w14:paraId="126AC7FA" w14:textId="77777777" w:rsidR="00194DFD" w:rsidRDefault="00194DFD" w:rsidP="0083024D">
      <w:pPr>
        <w:jc w:val="center"/>
        <w:rPr>
          <w:lang w:val="id-ID"/>
        </w:rPr>
      </w:pPr>
    </w:p>
    <w:p w14:paraId="3406827F" w14:textId="77777777" w:rsidR="00194DFD" w:rsidRDefault="00194DFD" w:rsidP="0083024D">
      <w:pPr>
        <w:jc w:val="center"/>
        <w:rPr>
          <w:lang w:val="id-ID"/>
        </w:rPr>
      </w:pPr>
    </w:p>
    <w:p w14:paraId="53B0D51B" w14:textId="77777777" w:rsidR="00194DFD" w:rsidRDefault="00194DFD" w:rsidP="0083024D">
      <w:pPr>
        <w:jc w:val="center"/>
        <w:rPr>
          <w:lang w:val="id-ID"/>
        </w:rPr>
      </w:pPr>
    </w:p>
    <w:p w14:paraId="23C338EC" w14:textId="77777777" w:rsidR="00194DFD" w:rsidRDefault="00194DFD" w:rsidP="0083024D">
      <w:pPr>
        <w:jc w:val="center"/>
        <w:rPr>
          <w:lang w:val="id-ID"/>
        </w:rPr>
      </w:pPr>
    </w:p>
    <w:p w14:paraId="1DD4EA15" w14:textId="4CEDF29C" w:rsidR="00194DFD" w:rsidRDefault="00194DFD" w:rsidP="0083024D">
      <w:pPr>
        <w:jc w:val="center"/>
        <w:rPr>
          <w:lang w:val="id-ID"/>
        </w:rPr>
      </w:pPr>
      <w:r>
        <w:rPr>
          <w:noProof/>
        </w:rPr>
        <w:lastRenderedPageBreak/>
        <mc:AlternateContent>
          <mc:Choice Requires="wps">
            <w:drawing>
              <wp:anchor distT="0" distB="0" distL="114300" distR="114300" simplePos="0" relativeHeight="251728384" behindDoc="1" locked="0" layoutInCell="1" allowOverlap="1" wp14:anchorId="5F811AEB" wp14:editId="56B4C1A1">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51786929" w:rsidR="00194DFD" w:rsidRPr="005601DB" w:rsidRDefault="00194DFD" w:rsidP="00194DFD">
                            <w:pPr>
                              <w:pStyle w:val="Caption"/>
                              <w:jc w:val="center"/>
                              <w:rPr>
                                <w:noProof/>
                                <w:sz w:val="24"/>
                                <w:szCs w:val="24"/>
                              </w:rPr>
                            </w:pPr>
                            <w:bookmarkStart w:id="157" w:name="_Toc83115825"/>
                            <w:r>
                              <w:t xml:space="preserve">Gambar 3. </w:t>
                            </w:r>
                            <w:r>
                              <w:fldChar w:fldCharType="begin"/>
                            </w:r>
                            <w:r>
                              <w:instrText xml:space="preserve"> SEQ Gambar_3. \* ARABIC </w:instrText>
                            </w:r>
                            <w:r>
                              <w:fldChar w:fldCharType="separate"/>
                            </w:r>
                            <w:r w:rsidR="003748F7">
                              <w:rPr>
                                <w:noProof/>
                              </w:rPr>
                              <w:t>12</w:t>
                            </w:r>
                            <w:r>
                              <w:fldChar w:fldCharType="end"/>
                            </w:r>
                            <w:r>
                              <w:t xml:space="preserve"> Sequence Diagram Kelola Siswa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40"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JshrrzECAABnBAAADgAAAAAAAAAAAAAAAAAu&#10;AgAAZHJzL2Uyb0RvYy54bWxQSwECLQAUAAYACAAAACEA+Or/i98AAAAJAQAADwAAAAAAAAAAAAAA&#10;AACLBAAAZHJzL2Rvd25yZXYueG1sUEsFBgAAAAAEAAQA8wAAAJcFAAAAAA==&#10;" stroked="f">
                <v:textbox style="mso-fit-shape-to-text:t" inset="0,0,0,0">
                  <w:txbxContent>
                    <w:p w14:paraId="27FEC3DE" w14:textId="51786929" w:rsidR="00194DFD" w:rsidRPr="005601DB" w:rsidRDefault="00194DFD" w:rsidP="00194DFD">
                      <w:pPr>
                        <w:pStyle w:val="Caption"/>
                        <w:jc w:val="center"/>
                        <w:rPr>
                          <w:noProof/>
                          <w:sz w:val="24"/>
                          <w:szCs w:val="24"/>
                        </w:rPr>
                      </w:pPr>
                      <w:bookmarkStart w:id="158" w:name="_Toc83115825"/>
                      <w:r>
                        <w:t xml:space="preserve">Gambar 3. </w:t>
                      </w:r>
                      <w:r>
                        <w:fldChar w:fldCharType="begin"/>
                      </w:r>
                      <w:r>
                        <w:instrText xml:space="preserve"> SEQ Gambar_3. \* ARABIC </w:instrText>
                      </w:r>
                      <w:r>
                        <w:fldChar w:fldCharType="separate"/>
                      </w:r>
                      <w:r w:rsidR="003748F7">
                        <w:rPr>
                          <w:noProof/>
                        </w:rPr>
                        <w:t>12</w:t>
                      </w:r>
                      <w:r>
                        <w:fldChar w:fldCharType="end"/>
                      </w:r>
                      <w:r>
                        <w:t xml:space="preserve"> Sequence Diagram Kelola Siswa</w:t>
                      </w:r>
                      <w:bookmarkEnd w:id="158"/>
                    </w:p>
                  </w:txbxContent>
                </v:textbox>
              </v:shape>
            </w:pict>
          </mc:Fallback>
        </mc:AlternateContent>
      </w:r>
      <w:r>
        <w:rPr>
          <w:noProof/>
        </w:rPr>
        <w:drawing>
          <wp:anchor distT="0" distB="0" distL="114300" distR="114300" simplePos="0" relativeHeight="251726336" behindDoc="1" locked="0" layoutInCell="1" allowOverlap="1" wp14:anchorId="29789973" wp14:editId="6F752AF5">
            <wp:simplePos x="0" y="0"/>
            <wp:positionH relativeFrom="margin">
              <wp:align>left</wp:align>
            </wp:positionH>
            <wp:positionV relativeFrom="paragraph">
              <wp:posOffset>24617</wp:posOffset>
            </wp:positionV>
            <wp:extent cx="4999518" cy="5245179"/>
            <wp:effectExtent l="19050" t="19050" r="10795" b="127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C72326D" w14:textId="127C7F71" w:rsidR="00194DFD" w:rsidRDefault="00194DFD" w:rsidP="0083024D">
      <w:pPr>
        <w:jc w:val="center"/>
        <w:rPr>
          <w:lang w:val="id-ID"/>
        </w:rPr>
      </w:pPr>
    </w:p>
    <w:p w14:paraId="712AC1C5" w14:textId="2A2AC818" w:rsidR="00A2766B" w:rsidRDefault="00A2766B" w:rsidP="0083024D">
      <w:pPr>
        <w:jc w:val="center"/>
        <w:rPr>
          <w:lang w:val="id-ID"/>
        </w:rPr>
      </w:pPr>
    </w:p>
    <w:p w14:paraId="03EE534E" w14:textId="15FD1D46" w:rsidR="00194DFD" w:rsidRDefault="00194DFD" w:rsidP="0083024D">
      <w:pPr>
        <w:jc w:val="center"/>
        <w:rPr>
          <w:lang w:val="id-ID"/>
        </w:rPr>
      </w:pPr>
    </w:p>
    <w:p w14:paraId="67DABC72" w14:textId="5C827172" w:rsidR="00194DFD" w:rsidRDefault="00194DFD" w:rsidP="0083024D">
      <w:pPr>
        <w:jc w:val="center"/>
        <w:rPr>
          <w:lang w:val="id-ID"/>
        </w:rPr>
      </w:pPr>
    </w:p>
    <w:p w14:paraId="347261D6" w14:textId="18779023" w:rsidR="00194DFD" w:rsidRDefault="00194DFD" w:rsidP="0083024D">
      <w:pPr>
        <w:jc w:val="center"/>
        <w:rPr>
          <w:lang w:val="id-ID"/>
        </w:rPr>
      </w:pPr>
    </w:p>
    <w:p w14:paraId="200D187B" w14:textId="3170EAF2" w:rsidR="00194DFD" w:rsidRDefault="00194DFD" w:rsidP="0083024D">
      <w:pPr>
        <w:jc w:val="center"/>
        <w:rPr>
          <w:lang w:val="id-ID"/>
        </w:rPr>
      </w:pPr>
    </w:p>
    <w:p w14:paraId="53F20B99" w14:textId="3E9E211E" w:rsidR="00194DFD" w:rsidRDefault="00194DFD" w:rsidP="0083024D">
      <w:pPr>
        <w:jc w:val="center"/>
        <w:rPr>
          <w:lang w:val="id-ID"/>
        </w:rPr>
      </w:pPr>
    </w:p>
    <w:p w14:paraId="1662B3D3" w14:textId="39F56CF8" w:rsidR="00194DFD" w:rsidRDefault="00194DFD" w:rsidP="0083024D">
      <w:pPr>
        <w:jc w:val="center"/>
        <w:rPr>
          <w:lang w:val="id-ID"/>
        </w:rPr>
      </w:pPr>
    </w:p>
    <w:p w14:paraId="0D649402" w14:textId="668EC8D9" w:rsidR="00194DFD" w:rsidRDefault="00194DFD" w:rsidP="0083024D">
      <w:pPr>
        <w:jc w:val="center"/>
        <w:rPr>
          <w:lang w:val="id-ID"/>
        </w:rPr>
      </w:pPr>
    </w:p>
    <w:p w14:paraId="0EBC088C" w14:textId="6F10B41F" w:rsidR="00194DFD" w:rsidRDefault="00194DFD" w:rsidP="0083024D">
      <w:pPr>
        <w:jc w:val="center"/>
        <w:rPr>
          <w:lang w:val="id-ID"/>
        </w:rPr>
      </w:pPr>
    </w:p>
    <w:p w14:paraId="53971D30" w14:textId="2CA86646" w:rsidR="00194DFD" w:rsidRDefault="00194DFD" w:rsidP="0083024D">
      <w:pPr>
        <w:jc w:val="center"/>
        <w:rPr>
          <w:lang w:val="id-ID"/>
        </w:rPr>
      </w:pPr>
    </w:p>
    <w:p w14:paraId="3FB9FD58" w14:textId="47C4D0ED" w:rsidR="00194DFD" w:rsidRDefault="00194DFD" w:rsidP="0083024D">
      <w:pPr>
        <w:jc w:val="center"/>
        <w:rPr>
          <w:lang w:val="id-ID"/>
        </w:rPr>
      </w:pPr>
    </w:p>
    <w:p w14:paraId="6DFE32E7" w14:textId="148AD307" w:rsidR="00194DFD" w:rsidRDefault="00194DFD" w:rsidP="0083024D">
      <w:pPr>
        <w:jc w:val="center"/>
        <w:rPr>
          <w:lang w:val="id-ID"/>
        </w:rPr>
      </w:pPr>
    </w:p>
    <w:p w14:paraId="5ECA879E" w14:textId="4C3269FE" w:rsidR="00194DFD" w:rsidRDefault="00194DFD" w:rsidP="0083024D">
      <w:pPr>
        <w:jc w:val="center"/>
        <w:rPr>
          <w:lang w:val="id-ID"/>
        </w:rPr>
      </w:pPr>
    </w:p>
    <w:p w14:paraId="0E81666E" w14:textId="15434F59" w:rsidR="00194DFD" w:rsidRDefault="00194DFD" w:rsidP="0083024D">
      <w:pPr>
        <w:jc w:val="center"/>
        <w:rPr>
          <w:lang w:val="id-ID"/>
        </w:rPr>
      </w:pPr>
    </w:p>
    <w:p w14:paraId="5247C473" w14:textId="264855AF" w:rsidR="00194DFD" w:rsidRDefault="00194DFD" w:rsidP="0083024D">
      <w:pPr>
        <w:jc w:val="center"/>
        <w:rPr>
          <w:lang w:val="id-ID"/>
        </w:rPr>
      </w:pPr>
    </w:p>
    <w:p w14:paraId="400BCF40" w14:textId="55837C5D" w:rsidR="00194DFD" w:rsidRDefault="00194DFD" w:rsidP="0083024D">
      <w:pPr>
        <w:jc w:val="center"/>
        <w:rPr>
          <w:lang w:val="id-ID"/>
        </w:rPr>
      </w:pPr>
    </w:p>
    <w:p w14:paraId="37528C55" w14:textId="06FA42E9" w:rsidR="00194DFD" w:rsidRDefault="00194DFD" w:rsidP="0083024D">
      <w:pPr>
        <w:jc w:val="center"/>
        <w:rPr>
          <w:lang w:val="id-ID"/>
        </w:rPr>
      </w:pPr>
    </w:p>
    <w:p w14:paraId="140C3838" w14:textId="33D5719E" w:rsidR="00194DFD" w:rsidRDefault="00194DFD" w:rsidP="0083024D">
      <w:pPr>
        <w:jc w:val="center"/>
        <w:rPr>
          <w:lang w:val="id-ID"/>
        </w:rPr>
      </w:pPr>
    </w:p>
    <w:p w14:paraId="1E7499DC" w14:textId="3306CA73" w:rsidR="00194DFD" w:rsidRPr="004A229B" w:rsidRDefault="00194DFD" w:rsidP="0083024D">
      <w:pPr>
        <w:jc w:val="center"/>
        <w:rPr>
          <w:lang w:val="id-ID"/>
        </w:rPr>
      </w:pPr>
    </w:p>
    <w:p w14:paraId="5E057706" w14:textId="0672FFEE" w:rsidR="004A229B" w:rsidRPr="0083024D" w:rsidRDefault="004A229B" w:rsidP="00FF2590">
      <w:pPr>
        <w:pStyle w:val="ListParagraph"/>
        <w:numPr>
          <w:ilvl w:val="0"/>
          <w:numId w:val="42"/>
        </w:numPr>
        <w:ind w:left="426"/>
        <w:rPr>
          <w:lang w:val="id-ID"/>
        </w:rPr>
      </w:pPr>
      <w:r>
        <w:t>Login</w:t>
      </w:r>
    </w:p>
    <w:p w14:paraId="43E5A1BC" w14:textId="01C4FEDD" w:rsidR="0083024D" w:rsidRPr="0083024D" w:rsidRDefault="0083024D" w:rsidP="0083024D">
      <w:pPr>
        <w:ind w:firstLine="426"/>
        <w:rPr>
          <w:lang w:val="id-ID"/>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pada</w:t>
      </w:r>
      <w:r w:rsidRPr="005B28D5">
        <w:rPr>
          <w:lang w:val="id-ID"/>
        </w:rPr>
        <w:t xml:space="preserve"> Gambar</w:t>
      </w:r>
    </w:p>
    <w:p w14:paraId="37FBBA5E" w14:textId="77777777" w:rsidR="00194DFD" w:rsidRDefault="00194DFD" w:rsidP="0083024D">
      <w:pPr>
        <w:jc w:val="center"/>
        <w:rPr>
          <w:noProof/>
        </w:rPr>
      </w:pPr>
    </w:p>
    <w:p w14:paraId="0658797E" w14:textId="77777777" w:rsidR="00194DFD" w:rsidRDefault="00194DFD" w:rsidP="0083024D">
      <w:pPr>
        <w:jc w:val="center"/>
        <w:rPr>
          <w:noProof/>
        </w:rPr>
      </w:pPr>
    </w:p>
    <w:p w14:paraId="37FB3C1F" w14:textId="77777777" w:rsidR="00194DFD" w:rsidRDefault="00194DFD" w:rsidP="0083024D">
      <w:pPr>
        <w:jc w:val="center"/>
        <w:rPr>
          <w:noProof/>
        </w:rPr>
      </w:pPr>
    </w:p>
    <w:p w14:paraId="3E6943E2" w14:textId="77777777" w:rsidR="00194DFD" w:rsidRDefault="00194DFD" w:rsidP="0083024D">
      <w:pPr>
        <w:jc w:val="center"/>
        <w:rPr>
          <w:noProof/>
        </w:rPr>
      </w:pPr>
    </w:p>
    <w:p w14:paraId="1D872FB3" w14:textId="77777777" w:rsidR="00194DFD" w:rsidRDefault="00194DFD" w:rsidP="0083024D">
      <w:pPr>
        <w:jc w:val="center"/>
        <w:rPr>
          <w:noProof/>
        </w:rPr>
      </w:pPr>
    </w:p>
    <w:p w14:paraId="682D6DE2" w14:textId="7E2175DB" w:rsidR="00194DFD" w:rsidRDefault="00194DFD" w:rsidP="0083024D">
      <w:pPr>
        <w:jc w:val="center"/>
        <w:rPr>
          <w:noProof/>
        </w:rPr>
      </w:pPr>
      <w:r>
        <w:rPr>
          <w:noProof/>
        </w:rPr>
        <w:lastRenderedPageBreak/>
        <w:drawing>
          <wp:anchor distT="0" distB="0" distL="114300" distR="114300" simplePos="0" relativeHeight="251729408" behindDoc="1" locked="0" layoutInCell="1" allowOverlap="1" wp14:anchorId="0A79D186" wp14:editId="7CFDE14D">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456" behindDoc="1" locked="0" layoutInCell="1" allowOverlap="1" wp14:anchorId="75A69067" wp14:editId="32B9412F">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14B1C572" w:rsidR="00194DFD" w:rsidRPr="00140D99" w:rsidRDefault="00194DFD" w:rsidP="00194DFD">
                            <w:pPr>
                              <w:pStyle w:val="Caption"/>
                              <w:jc w:val="center"/>
                              <w:rPr>
                                <w:noProof/>
                                <w:sz w:val="24"/>
                                <w:szCs w:val="24"/>
                              </w:rPr>
                            </w:pPr>
                            <w:bookmarkStart w:id="159" w:name="_Toc83115826"/>
                            <w:r>
                              <w:t xml:space="preserve">Gambar 3. </w:t>
                            </w:r>
                            <w:r>
                              <w:fldChar w:fldCharType="begin"/>
                            </w:r>
                            <w:r>
                              <w:instrText xml:space="preserve"> SEQ Gambar_3. \* ARABIC </w:instrText>
                            </w:r>
                            <w:r>
                              <w:fldChar w:fldCharType="separate"/>
                            </w:r>
                            <w:r w:rsidR="003748F7">
                              <w:rPr>
                                <w:noProof/>
                              </w:rPr>
                              <w:t>13</w:t>
                            </w:r>
                            <w:r>
                              <w:fldChar w:fldCharType="end"/>
                            </w:r>
                            <w:r>
                              <w:t xml:space="preserve"> Sequence Diagram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41"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FWYdOAvAgAAZwQAAA4AAAAAAAAAAAAAAAAALgIA&#10;AGRycy9lMm9Eb2MueG1sUEsBAi0AFAAGAAgAAAAhAJ8BjZDfAAAACAEAAA8AAAAAAAAAAAAAAAAA&#10;iQQAAGRycy9kb3ducmV2LnhtbFBLBQYAAAAABAAEAPMAAACVBQAAAAA=&#10;" stroked="f">
                <v:textbox style="mso-fit-shape-to-text:t" inset="0,0,0,0">
                  <w:txbxContent>
                    <w:p w14:paraId="1997627B" w14:textId="14B1C572" w:rsidR="00194DFD" w:rsidRPr="00140D99" w:rsidRDefault="00194DFD" w:rsidP="00194DFD">
                      <w:pPr>
                        <w:pStyle w:val="Caption"/>
                        <w:jc w:val="center"/>
                        <w:rPr>
                          <w:noProof/>
                          <w:sz w:val="24"/>
                          <w:szCs w:val="24"/>
                        </w:rPr>
                      </w:pPr>
                      <w:bookmarkStart w:id="160" w:name="_Toc83115826"/>
                      <w:r>
                        <w:t xml:space="preserve">Gambar 3. </w:t>
                      </w:r>
                      <w:r>
                        <w:fldChar w:fldCharType="begin"/>
                      </w:r>
                      <w:r>
                        <w:instrText xml:space="preserve"> SEQ Gambar_3. \* ARABIC </w:instrText>
                      </w:r>
                      <w:r>
                        <w:fldChar w:fldCharType="separate"/>
                      </w:r>
                      <w:r w:rsidR="003748F7">
                        <w:rPr>
                          <w:noProof/>
                        </w:rPr>
                        <w:t>13</w:t>
                      </w:r>
                      <w:r>
                        <w:fldChar w:fldCharType="end"/>
                      </w:r>
                      <w:r>
                        <w:t xml:space="preserve"> Sequence Diagram Login</w:t>
                      </w:r>
                      <w:bookmarkEnd w:id="160"/>
                    </w:p>
                  </w:txbxContent>
                </v:textbox>
              </v:shape>
            </w:pict>
          </mc:Fallback>
        </mc:AlternateContent>
      </w:r>
    </w:p>
    <w:p w14:paraId="12DB9AB3" w14:textId="77777777" w:rsidR="00194DFD" w:rsidRDefault="00194DFD" w:rsidP="0083024D">
      <w:pPr>
        <w:jc w:val="center"/>
        <w:rPr>
          <w:noProof/>
        </w:rPr>
      </w:pPr>
    </w:p>
    <w:p w14:paraId="51DD112D" w14:textId="156C08F3" w:rsidR="00A2766B" w:rsidRDefault="00A2766B" w:rsidP="0083024D">
      <w:pPr>
        <w:jc w:val="center"/>
        <w:rPr>
          <w:lang w:val="id-ID"/>
        </w:rPr>
      </w:pPr>
    </w:p>
    <w:p w14:paraId="7272FE6F" w14:textId="7509A869" w:rsidR="00194DFD" w:rsidRDefault="00194DFD" w:rsidP="0083024D">
      <w:pPr>
        <w:jc w:val="center"/>
        <w:rPr>
          <w:lang w:val="id-ID"/>
        </w:rPr>
      </w:pPr>
    </w:p>
    <w:p w14:paraId="369E44D0" w14:textId="65E32ABD" w:rsidR="00194DFD" w:rsidRDefault="00194DFD" w:rsidP="0083024D">
      <w:pPr>
        <w:jc w:val="center"/>
        <w:rPr>
          <w:lang w:val="id-ID"/>
        </w:rPr>
      </w:pPr>
    </w:p>
    <w:p w14:paraId="75AC1FFD" w14:textId="453A4057" w:rsidR="00194DFD" w:rsidRDefault="00194DFD" w:rsidP="0083024D">
      <w:pPr>
        <w:jc w:val="center"/>
        <w:rPr>
          <w:lang w:val="id-ID"/>
        </w:rPr>
      </w:pPr>
    </w:p>
    <w:p w14:paraId="222890BC" w14:textId="439F0F73" w:rsidR="00194DFD" w:rsidRDefault="00194DFD" w:rsidP="0083024D">
      <w:pPr>
        <w:jc w:val="center"/>
        <w:rPr>
          <w:lang w:val="id-ID"/>
        </w:rPr>
      </w:pPr>
    </w:p>
    <w:p w14:paraId="403D99F8" w14:textId="7AF965ED" w:rsidR="00194DFD" w:rsidRDefault="00194DFD" w:rsidP="0083024D">
      <w:pPr>
        <w:jc w:val="center"/>
        <w:rPr>
          <w:lang w:val="id-ID"/>
        </w:rPr>
      </w:pPr>
    </w:p>
    <w:p w14:paraId="7B36ADF3" w14:textId="7BBC32EB" w:rsidR="00194DFD" w:rsidRDefault="00194DFD" w:rsidP="0083024D">
      <w:pPr>
        <w:jc w:val="center"/>
        <w:rPr>
          <w:lang w:val="id-ID"/>
        </w:rPr>
      </w:pPr>
    </w:p>
    <w:p w14:paraId="7DFA5415" w14:textId="10702170" w:rsidR="00194DFD" w:rsidRDefault="00194DFD" w:rsidP="0083024D">
      <w:pPr>
        <w:jc w:val="center"/>
        <w:rPr>
          <w:lang w:val="id-ID"/>
        </w:rPr>
      </w:pPr>
    </w:p>
    <w:p w14:paraId="3BA21BEB" w14:textId="5EFB9BC8" w:rsidR="00194DFD" w:rsidRDefault="00194DFD" w:rsidP="0083024D">
      <w:pPr>
        <w:jc w:val="center"/>
        <w:rPr>
          <w:lang w:val="id-ID"/>
        </w:rPr>
      </w:pPr>
    </w:p>
    <w:p w14:paraId="435B6862" w14:textId="2537B91C" w:rsidR="00194DFD" w:rsidRDefault="00194DFD" w:rsidP="0083024D">
      <w:pPr>
        <w:jc w:val="center"/>
        <w:rPr>
          <w:lang w:val="id-ID"/>
        </w:rPr>
      </w:pPr>
    </w:p>
    <w:p w14:paraId="025CFE14" w14:textId="448BF85E" w:rsidR="00194DFD" w:rsidRDefault="00194DFD" w:rsidP="0083024D">
      <w:pPr>
        <w:jc w:val="center"/>
        <w:rPr>
          <w:lang w:val="id-ID"/>
        </w:rPr>
      </w:pPr>
    </w:p>
    <w:p w14:paraId="48C40358" w14:textId="0BEAF0DA" w:rsidR="00194DFD" w:rsidRPr="004A229B" w:rsidRDefault="00194DFD" w:rsidP="0083024D">
      <w:pPr>
        <w:jc w:val="center"/>
        <w:rPr>
          <w:lang w:val="id-ID"/>
        </w:rPr>
      </w:pPr>
    </w:p>
    <w:p w14:paraId="34283D1B" w14:textId="172FF69B" w:rsidR="004A229B" w:rsidRPr="0083024D" w:rsidRDefault="004A229B" w:rsidP="00FF2590">
      <w:pPr>
        <w:pStyle w:val="ListParagraph"/>
        <w:numPr>
          <w:ilvl w:val="0"/>
          <w:numId w:val="42"/>
        </w:numPr>
        <w:ind w:left="426"/>
        <w:rPr>
          <w:lang w:val="id-ID"/>
        </w:rPr>
      </w:pPr>
      <w:r>
        <w:t>Profil Siswa</w:t>
      </w:r>
    </w:p>
    <w:p w14:paraId="739ECDE2" w14:textId="54989FBC" w:rsidR="0083024D" w:rsidRPr="0083024D" w:rsidRDefault="0083024D" w:rsidP="0083024D">
      <w:pPr>
        <w:ind w:firstLine="426"/>
        <w:rPr>
          <w:lang w:val="id-ID"/>
        </w:rPr>
      </w:pPr>
      <w:r w:rsidRPr="005B28D5">
        <w:rPr>
          <w:i/>
        </w:rPr>
        <w:t>Sequence diagram</w:t>
      </w:r>
      <w:r>
        <w:t xml:space="preserve"> ini menjelaskan interaksi admin dengan sistem dalam </w:t>
      </w:r>
      <w:r w:rsidRPr="005B28D5">
        <w:rPr>
          <w:lang w:val="id-ID"/>
        </w:rPr>
        <w:t>melihat</w:t>
      </w:r>
      <w:r>
        <w:t xml:space="preserve"> detail data setiap siswa</w:t>
      </w:r>
      <w:r w:rsidRPr="005B28D5">
        <w:rPr>
          <w:lang w:val="id-ID"/>
        </w:rPr>
        <w:t xml:space="preserve"> </w:t>
      </w:r>
      <w:r>
        <w:t xml:space="preserve">pada </w:t>
      </w:r>
      <w:r w:rsidRPr="005B28D5">
        <w:rPr>
          <w:i/>
        </w:rPr>
        <w:t>database</w:t>
      </w:r>
      <w:r>
        <w:rPr>
          <w:i/>
        </w:rPr>
        <w:t xml:space="preserve"> </w:t>
      </w:r>
      <w:r>
        <w:rPr>
          <w:iCs/>
        </w:rPr>
        <w:t>yang akan ditampilkan pada halaman profile siswa</w:t>
      </w:r>
      <w:r>
        <w:t xml:space="preserve">. </w:t>
      </w:r>
      <w:r w:rsidRPr="005B28D5">
        <w:rPr>
          <w:i/>
        </w:rPr>
        <w:t>Sequence diagram</w:t>
      </w:r>
      <w:r>
        <w:t xml:space="preserve"> profil siswa ditunjukkan pada</w:t>
      </w:r>
      <w:r w:rsidRPr="005B28D5">
        <w:rPr>
          <w:lang w:val="id-ID"/>
        </w:rPr>
        <w:t xml:space="preserve"> Gambar</w:t>
      </w:r>
    </w:p>
    <w:p w14:paraId="01500668" w14:textId="19508C95" w:rsidR="00194DFD" w:rsidRDefault="00194DFD" w:rsidP="0083024D">
      <w:pPr>
        <w:jc w:val="center"/>
        <w:rPr>
          <w:lang w:val="id-ID"/>
        </w:rPr>
      </w:pPr>
      <w:r>
        <w:rPr>
          <w:noProof/>
        </w:rPr>
        <w:drawing>
          <wp:anchor distT="0" distB="0" distL="114300" distR="114300" simplePos="0" relativeHeight="251732480" behindDoc="1" locked="0" layoutInCell="1" allowOverlap="1" wp14:anchorId="4DDB1F6F" wp14:editId="0806657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3">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599A1" w14:textId="77777777" w:rsidR="00194DFD" w:rsidRDefault="00194DFD" w:rsidP="0083024D">
      <w:pPr>
        <w:jc w:val="center"/>
        <w:rPr>
          <w:lang w:val="id-ID"/>
        </w:rPr>
      </w:pPr>
    </w:p>
    <w:p w14:paraId="41E59011" w14:textId="65E69915" w:rsidR="00194DFD" w:rsidRDefault="00194DFD" w:rsidP="0083024D">
      <w:pPr>
        <w:jc w:val="center"/>
        <w:rPr>
          <w:lang w:val="id-ID"/>
        </w:rPr>
      </w:pPr>
    </w:p>
    <w:p w14:paraId="4322280E" w14:textId="44FF6546" w:rsidR="00A2766B" w:rsidRDefault="00A2766B" w:rsidP="0083024D">
      <w:pPr>
        <w:jc w:val="center"/>
        <w:rPr>
          <w:lang w:val="id-ID"/>
        </w:rPr>
      </w:pPr>
    </w:p>
    <w:p w14:paraId="14DD008E" w14:textId="0F8AEAC5" w:rsidR="00194DFD" w:rsidRDefault="00194DFD" w:rsidP="0083024D">
      <w:pPr>
        <w:jc w:val="center"/>
        <w:rPr>
          <w:lang w:val="id-ID"/>
        </w:rPr>
      </w:pPr>
    </w:p>
    <w:p w14:paraId="5F5D314D" w14:textId="1539377C" w:rsidR="00194DFD" w:rsidRDefault="00194DFD" w:rsidP="0083024D">
      <w:pPr>
        <w:jc w:val="center"/>
        <w:rPr>
          <w:lang w:val="id-ID"/>
        </w:rPr>
      </w:pPr>
    </w:p>
    <w:p w14:paraId="4F1241B9" w14:textId="0A704075" w:rsidR="00194DFD" w:rsidRDefault="00194DFD" w:rsidP="0083024D">
      <w:pPr>
        <w:jc w:val="center"/>
        <w:rPr>
          <w:lang w:val="id-ID"/>
        </w:rPr>
      </w:pPr>
    </w:p>
    <w:p w14:paraId="0F6591B6" w14:textId="4693B85A" w:rsidR="00194DFD" w:rsidRDefault="00194DFD" w:rsidP="0083024D">
      <w:pPr>
        <w:jc w:val="center"/>
        <w:rPr>
          <w:lang w:val="id-ID"/>
        </w:rPr>
      </w:pPr>
    </w:p>
    <w:p w14:paraId="2C14283E" w14:textId="1C589A4F" w:rsidR="00194DFD" w:rsidRDefault="00194DFD" w:rsidP="0083024D">
      <w:pPr>
        <w:jc w:val="center"/>
        <w:rPr>
          <w:lang w:val="id-ID"/>
        </w:rPr>
      </w:pPr>
    </w:p>
    <w:p w14:paraId="0E247CA1" w14:textId="28CDDB3F" w:rsidR="00194DFD" w:rsidRDefault="00194DFD" w:rsidP="0083024D">
      <w:pPr>
        <w:jc w:val="center"/>
        <w:rPr>
          <w:lang w:val="id-ID"/>
        </w:rPr>
      </w:pPr>
    </w:p>
    <w:p w14:paraId="7C60C08C" w14:textId="26C7B1B3" w:rsidR="00194DFD" w:rsidRDefault="00194DFD" w:rsidP="0083024D">
      <w:pPr>
        <w:jc w:val="center"/>
        <w:rPr>
          <w:lang w:val="id-ID"/>
        </w:rPr>
      </w:pPr>
    </w:p>
    <w:p w14:paraId="55F8D6CD" w14:textId="465547D8" w:rsidR="00194DFD" w:rsidRDefault="00194DFD" w:rsidP="0083024D">
      <w:pPr>
        <w:jc w:val="center"/>
        <w:rPr>
          <w:lang w:val="id-ID"/>
        </w:rPr>
      </w:pPr>
    </w:p>
    <w:p w14:paraId="50B20D59" w14:textId="422DF969" w:rsidR="00194DFD" w:rsidRPr="004A229B" w:rsidRDefault="00EE4F66" w:rsidP="0083024D">
      <w:pPr>
        <w:jc w:val="center"/>
        <w:rPr>
          <w:lang w:val="id-ID"/>
        </w:rPr>
      </w:pPr>
      <w:r>
        <w:rPr>
          <w:noProof/>
        </w:rPr>
        <mc:AlternateContent>
          <mc:Choice Requires="wps">
            <w:drawing>
              <wp:anchor distT="0" distB="0" distL="114300" distR="114300" simplePos="0" relativeHeight="251734528" behindDoc="1" locked="0" layoutInCell="1" allowOverlap="1" wp14:anchorId="59D03B36" wp14:editId="786E70D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29EB4ED7" w:rsidR="00194DFD" w:rsidRPr="00B250D1" w:rsidRDefault="00194DFD" w:rsidP="00194DFD">
                            <w:pPr>
                              <w:pStyle w:val="Caption"/>
                              <w:jc w:val="center"/>
                              <w:rPr>
                                <w:noProof/>
                                <w:sz w:val="24"/>
                                <w:szCs w:val="24"/>
                              </w:rPr>
                            </w:pPr>
                            <w:bookmarkStart w:id="161" w:name="_Toc83115827"/>
                            <w:r>
                              <w:t xml:space="preserve">Gambar 3. </w:t>
                            </w:r>
                            <w:r>
                              <w:fldChar w:fldCharType="begin"/>
                            </w:r>
                            <w:r>
                              <w:instrText xml:space="preserve"> SEQ Gambar_3. \* ARABIC </w:instrText>
                            </w:r>
                            <w:r>
                              <w:fldChar w:fldCharType="separate"/>
                            </w:r>
                            <w:r w:rsidR="003748F7">
                              <w:rPr>
                                <w:noProof/>
                              </w:rPr>
                              <w:t>14</w:t>
                            </w:r>
                            <w:r>
                              <w:fldChar w:fldCharType="end"/>
                            </w:r>
                            <w:r>
                              <w:t xml:space="preserve"> Sequence Diagram Profil Siswa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42"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B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k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RZflAS8CAABnBAAADgAAAAAAAAAAAAAAAAAuAgAA&#10;ZHJzL2Uyb0RvYy54bWxQSwECLQAUAAYACAAAACEAzsGUot4AAAAHAQAADwAAAAAAAAAAAAAAAACJ&#10;BAAAZHJzL2Rvd25yZXYueG1sUEsFBgAAAAAEAAQA8wAAAJQFAAAAAA==&#10;" stroked="f">
                <v:textbox style="mso-fit-shape-to-text:t" inset="0,0,0,0">
                  <w:txbxContent>
                    <w:p w14:paraId="4C65A789" w14:textId="29EB4ED7" w:rsidR="00194DFD" w:rsidRPr="00B250D1" w:rsidRDefault="00194DFD" w:rsidP="00194DFD">
                      <w:pPr>
                        <w:pStyle w:val="Caption"/>
                        <w:jc w:val="center"/>
                        <w:rPr>
                          <w:noProof/>
                          <w:sz w:val="24"/>
                          <w:szCs w:val="24"/>
                        </w:rPr>
                      </w:pPr>
                      <w:bookmarkStart w:id="162" w:name="_Toc83115827"/>
                      <w:r>
                        <w:t xml:space="preserve">Gambar 3. </w:t>
                      </w:r>
                      <w:r>
                        <w:fldChar w:fldCharType="begin"/>
                      </w:r>
                      <w:r>
                        <w:instrText xml:space="preserve"> SEQ Gambar_3. \* ARABIC </w:instrText>
                      </w:r>
                      <w:r>
                        <w:fldChar w:fldCharType="separate"/>
                      </w:r>
                      <w:r w:rsidR="003748F7">
                        <w:rPr>
                          <w:noProof/>
                        </w:rPr>
                        <w:t>14</w:t>
                      </w:r>
                      <w:r>
                        <w:fldChar w:fldCharType="end"/>
                      </w:r>
                      <w:r>
                        <w:t xml:space="preserve"> Sequence Diagram Profil Siswa</w:t>
                      </w:r>
                      <w:bookmarkEnd w:id="162"/>
                    </w:p>
                  </w:txbxContent>
                </v:textbox>
              </v:shape>
            </w:pict>
          </mc:Fallback>
        </mc:AlternateContent>
      </w:r>
    </w:p>
    <w:p w14:paraId="11870D46" w14:textId="61A5565A" w:rsidR="004A229B" w:rsidRPr="0083024D" w:rsidRDefault="004A229B" w:rsidP="00FF2590">
      <w:pPr>
        <w:pStyle w:val="ListParagraph"/>
        <w:numPr>
          <w:ilvl w:val="0"/>
          <w:numId w:val="42"/>
        </w:numPr>
        <w:ind w:left="426"/>
        <w:rPr>
          <w:lang w:val="id-ID"/>
        </w:rPr>
      </w:pPr>
      <w:r>
        <w:lastRenderedPageBreak/>
        <w:t>Profil Guru</w:t>
      </w:r>
    </w:p>
    <w:p w14:paraId="1EEEB222" w14:textId="035C2255" w:rsidR="0083024D" w:rsidRPr="0083024D" w:rsidRDefault="0083024D" w:rsidP="0083024D">
      <w:pPr>
        <w:ind w:firstLine="426"/>
        <w:rPr>
          <w:lang w:val="id-ID"/>
        </w:rPr>
      </w:pPr>
      <w:r w:rsidRPr="0083024D">
        <w:rPr>
          <w:i/>
        </w:rPr>
        <w:t>Sequence diagram</w:t>
      </w:r>
      <w:r>
        <w:t xml:space="preserve"> ini menjelaskan interaksi admin dengan sistem dalam </w:t>
      </w:r>
      <w:r w:rsidRPr="0083024D">
        <w:rPr>
          <w:lang w:val="id-ID"/>
        </w:rPr>
        <w:t>melihat</w:t>
      </w:r>
      <w:r>
        <w:t xml:space="preserve"> detail data setiap guru</w:t>
      </w:r>
      <w:r w:rsidRPr="0083024D">
        <w:rPr>
          <w:lang w:val="id-ID"/>
        </w:rPr>
        <w:t xml:space="preserve"> </w:t>
      </w:r>
      <w:r>
        <w:t xml:space="preserve">pada </w:t>
      </w:r>
      <w:r w:rsidRPr="0083024D">
        <w:rPr>
          <w:i/>
        </w:rPr>
        <w:t xml:space="preserve">database </w:t>
      </w:r>
      <w:r w:rsidRPr="0083024D">
        <w:rPr>
          <w:iCs/>
        </w:rPr>
        <w:t xml:space="preserve">yang akan ditampilkan pada halaman profile </w:t>
      </w:r>
      <w:r>
        <w:rPr>
          <w:iCs/>
        </w:rPr>
        <w:t>guru</w:t>
      </w:r>
      <w:r>
        <w:t xml:space="preserve">. </w:t>
      </w:r>
      <w:r w:rsidRPr="0083024D">
        <w:rPr>
          <w:i/>
        </w:rPr>
        <w:t>Sequence diagram</w:t>
      </w:r>
      <w:r>
        <w:t xml:space="preserve"> profil guru ditunjukkan pada</w:t>
      </w:r>
      <w:r w:rsidRPr="0083024D">
        <w:rPr>
          <w:lang w:val="id-ID"/>
        </w:rPr>
        <w:t xml:space="preserve"> Gambar</w:t>
      </w:r>
    </w:p>
    <w:p w14:paraId="149D339D" w14:textId="460B444C" w:rsidR="00EE4F66" w:rsidRDefault="00EE4F66" w:rsidP="0083024D">
      <w:pPr>
        <w:rPr>
          <w:lang w:val="id-ID"/>
        </w:rPr>
      </w:pPr>
      <w:r>
        <w:rPr>
          <w:noProof/>
        </w:rPr>
        <mc:AlternateContent>
          <mc:Choice Requires="wps">
            <w:drawing>
              <wp:anchor distT="0" distB="0" distL="114300" distR="114300" simplePos="0" relativeHeight="251737600" behindDoc="1" locked="0" layoutInCell="1" allowOverlap="1" wp14:anchorId="08853C94" wp14:editId="3FEB2126">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7041FE57" w:rsidR="00EE4F66" w:rsidRPr="004A4934" w:rsidRDefault="00EE4F66" w:rsidP="00EE4F66">
                            <w:pPr>
                              <w:pStyle w:val="Caption"/>
                              <w:jc w:val="center"/>
                              <w:rPr>
                                <w:noProof/>
                                <w:sz w:val="24"/>
                                <w:szCs w:val="24"/>
                              </w:rPr>
                            </w:pPr>
                            <w:bookmarkStart w:id="163" w:name="_Toc83115828"/>
                            <w:r>
                              <w:t xml:space="preserve">Gambar 3. </w:t>
                            </w:r>
                            <w:r>
                              <w:fldChar w:fldCharType="begin"/>
                            </w:r>
                            <w:r>
                              <w:instrText xml:space="preserve"> SEQ Gambar_3. \* ARABIC </w:instrText>
                            </w:r>
                            <w:r>
                              <w:fldChar w:fldCharType="separate"/>
                            </w:r>
                            <w:r w:rsidR="003748F7">
                              <w:rPr>
                                <w:noProof/>
                              </w:rPr>
                              <w:t>15</w:t>
                            </w:r>
                            <w:r>
                              <w:fldChar w:fldCharType="end"/>
                            </w:r>
                            <w:r>
                              <w:t xml:space="preserve"> Sequence Diagram Profile Guru</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43"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A6MAIAAGcEAAAOAAAAZHJzL2Uyb0RvYy54bWysVMFu2zAMvQ/YPwi6L05apF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KEywDowAgAAZwQAAA4AAAAAAAAAAAAAAAAA&#10;LgIAAGRycy9lMm9Eb2MueG1sUEsBAi0AFAAGAAgAAAAhAGpSFy7hAAAACQEAAA8AAAAAAAAAAAAA&#10;AAAAigQAAGRycy9kb3ducmV2LnhtbFBLBQYAAAAABAAEAPMAAACYBQAAAAA=&#10;" stroked="f">
                <v:textbox style="mso-fit-shape-to-text:t" inset="0,0,0,0">
                  <w:txbxContent>
                    <w:p w14:paraId="302FC3FA" w14:textId="7041FE57" w:rsidR="00EE4F66" w:rsidRPr="004A4934" w:rsidRDefault="00EE4F66" w:rsidP="00EE4F66">
                      <w:pPr>
                        <w:pStyle w:val="Caption"/>
                        <w:jc w:val="center"/>
                        <w:rPr>
                          <w:noProof/>
                          <w:sz w:val="24"/>
                          <w:szCs w:val="24"/>
                        </w:rPr>
                      </w:pPr>
                      <w:bookmarkStart w:id="164" w:name="_Toc83115828"/>
                      <w:r>
                        <w:t xml:space="preserve">Gambar 3. </w:t>
                      </w:r>
                      <w:r>
                        <w:fldChar w:fldCharType="begin"/>
                      </w:r>
                      <w:r>
                        <w:instrText xml:space="preserve"> SEQ Gambar_3. \* ARABIC </w:instrText>
                      </w:r>
                      <w:r>
                        <w:fldChar w:fldCharType="separate"/>
                      </w:r>
                      <w:r w:rsidR="003748F7">
                        <w:rPr>
                          <w:noProof/>
                        </w:rPr>
                        <w:t>15</w:t>
                      </w:r>
                      <w:r>
                        <w:fldChar w:fldCharType="end"/>
                      </w:r>
                      <w:r>
                        <w:t xml:space="preserve"> Sequence Diagram Profile Guru</w:t>
                      </w:r>
                      <w:bookmarkEnd w:id="164"/>
                    </w:p>
                  </w:txbxContent>
                </v:textbox>
              </v:shape>
            </w:pict>
          </mc:Fallback>
        </mc:AlternateContent>
      </w:r>
      <w:r>
        <w:rPr>
          <w:noProof/>
        </w:rPr>
        <w:drawing>
          <wp:anchor distT="0" distB="0" distL="114300" distR="114300" simplePos="0" relativeHeight="251735552" behindDoc="1" locked="0" layoutInCell="1" allowOverlap="1" wp14:anchorId="482B0673" wp14:editId="3A638832">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D68F49" w14:textId="77777777" w:rsidR="00EE4F66" w:rsidRDefault="00EE4F66" w:rsidP="0083024D">
      <w:pPr>
        <w:rPr>
          <w:lang w:val="id-ID"/>
        </w:rPr>
      </w:pPr>
    </w:p>
    <w:p w14:paraId="46741EBC" w14:textId="51433C42" w:rsidR="00EE4F66" w:rsidRDefault="00EE4F66" w:rsidP="0083024D">
      <w:pPr>
        <w:rPr>
          <w:lang w:val="id-ID"/>
        </w:rPr>
      </w:pPr>
    </w:p>
    <w:p w14:paraId="7DDB44A0" w14:textId="4BC6EB34" w:rsidR="00EE4F66" w:rsidRDefault="00EE4F66" w:rsidP="0083024D">
      <w:pPr>
        <w:rPr>
          <w:lang w:val="id-ID"/>
        </w:rPr>
      </w:pPr>
    </w:p>
    <w:p w14:paraId="6065BC44" w14:textId="44E30A45" w:rsidR="00EE4F66" w:rsidRDefault="00EE4F66" w:rsidP="0083024D">
      <w:pPr>
        <w:rPr>
          <w:lang w:val="id-ID"/>
        </w:rPr>
      </w:pPr>
    </w:p>
    <w:p w14:paraId="6E2FFE16" w14:textId="7B31FC62" w:rsidR="00EE4F66" w:rsidRDefault="00EE4F66" w:rsidP="0083024D">
      <w:pPr>
        <w:rPr>
          <w:lang w:val="id-ID"/>
        </w:rPr>
      </w:pPr>
    </w:p>
    <w:p w14:paraId="4F233DD8" w14:textId="247F3008" w:rsidR="00EE4F66" w:rsidRDefault="00EE4F66" w:rsidP="0083024D">
      <w:pPr>
        <w:rPr>
          <w:lang w:val="id-ID"/>
        </w:rPr>
      </w:pPr>
    </w:p>
    <w:p w14:paraId="5C5E704A" w14:textId="6DD16787" w:rsidR="00EE4F66" w:rsidRDefault="00EE4F66" w:rsidP="0083024D">
      <w:pPr>
        <w:rPr>
          <w:lang w:val="id-ID"/>
        </w:rPr>
      </w:pPr>
    </w:p>
    <w:p w14:paraId="6A65847A" w14:textId="53DA1A9B" w:rsidR="00A2766B" w:rsidRDefault="00A2766B" w:rsidP="0083024D">
      <w:pPr>
        <w:rPr>
          <w:lang w:val="id-ID"/>
        </w:rPr>
      </w:pPr>
    </w:p>
    <w:p w14:paraId="063AA0AD" w14:textId="7E3D49C9" w:rsidR="00EE4F66" w:rsidRDefault="00EE4F66" w:rsidP="0083024D">
      <w:pPr>
        <w:rPr>
          <w:lang w:val="id-ID"/>
        </w:rPr>
      </w:pPr>
    </w:p>
    <w:p w14:paraId="5A53DC40" w14:textId="5E3569FA" w:rsidR="00EE4F66" w:rsidRDefault="00EE4F66" w:rsidP="0083024D">
      <w:pPr>
        <w:rPr>
          <w:lang w:val="id-ID"/>
        </w:rPr>
      </w:pPr>
    </w:p>
    <w:p w14:paraId="422F76C9" w14:textId="17DCA257" w:rsidR="00EE4F66" w:rsidRDefault="00EE4F66" w:rsidP="0083024D">
      <w:pPr>
        <w:rPr>
          <w:lang w:val="id-ID"/>
        </w:rPr>
      </w:pPr>
    </w:p>
    <w:p w14:paraId="632CE7EC" w14:textId="4CCA42F1" w:rsidR="00EE4F66" w:rsidRDefault="00EE4F66" w:rsidP="0083024D">
      <w:pPr>
        <w:rPr>
          <w:lang w:val="id-ID"/>
        </w:rPr>
      </w:pPr>
    </w:p>
    <w:p w14:paraId="0676FB36" w14:textId="227EA262" w:rsidR="00EE4F66" w:rsidRDefault="00EE4F66" w:rsidP="0083024D">
      <w:pPr>
        <w:rPr>
          <w:lang w:val="id-ID"/>
        </w:rPr>
      </w:pPr>
    </w:p>
    <w:p w14:paraId="35131811" w14:textId="77777777" w:rsidR="00EE4F66" w:rsidRPr="004A229B" w:rsidRDefault="00EE4F66" w:rsidP="0083024D">
      <w:pPr>
        <w:rPr>
          <w:lang w:val="id-ID"/>
        </w:rPr>
      </w:pPr>
    </w:p>
    <w:p w14:paraId="69233C8C" w14:textId="0D234583" w:rsidR="004A229B" w:rsidRPr="0083024D" w:rsidRDefault="004A229B" w:rsidP="00FF2590">
      <w:pPr>
        <w:pStyle w:val="ListParagraph"/>
        <w:numPr>
          <w:ilvl w:val="0"/>
          <w:numId w:val="42"/>
        </w:numPr>
        <w:ind w:left="426"/>
        <w:rPr>
          <w:lang w:val="id-ID"/>
        </w:rPr>
      </w:pPr>
      <w:r>
        <w:t>Laporan Absen</w:t>
      </w:r>
    </w:p>
    <w:p w14:paraId="3CA2BB00" w14:textId="31A90052" w:rsidR="0083024D" w:rsidRPr="00EE4F66" w:rsidRDefault="0083024D" w:rsidP="0083024D">
      <w:pPr>
        <w:ind w:firstLine="426"/>
      </w:pPr>
      <w:r w:rsidRPr="0083024D">
        <w:rPr>
          <w:i/>
        </w:rPr>
        <w:t>Sequence diagram</w:t>
      </w:r>
      <w:r>
        <w:t xml:space="preserve"> ini menjelaskan interaksi admin dengan sistem dalam </w:t>
      </w:r>
      <w:r w:rsidRPr="0083024D">
        <w:rPr>
          <w:lang w:val="id-ID"/>
        </w:rPr>
        <w:t>melihat</w:t>
      </w:r>
      <w:r w:rsidR="00791945">
        <w:t xml:space="preserve">, </w:t>
      </w:r>
      <w:r>
        <w:t xml:space="preserve">memilih </w:t>
      </w:r>
      <w:r w:rsidR="00791945">
        <w:t xml:space="preserve">maupun mencetak </w:t>
      </w:r>
      <w:r>
        <w:t xml:space="preserve">data rekapitulasi absensi </w:t>
      </w:r>
      <w:r w:rsidR="00791945">
        <w:t xml:space="preserve">melalui </w:t>
      </w:r>
      <w:r w:rsidR="00791945" w:rsidRPr="00791945">
        <w:rPr>
          <w:i/>
          <w:iCs/>
        </w:rPr>
        <w:t>database</w:t>
      </w:r>
      <w:r w:rsidR="00791945">
        <w:t xml:space="preserve"> berdasarkan periode, siswa dan kelas tertentu</w:t>
      </w:r>
      <w:r>
        <w:t xml:space="preserve">. </w:t>
      </w:r>
      <w:r w:rsidRPr="0083024D">
        <w:rPr>
          <w:i/>
        </w:rPr>
        <w:t>Sequence diagram</w:t>
      </w:r>
      <w:r>
        <w:t xml:space="preserve"> </w:t>
      </w:r>
      <w:r w:rsidR="00791945">
        <w:t>laporan absen</w:t>
      </w:r>
      <w:r>
        <w:t xml:space="preserve"> ditunjukkan pada</w:t>
      </w:r>
      <w:r w:rsidRPr="0083024D">
        <w:rPr>
          <w:lang w:val="id-ID"/>
        </w:rPr>
        <w:t xml:space="preserve"> Gambar</w:t>
      </w:r>
      <w:r w:rsidR="00EE4F66">
        <w:t xml:space="preserve"> 3.17.</w:t>
      </w:r>
    </w:p>
    <w:p w14:paraId="02961552" w14:textId="77777777" w:rsidR="00EE4F66" w:rsidRDefault="00EE4F66" w:rsidP="0083024D">
      <w:pPr>
        <w:rPr>
          <w:lang w:val="id-ID"/>
        </w:rPr>
      </w:pPr>
    </w:p>
    <w:p w14:paraId="2A71F879" w14:textId="77777777" w:rsidR="00EE4F66" w:rsidRDefault="00EE4F66" w:rsidP="0083024D">
      <w:pPr>
        <w:rPr>
          <w:lang w:val="id-ID"/>
        </w:rPr>
      </w:pPr>
    </w:p>
    <w:p w14:paraId="0AAA742B" w14:textId="77777777" w:rsidR="00EE4F66" w:rsidRDefault="00EE4F66" w:rsidP="0083024D">
      <w:pPr>
        <w:rPr>
          <w:lang w:val="id-ID"/>
        </w:rPr>
      </w:pPr>
    </w:p>
    <w:p w14:paraId="0E187D72" w14:textId="77777777" w:rsidR="00EE4F66" w:rsidRDefault="00EE4F66" w:rsidP="0083024D">
      <w:pPr>
        <w:rPr>
          <w:lang w:val="id-ID"/>
        </w:rPr>
      </w:pPr>
    </w:p>
    <w:p w14:paraId="48031735" w14:textId="77777777" w:rsidR="00EE4F66" w:rsidRDefault="00EE4F66" w:rsidP="0083024D">
      <w:pPr>
        <w:rPr>
          <w:lang w:val="id-ID"/>
        </w:rPr>
      </w:pPr>
    </w:p>
    <w:p w14:paraId="05501F90" w14:textId="77777777" w:rsidR="00EE4F66" w:rsidRDefault="00EE4F66" w:rsidP="0083024D">
      <w:pPr>
        <w:rPr>
          <w:lang w:val="id-ID"/>
        </w:rPr>
      </w:pPr>
    </w:p>
    <w:p w14:paraId="030AE101" w14:textId="77777777" w:rsidR="00EE4F66" w:rsidRDefault="00EE4F66" w:rsidP="0083024D">
      <w:pPr>
        <w:rPr>
          <w:lang w:val="id-ID"/>
        </w:rPr>
      </w:pPr>
    </w:p>
    <w:p w14:paraId="7FDEF226" w14:textId="5915D533" w:rsidR="00EE4F66" w:rsidRDefault="00EE4F66" w:rsidP="0083024D">
      <w:pPr>
        <w:rPr>
          <w:lang w:val="id-ID"/>
        </w:rPr>
      </w:pPr>
      <w:r>
        <w:rPr>
          <w:noProof/>
        </w:rPr>
        <w:lastRenderedPageBreak/>
        <mc:AlternateContent>
          <mc:Choice Requires="wps">
            <w:drawing>
              <wp:anchor distT="0" distB="0" distL="114300" distR="114300" simplePos="0" relativeHeight="251740672" behindDoc="1" locked="0" layoutInCell="1" allowOverlap="1" wp14:anchorId="35A0FC4A" wp14:editId="176CB464">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5F354AA9" w:rsidR="00EE4F66" w:rsidRPr="0080515E" w:rsidRDefault="00EE4F66" w:rsidP="00EE4F66">
                            <w:pPr>
                              <w:pStyle w:val="Caption"/>
                              <w:jc w:val="center"/>
                              <w:rPr>
                                <w:noProof/>
                                <w:sz w:val="24"/>
                                <w:szCs w:val="24"/>
                              </w:rPr>
                            </w:pPr>
                            <w:bookmarkStart w:id="165" w:name="_Toc83115829"/>
                            <w:r>
                              <w:t xml:space="preserve">Gambar 3. </w:t>
                            </w:r>
                            <w:r>
                              <w:fldChar w:fldCharType="begin"/>
                            </w:r>
                            <w:r>
                              <w:instrText xml:space="preserve"> SEQ Gambar_3. \* ARABIC </w:instrText>
                            </w:r>
                            <w:r>
                              <w:fldChar w:fldCharType="separate"/>
                            </w:r>
                            <w:r w:rsidR="003748F7">
                              <w:rPr>
                                <w:noProof/>
                              </w:rPr>
                              <w:t>16</w:t>
                            </w:r>
                            <w:r>
                              <w:fldChar w:fldCharType="end"/>
                            </w:r>
                            <w:r>
                              <w:t xml:space="preserve"> Sequence Diagram Laporan Absen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44"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" stroked="f">
                <v:textbox style="mso-fit-shape-to-text:t" inset="0,0,0,0">
                  <w:txbxContent>
                    <w:p w14:paraId="2057A619" w14:textId="5F354AA9" w:rsidR="00EE4F66" w:rsidRPr="0080515E" w:rsidRDefault="00EE4F66" w:rsidP="00EE4F66">
                      <w:pPr>
                        <w:pStyle w:val="Caption"/>
                        <w:jc w:val="center"/>
                        <w:rPr>
                          <w:noProof/>
                          <w:sz w:val="24"/>
                          <w:szCs w:val="24"/>
                        </w:rPr>
                      </w:pPr>
                      <w:bookmarkStart w:id="166" w:name="_Toc83115829"/>
                      <w:r>
                        <w:t xml:space="preserve">Gambar 3. </w:t>
                      </w:r>
                      <w:r>
                        <w:fldChar w:fldCharType="begin"/>
                      </w:r>
                      <w:r>
                        <w:instrText xml:space="preserve"> SEQ Gambar_3. \* ARABIC </w:instrText>
                      </w:r>
                      <w:r>
                        <w:fldChar w:fldCharType="separate"/>
                      </w:r>
                      <w:r w:rsidR="003748F7">
                        <w:rPr>
                          <w:noProof/>
                        </w:rPr>
                        <w:t>16</w:t>
                      </w:r>
                      <w:r>
                        <w:fldChar w:fldCharType="end"/>
                      </w:r>
                      <w:r>
                        <w:t xml:space="preserve"> Sequence Diagram Laporan Absen</w:t>
                      </w:r>
                      <w:bookmarkEnd w:id="166"/>
                    </w:p>
                  </w:txbxContent>
                </v:textbox>
              </v:shape>
            </w:pict>
          </mc:Fallback>
        </mc:AlternateContent>
      </w:r>
      <w:r>
        <w:rPr>
          <w:noProof/>
        </w:rPr>
        <w:drawing>
          <wp:anchor distT="0" distB="0" distL="114300" distR="114300" simplePos="0" relativeHeight="251738624" behindDoc="1" locked="0" layoutInCell="1" allowOverlap="1" wp14:anchorId="58DDCD4F" wp14:editId="40512C15">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72071" w14:textId="0C045E07" w:rsidR="00EE4F66" w:rsidRDefault="00EE4F66" w:rsidP="0083024D">
      <w:pPr>
        <w:rPr>
          <w:lang w:val="id-ID"/>
        </w:rPr>
      </w:pPr>
    </w:p>
    <w:p w14:paraId="1E97F741" w14:textId="71F128E5" w:rsidR="00EE4F66" w:rsidRDefault="00EE4F66" w:rsidP="0083024D">
      <w:pPr>
        <w:rPr>
          <w:lang w:val="id-ID"/>
        </w:rPr>
      </w:pPr>
    </w:p>
    <w:p w14:paraId="4BBADB57" w14:textId="5A7D8613" w:rsidR="00EE4F66" w:rsidRDefault="00EE4F66" w:rsidP="0083024D">
      <w:pPr>
        <w:rPr>
          <w:lang w:val="id-ID"/>
        </w:rPr>
      </w:pPr>
    </w:p>
    <w:p w14:paraId="1C8D6F34" w14:textId="78EFF1BB" w:rsidR="00EE4F66" w:rsidRDefault="00EE4F66" w:rsidP="0083024D">
      <w:pPr>
        <w:rPr>
          <w:lang w:val="id-ID"/>
        </w:rPr>
      </w:pPr>
    </w:p>
    <w:p w14:paraId="28199CF4" w14:textId="79A70697" w:rsidR="00EE4F66" w:rsidRDefault="00EE4F66" w:rsidP="0083024D">
      <w:pPr>
        <w:rPr>
          <w:lang w:val="id-ID"/>
        </w:rPr>
      </w:pPr>
    </w:p>
    <w:p w14:paraId="17B4D9C6" w14:textId="101351C8" w:rsidR="00EE4F66" w:rsidRDefault="00EE4F66" w:rsidP="0083024D">
      <w:pPr>
        <w:rPr>
          <w:lang w:val="id-ID"/>
        </w:rPr>
      </w:pPr>
    </w:p>
    <w:p w14:paraId="503518C2" w14:textId="20039FAC" w:rsidR="00EE4F66" w:rsidRDefault="00EE4F66" w:rsidP="0083024D">
      <w:pPr>
        <w:rPr>
          <w:lang w:val="id-ID"/>
        </w:rPr>
      </w:pPr>
    </w:p>
    <w:p w14:paraId="4611511E" w14:textId="2161B841" w:rsidR="00EE4F66" w:rsidRDefault="00EE4F66" w:rsidP="0083024D">
      <w:pPr>
        <w:rPr>
          <w:lang w:val="id-ID"/>
        </w:rPr>
      </w:pPr>
    </w:p>
    <w:p w14:paraId="3CE64C9C" w14:textId="17BE0127" w:rsidR="00EE4F66" w:rsidRDefault="00EE4F66" w:rsidP="0083024D">
      <w:pPr>
        <w:rPr>
          <w:lang w:val="id-ID"/>
        </w:rPr>
      </w:pPr>
    </w:p>
    <w:p w14:paraId="6F3EE50B" w14:textId="77777777" w:rsidR="00EE4F66" w:rsidRDefault="00EE4F66" w:rsidP="00EE4F66">
      <w:pPr>
        <w:spacing w:line="240" w:lineRule="auto"/>
        <w:rPr>
          <w:lang w:val="id-ID"/>
        </w:rPr>
      </w:pPr>
    </w:p>
    <w:p w14:paraId="3EE22CD3" w14:textId="77777777" w:rsidR="00EE4F66" w:rsidRPr="00EE4F66" w:rsidRDefault="00EE4F66" w:rsidP="00EE4F66">
      <w:pPr>
        <w:pStyle w:val="ListParagraph"/>
        <w:spacing w:line="240" w:lineRule="auto"/>
        <w:ind w:left="426"/>
        <w:rPr>
          <w:lang w:val="id-ID"/>
        </w:rPr>
      </w:pPr>
    </w:p>
    <w:p w14:paraId="2064C568" w14:textId="5AE5D9D2" w:rsidR="004A229B" w:rsidRPr="00791945" w:rsidRDefault="004A229B" w:rsidP="00EE4F66">
      <w:pPr>
        <w:pStyle w:val="ListParagraph"/>
        <w:numPr>
          <w:ilvl w:val="0"/>
          <w:numId w:val="42"/>
        </w:numPr>
        <w:ind w:left="426"/>
        <w:rPr>
          <w:lang w:val="id-ID"/>
        </w:rPr>
      </w:pPr>
      <w:r>
        <w:t>Laporan Riwayat Absen</w:t>
      </w:r>
    </w:p>
    <w:p w14:paraId="7568A21E" w14:textId="1989FBAD" w:rsidR="00791945" w:rsidRPr="00EE4F66" w:rsidRDefault="00791945" w:rsidP="00EE4F66">
      <w:pPr>
        <w:ind w:firstLine="426"/>
      </w:pPr>
      <w:r w:rsidRPr="0083024D">
        <w:rPr>
          <w:i/>
        </w:rPr>
        <w:t>Sequence diagram</w:t>
      </w:r>
      <w:r>
        <w:t xml:space="preserve"> ini menjelaskan interaksi admin dengan sistem dalam </w:t>
      </w:r>
      <w:r w:rsidRPr="0083024D">
        <w:rPr>
          <w:lang w:val="id-ID"/>
        </w:rPr>
        <w:t>melihat</w:t>
      </w:r>
      <w:r>
        <w:t xml:space="preserve"> dan mencetak data riwayat absen siswa melalui halaman laporan siswa bermasalah maupun profile siswa berdasarkan </w:t>
      </w:r>
      <w:r w:rsidRPr="00791945">
        <w:rPr>
          <w:i/>
          <w:iCs/>
        </w:rPr>
        <w:t>database</w:t>
      </w:r>
      <w:r>
        <w:t xml:space="preserve">. </w:t>
      </w:r>
      <w:r w:rsidRPr="0083024D">
        <w:rPr>
          <w:i/>
        </w:rPr>
        <w:t>Sequence diagram</w:t>
      </w:r>
      <w:r>
        <w:t xml:space="preserve"> laporan riwayat absen ditunjukkan pada</w:t>
      </w:r>
      <w:r w:rsidRPr="0083024D">
        <w:rPr>
          <w:lang w:val="id-ID"/>
        </w:rPr>
        <w:t xml:space="preserve"> Gambar</w:t>
      </w:r>
      <w:r w:rsidR="00EE4F66">
        <w:t xml:space="preserve"> 3.18.</w:t>
      </w:r>
    </w:p>
    <w:p w14:paraId="3E73BAA8" w14:textId="77777777" w:rsidR="00EE4F66" w:rsidRDefault="00605993" w:rsidP="00EE4F66">
      <w:pPr>
        <w:keepNext/>
        <w:jc w:val="center"/>
      </w:pPr>
      <w:r>
        <w:rPr>
          <w:noProof/>
        </w:rPr>
        <w:drawing>
          <wp:inline distT="0" distB="0" distL="0" distR="0" wp14:anchorId="508A8965" wp14:editId="0514ED9C">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p>
    <w:p w14:paraId="131AEA76" w14:textId="29ADCED6" w:rsidR="00A2766B" w:rsidRPr="00605993" w:rsidRDefault="00EE4F66" w:rsidP="00EE4F66">
      <w:pPr>
        <w:pStyle w:val="Caption"/>
        <w:jc w:val="center"/>
        <w:rPr>
          <w:i w:val="0"/>
          <w:iCs w:val="0"/>
          <w:lang w:val="id-ID"/>
        </w:rPr>
      </w:pPr>
      <w:bookmarkStart w:id="167" w:name="_Toc83115830"/>
      <w:r>
        <w:t xml:space="preserve">Gambar 3. </w:t>
      </w:r>
      <w:r>
        <w:fldChar w:fldCharType="begin"/>
      </w:r>
      <w:r>
        <w:instrText xml:space="preserve"> SEQ Gambar_3. \* ARABIC </w:instrText>
      </w:r>
      <w:r>
        <w:fldChar w:fldCharType="separate"/>
      </w:r>
      <w:r w:rsidR="003748F7">
        <w:rPr>
          <w:noProof/>
        </w:rPr>
        <w:t>17</w:t>
      </w:r>
      <w:r>
        <w:fldChar w:fldCharType="end"/>
      </w:r>
      <w:r>
        <w:t xml:space="preserve"> Sequence Diagram Laporan Riwayat Absen</w:t>
      </w:r>
      <w:bookmarkEnd w:id="167"/>
    </w:p>
    <w:p w14:paraId="64C1F952" w14:textId="5D88E041" w:rsidR="004A229B" w:rsidRPr="00FF7610" w:rsidRDefault="00605993" w:rsidP="00FF2590">
      <w:pPr>
        <w:pStyle w:val="ListParagraph"/>
        <w:numPr>
          <w:ilvl w:val="0"/>
          <w:numId w:val="42"/>
        </w:numPr>
        <w:ind w:left="426"/>
        <w:rPr>
          <w:lang w:val="id-ID"/>
        </w:rPr>
      </w:pPr>
      <w:r>
        <w:t>Laporan</w:t>
      </w:r>
      <w:r w:rsidR="004A229B">
        <w:t xml:space="preserve"> Siswa Bermasalah</w:t>
      </w:r>
    </w:p>
    <w:p w14:paraId="4EACEDEE" w14:textId="1F8C6FC3" w:rsidR="00FF7610" w:rsidRPr="00EE4F66" w:rsidRDefault="00FF7610" w:rsidP="00FF7610">
      <w:pPr>
        <w:ind w:firstLine="426"/>
      </w:pPr>
      <w:r w:rsidRPr="00FF7610">
        <w:rPr>
          <w:i/>
        </w:rPr>
        <w:t>Sequence diagram</w:t>
      </w:r>
      <w:r>
        <w:t xml:space="preserve"> ini menjelaskan interaksi admin dengan sistem dalam </w:t>
      </w:r>
      <w:r w:rsidRPr="00FF7610">
        <w:rPr>
          <w:lang w:val="id-ID"/>
        </w:rPr>
        <w:t>melihat</w:t>
      </w:r>
      <w:r>
        <w:t xml:space="preserve"> data laporan siswa bermasalah berdasarkan status absensi pada </w:t>
      </w:r>
      <w:r w:rsidRPr="00FF7610">
        <w:rPr>
          <w:i/>
          <w:iCs/>
        </w:rPr>
        <w:t>database</w:t>
      </w:r>
      <w:r>
        <w:t xml:space="preserve">. </w:t>
      </w:r>
      <w:r w:rsidRPr="00FF7610">
        <w:rPr>
          <w:i/>
        </w:rPr>
        <w:t>Sequence diagram</w:t>
      </w:r>
      <w:r>
        <w:t xml:space="preserve"> laporan siswa bermasalah ditunjukkan pada</w:t>
      </w:r>
      <w:r w:rsidRPr="00FF7610">
        <w:rPr>
          <w:lang w:val="id-ID"/>
        </w:rPr>
        <w:t xml:space="preserve"> Gambar</w:t>
      </w:r>
      <w:r w:rsidR="00EE4F66">
        <w:t xml:space="preserve"> 3.19.</w:t>
      </w:r>
    </w:p>
    <w:p w14:paraId="6CA8399D" w14:textId="1018B37E" w:rsidR="00FF7610" w:rsidRPr="00FF7610" w:rsidRDefault="00EE4F66" w:rsidP="00FF7610">
      <w:pPr>
        <w:rPr>
          <w:lang w:val="id-ID"/>
        </w:rPr>
      </w:pPr>
      <w:r>
        <w:rPr>
          <w:noProof/>
        </w:rPr>
        <w:lastRenderedPageBreak/>
        <mc:AlternateContent>
          <mc:Choice Requires="wps">
            <w:drawing>
              <wp:anchor distT="0" distB="0" distL="114300" distR="114300" simplePos="0" relativeHeight="251743744" behindDoc="1" locked="0" layoutInCell="1" allowOverlap="1" wp14:anchorId="1EAAAA30" wp14:editId="0EEC3432">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59744494" w:rsidR="00EE4F66" w:rsidRPr="00361050" w:rsidRDefault="00EE4F66" w:rsidP="00EE4F66">
                            <w:pPr>
                              <w:pStyle w:val="Caption"/>
                              <w:jc w:val="center"/>
                              <w:rPr>
                                <w:noProof/>
                                <w:sz w:val="24"/>
                                <w:szCs w:val="24"/>
                              </w:rPr>
                            </w:pPr>
                            <w:bookmarkStart w:id="168" w:name="_Toc83115831"/>
                            <w:r>
                              <w:t xml:space="preserve">Gambar 3. </w:t>
                            </w:r>
                            <w:r>
                              <w:fldChar w:fldCharType="begin"/>
                            </w:r>
                            <w:r>
                              <w:instrText xml:space="preserve"> SEQ Gambar_3. \* ARABIC </w:instrText>
                            </w:r>
                            <w:r>
                              <w:fldChar w:fldCharType="separate"/>
                            </w:r>
                            <w:r w:rsidR="003748F7">
                              <w:rPr>
                                <w:noProof/>
                              </w:rPr>
                              <w:t>18</w:t>
                            </w:r>
                            <w:r>
                              <w:fldChar w:fldCharType="end"/>
                            </w:r>
                            <w:r>
                              <w:t xml:space="preserve"> Sequence Diagram Laporan Siswa Bermasalah</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45"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JNg/Q8wAgAAZwQAAA4AAAAAAAAAAAAAAAAA&#10;LgIAAGRycy9lMm9Eb2MueG1sUEsBAi0AFAAGAAgAAAAhAKKsZJPhAAAACQEAAA8AAAAAAAAAAAAA&#10;AAAAigQAAGRycy9kb3ducmV2LnhtbFBLBQYAAAAABAAEAPMAAACYBQAAAAA=&#10;" stroked="f">
                <v:textbox style="mso-fit-shape-to-text:t" inset="0,0,0,0">
                  <w:txbxContent>
                    <w:p w14:paraId="515C6AB3" w14:textId="59744494" w:rsidR="00EE4F66" w:rsidRPr="00361050" w:rsidRDefault="00EE4F66" w:rsidP="00EE4F66">
                      <w:pPr>
                        <w:pStyle w:val="Caption"/>
                        <w:jc w:val="center"/>
                        <w:rPr>
                          <w:noProof/>
                          <w:sz w:val="24"/>
                          <w:szCs w:val="24"/>
                        </w:rPr>
                      </w:pPr>
                      <w:bookmarkStart w:id="169" w:name="_Toc83115831"/>
                      <w:r>
                        <w:t xml:space="preserve">Gambar 3. </w:t>
                      </w:r>
                      <w:r>
                        <w:fldChar w:fldCharType="begin"/>
                      </w:r>
                      <w:r>
                        <w:instrText xml:space="preserve"> SEQ Gambar_3. \* ARABIC </w:instrText>
                      </w:r>
                      <w:r>
                        <w:fldChar w:fldCharType="separate"/>
                      </w:r>
                      <w:r w:rsidR="003748F7">
                        <w:rPr>
                          <w:noProof/>
                        </w:rPr>
                        <w:t>18</w:t>
                      </w:r>
                      <w:r>
                        <w:fldChar w:fldCharType="end"/>
                      </w:r>
                      <w:r>
                        <w:t xml:space="preserve"> Sequence Diagram Laporan Siswa Bermasalah</w:t>
                      </w:r>
                      <w:bookmarkEnd w:id="169"/>
                    </w:p>
                  </w:txbxContent>
                </v:textbox>
              </v:shape>
            </w:pict>
          </mc:Fallback>
        </mc:AlternateContent>
      </w:r>
      <w:r>
        <w:rPr>
          <w:noProof/>
        </w:rPr>
        <w:drawing>
          <wp:anchor distT="0" distB="0" distL="114300" distR="114300" simplePos="0" relativeHeight="251741696" behindDoc="1" locked="0" layoutInCell="1" allowOverlap="1" wp14:anchorId="6A3B86B1" wp14:editId="169B1053">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577E9B" w14:textId="6022BCAB" w:rsidR="00605993" w:rsidRDefault="00605993" w:rsidP="00605993">
      <w:pPr>
        <w:rPr>
          <w:lang w:val="id-ID"/>
        </w:rPr>
      </w:pPr>
    </w:p>
    <w:p w14:paraId="2FACE189" w14:textId="16551073" w:rsidR="00EE4F66" w:rsidRDefault="00EE4F66" w:rsidP="00605993">
      <w:pPr>
        <w:rPr>
          <w:lang w:val="id-ID"/>
        </w:rPr>
      </w:pPr>
    </w:p>
    <w:p w14:paraId="5864D0C9" w14:textId="2EAA9406" w:rsidR="00EE4F66" w:rsidRDefault="00EE4F66" w:rsidP="00605993">
      <w:pPr>
        <w:rPr>
          <w:lang w:val="id-ID"/>
        </w:rPr>
      </w:pPr>
    </w:p>
    <w:p w14:paraId="60FD7E53" w14:textId="77E40F50" w:rsidR="00EE4F66" w:rsidRDefault="00EE4F66" w:rsidP="00605993">
      <w:pPr>
        <w:rPr>
          <w:lang w:val="id-ID"/>
        </w:rPr>
      </w:pPr>
    </w:p>
    <w:p w14:paraId="032C761D" w14:textId="5BBBE85C" w:rsidR="00EE4F66" w:rsidRDefault="00EE4F66" w:rsidP="00605993">
      <w:pPr>
        <w:rPr>
          <w:lang w:val="id-ID"/>
        </w:rPr>
      </w:pPr>
    </w:p>
    <w:p w14:paraId="52CE099C" w14:textId="45537DA3" w:rsidR="00EE4F66" w:rsidRDefault="00EE4F66" w:rsidP="00605993">
      <w:pPr>
        <w:rPr>
          <w:lang w:val="id-ID"/>
        </w:rPr>
      </w:pPr>
    </w:p>
    <w:p w14:paraId="2F07B97F" w14:textId="56640A76" w:rsidR="00EE4F66" w:rsidRDefault="00EE4F66" w:rsidP="00605993">
      <w:pPr>
        <w:rPr>
          <w:lang w:val="id-ID"/>
        </w:rPr>
      </w:pPr>
    </w:p>
    <w:p w14:paraId="56F23C17" w14:textId="25F8156D" w:rsidR="00EE4F66" w:rsidRDefault="00EE4F66" w:rsidP="00605993">
      <w:pPr>
        <w:rPr>
          <w:lang w:val="id-ID"/>
        </w:rPr>
      </w:pPr>
    </w:p>
    <w:p w14:paraId="395AAC9F" w14:textId="669D282D" w:rsidR="00EE4F66" w:rsidRDefault="00EE4F66" w:rsidP="00605993">
      <w:pPr>
        <w:rPr>
          <w:lang w:val="id-ID"/>
        </w:rPr>
      </w:pPr>
    </w:p>
    <w:p w14:paraId="361B2D13" w14:textId="77777777" w:rsidR="00EE4F66" w:rsidRPr="00605993" w:rsidRDefault="00EE4F66" w:rsidP="00605993">
      <w:pPr>
        <w:rPr>
          <w:lang w:val="id-ID"/>
        </w:rPr>
      </w:pPr>
    </w:p>
    <w:p w14:paraId="0F3F676D" w14:textId="511FF59C" w:rsidR="00605993" w:rsidRPr="00FF7610" w:rsidRDefault="00605993" w:rsidP="00FF2590">
      <w:pPr>
        <w:pStyle w:val="ListParagraph"/>
        <w:numPr>
          <w:ilvl w:val="0"/>
          <w:numId w:val="42"/>
        </w:numPr>
        <w:ind w:left="426"/>
        <w:rPr>
          <w:lang w:val="id-ID"/>
        </w:rPr>
      </w:pPr>
      <w:r>
        <w:t>Notifikasi Siswa Bermasalah</w:t>
      </w:r>
    </w:p>
    <w:p w14:paraId="521E4567" w14:textId="704E1E84" w:rsidR="00FF7610" w:rsidRPr="00FF7610" w:rsidRDefault="00FF7610" w:rsidP="00FF7610">
      <w:pPr>
        <w:ind w:firstLine="426"/>
        <w:rPr>
          <w:lang w:val="id-ID"/>
        </w:rPr>
      </w:pPr>
      <w:r w:rsidRPr="00FF7610">
        <w:rPr>
          <w:i/>
        </w:rPr>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pada</w:t>
      </w:r>
      <w:r w:rsidRPr="00FF7610">
        <w:rPr>
          <w:lang w:val="id-ID"/>
        </w:rPr>
        <w:t xml:space="preserve"> Gambar</w:t>
      </w:r>
    </w:p>
    <w:p w14:paraId="30F9C457" w14:textId="061BDAC3" w:rsidR="00EE4F66" w:rsidRDefault="00EE4F66" w:rsidP="00FF7610">
      <w:pPr>
        <w:rPr>
          <w:lang w:val="id-ID"/>
        </w:rPr>
      </w:pPr>
      <w:r>
        <w:rPr>
          <w:noProof/>
        </w:rPr>
        <mc:AlternateContent>
          <mc:Choice Requires="wps">
            <w:drawing>
              <wp:anchor distT="0" distB="0" distL="114300" distR="114300" simplePos="0" relativeHeight="251746816" behindDoc="1" locked="0" layoutInCell="1" allowOverlap="1" wp14:anchorId="75A42E92" wp14:editId="55CDEF6E">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472F5878" w:rsidR="00EE4F66" w:rsidRPr="00B727AB" w:rsidRDefault="00EE4F66" w:rsidP="00EE4F66">
                            <w:pPr>
                              <w:pStyle w:val="Caption"/>
                              <w:jc w:val="center"/>
                              <w:rPr>
                                <w:noProof/>
                                <w:sz w:val="24"/>
                                <w:szCs w:val="24"/>
                              </w:rPr>
                            </w:pPr>
                            <w:bookmarkStart w:id="170" w:name="_Toc83115832"/>
                            <w:r>
                              <w:t xml:space="preserve">Gambar 3. </w:t>
                            </w:r>
                            <w:r>
                              <w:fldChar w:fldCharType="begin"/>
                            </w:r>
                            <w:r>
                              <w:instrText xml:space="preserve"> SEQ Gambar_3. \* ARABIC </w:instrText>
                            </w:r>
                            <w:r>
                              <w:fldChar w:fldCharType="separate"/>
                            </w:r>
                            <w:r w:rsidR="003748F7">
                              <w:rPr>
                                <w:noProof/>
                              </w:rPr>
                              <w:t>19</w:t>
                            </w:r>
                            <w:r>
                              <w:fldChar w:fldCharType="end"/>
                            </w:r>
                            <w:r>
                              <w:t xml:space="preserve"> Sequence Diagram Notifikasi Siswa Bermasalah</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46"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wVuVnMAIAAGcEAAAOAAAAAAAAAAAAAAAAAC4C&#10;AABkcnMvZTJvRG9jLnhtbFBLAQItABQABgAIAAAAIQAigVLd3wAAAAkBAAAPAAAAAAAAAAAAAAAA&#10;AIoEAABkcnMvZG93bnJldi54bWxQSwUGAAAAAAQABADzAAAAlgUAAAAA&#10;" stroked="f">
                <v:textbox style="mso-fit-shape-to-text:t" inset="0,0,0,0">
                  <w:txbxContent>
                    <w:p w14:paraId="151DB7A2" w14:textId="472F5878" w:rsidR="00EE4F66" w:rsidRPr="00B727AB" w:rsidRDefault="00EE4F66" w:rsidP="00EE4F66">
                      <w:pPr>
                        <w:pStyle w:val="Caption"/>
                        <w:jc w:val="center"/>
                        <w:rPr>
                          <w:noProof/>
                          <w:sz w:val="24"/>
                          <w:szCs w:val="24"/>
                        </w:rPr>
                      </w:pPr>
                      <w:bookmarkStart w:id="171" w:name="_Toc83115832"/>
                      <w:r>
                        <w:t xml:space="preserve">Gambar 3. </w:t>
                      </w:r>
                      <w:r>
                        <w:fldChar w:fldCharType="begin"/>
                      </w:r>
                      <w:r>
                        <w:instrText xml:space="preserve"> SEQ Gambar_3. \* ARABIC </w:instrText>
                      </w:r>
                      <w:r>
                        <w:fldChar w:fldCharType="separate"/>
                      </w:r>
                      <w:r w:rsidR="003748F7">
                        <w:rPr>
                          <w:noProof/>
                        </w:rPr>
                        <w:t>19</w:t>
                      </w:r>
                      <w:r>
                        <w:fldChar w:fldCharType="end"/>
                      </w:r>
                      <w:r>
                        <w:t xml:space="preserve"> Sequence Diagram Notifikasi Siswa Bermasalah</w:t>
                      </w:r>
                      <w:bookmarkEnd w:id="171"/>
                    </w:p>
                  </w:txbxContent>
                </v:textbox>
              </v:shape>
            </w:pict>
          </mc:Fallback>
        </mc:AlternateContent>
      </w:r>
      <w:r>
        <w:rPr>
          <w:noProof/>
        </w:rPr>
        <w:drawing>
          <wp:anchor distT="0" distB="0" distL="114300" distR="114300" simplePos="0" relativeHeight="251744768" behindDoc="1" locked="0" layoutInCell="1" allowOverlap="1" wp14:anchorId="3A6D654E" wp14:editId="58674067">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EBBDC78" w14:textId="77777777" w:rsidR="00EE4F66" w:rsidRDefault="00EE4F66" w:rsidP="00FF7610">
      <w:pPr>
        <w:rPr>
          <w:lang w:val="id-ID"/>
        </w:rPr>
      </w:pPr>
    </w:p>
    <w:p w14:paraId="3F509734" w14:textId="5393F2D0" w:rsidR="00EE4F66" w:rsidRDefault="00EE4F66" w:rsidP="00FF7610">
      <w:pPr>
        <w:rPr>
          <w:lang w:val="id-ID"/>
        </w:rPr>
      </w:pPr>
    </w:p>
    <w:p w14:paraId="22028756" w14:textId="2AF8425F" w:rsidR="00A2766B" w:rsidRDefault="00A2766B" w:rsidP="00FF7610">
      <w:pPr>
        <w:rPr>
          <w:lang w:val="id-ID"/>
        </w:rPr>
      </w:pPr>
    </w:p>
    <w:p w14:paraId="1116FE39" w14:textId="3FF14707" w:rsidR="00EE4F66" w:rsidRDefault="00EE4F66" w:rsidP="00FF7610">
      <w:pPr>
        <w:rPr>
          <w:lang w:val="id-ID"/>
        </w:rPr>
      </w:pPr>
    </w:p>
    <w:p w14:paraId="263EB0B6" w14:textId="3E1270B1" w:rsidR="00EE4F66" w:rsidRDefault="00EE4F66" w:rsidP="00FF7610">
      <w:pPr>
        <w:rPr>
          <w:lang w:val="id-ID"/>
        </w:rPr>
      </w:pPr>
    </w:p>
    <w:p w14:paraId="6479FB62" w14:textId="1544E424" w:rsidR="00EE4F66" w:rsidRDefault="00EE4F66" w:rsidP="00FF7610">
      <w:pPr>
        <w:rPr>
          <w:lang w:val="id-ID"/>
        </w:rPr>
      </w:pPr>
    </w:p>
    <w:p w14:paraId="0EF0EEE1" w14:textId="60F880A8" w:rsidR="00EE4F66" w:rsidRDefault="00EE4F66" w:rsidP="00FF7610">
      <w:pPr>
        <w:rPr>
          <w:lang w:val="id-ID"/>
        </w:rPr>
      </w:pPr>
    </w:p>
    <w:p w14:paraId="386CA511" w14:textId="089957AD" w:rsidR="00EE4F66" w:rsidRDefault="00EE4F66" w:rsidP="00FF7610">
      <w:pPr>
        <w:rPr>
          <w:lang w:val="id-ID"/>
        </w:rPr>
      </w:pPr>
    </w:p>
    <w:p w14:paraId="7DC52D75" w14:textId="48A62694" w:rsidR="00EE4F66" w:rsidRDefault="00EE4F66" w:rsidP="00FF7610">
      <w:pPr>
        <w:rPr>
          <w:lang w:val="id-ID"/>
        </w:rPr>
      </w:pPr>
    </w:p>
    <w:p w14:paraId="2922E916" w14:textId="77777777" w:rsidR="00EE4F66" w:rsidRPr="004A229B" w:rsidRDefault="00EE4F66" w:rsidP="00FF7610">
      <w:pPr>
        <w:rPr>
          <w:lang w:val="id-ID"/>
        </w:rPr>
      </w:pPr>
    </w:p>
    <w:p w14:paraId="53BDFF45" w14:textId="0ED147A7" w:rsidR="00926DA8" w:rsidRDefault="00926DA8" w:rsidP="00C93BF7">
      <w:pPr>
        <w:pStyle w:val="Heading3"/>
        <w:numPr>
          <w:ilvl w:val="0"/>
          <w:numId w:val="9"/>
        </w:numPr>
        <w:tabs>
          <w:tab w:val="left" w:pos="851"/>
        </w:tabs>
        <w:ind w:left="426" w:hanging="426"/>
      </w:pPr>
      <w:bookmarkStart w:id="172" w:name="_heading=h.1mrcu09"/>
      <w:bookmarkStart w:id="173" w:name="_Toc80034251"/>
      <w:bookmarkStart w:id="174" w:name="_Toc83115752"/>
      <w:bookmarkEnd w:id="172"/>
      <w:r>
        <w:t>Class Diagram</w:t>
      </w:r>
      <w:bookmarkEnd w:id="173"/>
      <w:bookmarkEnd w:id="174"/>
    </w:p>
    <w:p w14:paraId="0DB69555" w14:textId="4D58ECE8" w:rsidR="004A229B" w:rsidRDefault="004A229B" w:rsidP="00EC4B61">
      <w:pPr>
        <w:ind w:firstLine="851"/>
      </w:pPr>
      <w:r>
        <w:t xml:space="preserve">Class Diagram ini akan mendeskripsikan jenis objek dan hubungan yang terjadi dalam sebuah sistem, serta akan menunjukan beberapa atribut dan operasi 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1DE2F993" w14:textId="2FE6C44C" w:rsidR="00EC4B61" w:rsidRDefault="00EE4F66" w:rsidP="00A2766B">
      <w:pPr>
        <w:jc w:val="center"/>
      </w:pPr>
      <w:r>
        <w:rPr>
          <w:noProof/>
        </w:rPr>
        <w:lastRenderedPageBreak/>
        <mc:AlternateContent>
          <mc:Choice Requires="wps">
            <w:drawing>
              <wp:anchor distT="0" distB="0" distL="114300" distR="114300" simplePos="0" relativeHeight="251749888" behindDoc="1" locked="0" layoutInCell="1" allowOverlap="1" wp14:anchorId="430553DA" wp14:editId="0C1E8969">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3DE04736" w:rsidR="00EE4F66" w:rsidRPr="00133A7E" w:rsidRDefault="00EE4F66" w:rsidP="00EE4F66">
                            <w:pPr>
                              <w:pStyle w:val="Caption"/>
                              <w:jc w:val="center"/>
                              <w:rPr>
                                <w:noProof/>
                                <w:sz w:val="24"/>
                                <w:szCs w:val="24"/>
                              </w:rPr>
                            </w:pPr>
                            <w:bookmarkStart w:id="175" w:name="_Toc83115833"/>
                            <w:r>
                              <w:t xml:space="preserve">Gambar 3. </w:t>
                            </w:r>
                            <w:r>
                              <w:fldChar w:fldCharType="begin"/>
                            </w:r>
                            <w:r>
                              <w:instrText xml:space="preserve"> SEQ Gambar_3. \* ARABIC </w:instrText>
                            </w:r>
                            <w:r>
                              <w:fldChar w:fldCharType="separate"/>
                            </w:r>
                            <w:r w:rsidR="003748F7">
                              <w:rPr>
                                <w:noProof/>
                              </w:rPr>
                              <w:t>20</w:t>
                            </w:r>
                            <w:r>
                              <w:fldChar w:fldCharType="end"/>
                            </w:r>
                            <w:r>
                              <w:t xml:space="preserve"> Class Diagram</w:t>
                            </w:r>
                            <w:r w:rsidR="00947816">
                              <w:t xml:space="preserve"> Sistem Absensi</w:t>
                            </w:r>
                            <w:r>
                              <w:t xml:space="preserve"> SMK Cendekia Batujajar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47"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" stroked="f">
                <v:textbox style="mso-fit-shape-to-text:t" inset="0,0,0,0">
                  <w:txbxContent>
                    <w:p w14:paraId="722D3243" w14:textId="3DE04736" w:rsidR="00EE4F66" w:rsidRPr="00133A7E" w:rsidRDefault="00EE4F66" w:rsidP="00EE4F66">
                      <w:pPr>
                        <w:pStyle w:val="Caption"/>
                        <w:jc w:val="center"/>
                        <w:rPr>
                          <w:noProof/>
                          <w:sz w:val="24"/>
                          <w:szCs w:val="24"/>
                        </w:rPr>
                      </w:pPr>
                      <w:bookmarkStart w:id="176" w:name="_Toc83115833"/>
                      <w:r>
                        <w:t xml:space="preserve">Gambar 3. </w:t>
                      </w:r>
                      <w:r>
                        <w:fldChar w:fldCharType="begin"/>
                      </w:r>
                      <w:r>
                        <w:instrText xml:space="preserve"> SEQ Gambar_3. \* ARABIC </w:instrText>
                      </w:r>
                      <w:r>
                        <w:fldChar w:fldCharType="separate"/>
                      </w:r>
                      <w:r w:rsidR="003748F7">
                        <w:rPr>
                          <w:noProof/>
                        </w:rPr>
                        <w:t>20</w:t>
                      </w:r>
                      <w:r>
                        <w:fldChar w:fldCharType="end"/>
                      </w:r>
                      <w:r>
                        <w:t xml:space="preserve"> Class Diagram</w:t>
                      </w:r>
                      <w:r w:rsidR="00947816">
                        <w:t xml:space="preserve"> Sistem Absensi</w:t>
                      </w:r>
                      <w:r>
                        <w:t xml:space="preserve"> SMK Cendekia Batujajar</w:t>
                      </w:r>
                      <w:bookmarkEnd w:id="176"/>
                    </w:p>
                  </w:txbxContent>
                </v:textbox>
              </v:shape>
            </w:pict>
          </mc:Fallback>
        </mc:AlternateContent>
      </w:r>
      <w:r>
        <w:rPr>
          <w:noProof/>
        </w:rPr>
        <w:drawing>
          <wp:anchor distT="0" distB="0" distL="114300" distR="114300" simplePos="0" relativeHeight="251747840" behindDoc="1" locked="0" layoutInCell="1" allowOverlap="1" wp14:anchorId="6FE6E12E" wp14:editId="0A8A3A65">
            <wp:simplePos x="0" y="0"/>
            <wp:positionH relativeFrom="margin">
              <wp:posOffset>23643</wp:posOffset>
            </wp:positionH>
            <wp:positionV relativeFrom="paragraph">
              <wp:posOffset>12671</wp:posOffset>
            </wp:positionV>
            <wp:extent cx="5039995" cy="6656070"/>
            <wp:effectExtent l="19050" t="19050" r="27305" b="1143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54084E6" w14:textId="771681AA" w:rsidR="00EE4F66" w:rsidRDefault="00EE4F66" w:rsidP="00A2766B">
      <w:pPr>
        <w:jc w:val="center"/>
      </w:pPr>
    </w:p>
    <w:p w14:paraId="35795DDB" w14:textId="7FF15AF2" w:rsidR="00EE4F66" w:rsidRDefault="00EE4F66" w:rsidP="00A2766B">
      <w:pPr>
        <w:jc w:val="center"/>
      </w:pPr>
    </w:p>
    <w:p w14:paraId="693AFDAF" w14:textId="04711EAB" w:rsidR="00EE4F66" w:rsidRDefault="00EE4F66" w:rsidP="00A2766B">
      <w:pPr>
        <w:jc w:val="center"/>
      </w:pPr>
    </w:p>
    <w:p w14:paraId="02B24776" w14:textId="27E8F018" w:rsidR="00EE4F66" w:rsidRDefault="00EE4F66" w:rsidP="00A2766B">
      <w:pPr>
        <w:jc w:val="center"/>
      </w:pPr>
    </w:p>
    <w:p w14:paraId="2E4FA332" w14:textId="00A0CA15" w:rsidR="00EE4F66" w:rsidRDefault="00EE4F66" w:rsidP="00A2766B">
      <w:pPr>
        <w:jc w:val="center"/>
      </w:pPr>
    </w:p>
    <w:p w14:paraId="33754525" w14:textId="2490B273" w:rsidR="00EE4F66" w:rsidRDefault="00EE4F66" w:rsidP="00A2766B">
      <w:pPr>
        <w:jc w:val="center"/>
      </w:pPr>
    </w:p>
    <w:p w14:paraId="5E1AA667" w14:textId="53CF8D85" w:rsidR="00EE4F66" w:rsidRDefault="00EE4F66" w:rsidP="00A2766B">
      <w:pPr>
        <w:jc w:val="center"/>
      </w:pPr>
    </w:p>
    <w:p w14:paraId="5C750414" w14:textId="61F5B94A" w:rsidR="00EE4F66" w:rsidRDefault="00EE4F66" w:rsidP="00A2766B">
      <w:pPr>
        <w:jc w:val="center"/>
      </w:pPr>
    </w:p>
    <w:p w14:paraId="2AD227BF" w14:textId="7647F5AF" w:rsidR="00EE4F66" w:rsidRDefault="00EE4F66" w:rsidP="00A2766B">
      <w:pPr>
        <w:jc w:val="center"/>
      </w:pPr>
    </w:p>
    <w:p w14:paraId="41A940C5" w14:textId="108B539A" w:rsidR="00EE4F66" w:rsidRDefault="00EE4F66" w:rsidP="00A2766B">
      <w:pPr>
        <w:jc w:val="center"/>
      </w:pPr>
    </w:p>
    <w:p w14:paraId="4C12F9E2" w14:textId="287032BC" w:rsidR="00EE4F66" w:rsidRDefault="00EE4F66" w:rsidP="00A2766B">
      <w:pPr>
        <w:jc w:val="center"/>
      </w:pPr>
    </w:p>
    <w:p w14:paraId="73572066" w14:textId="50BBB9C7" w:rsidR="00EE4F66" w:rsidRDefault="00EE4F66" w:rsidP="00A2766B">
      <w:pPr>
        <w:jc w:val="center"/>
      </w:pPr>
    </w:p>
    <w:p w14:paraId="4CD2E4A7" w14:textId="5836EACB" w:rsidR="00EE4F66" w:rsidRDefault="00EE4F66" w:rsidP="00A2766B">
      <w:pPr>
        <w:jc w:val="center"/>
      </w:pPr>
    </w:p>
    <w:p w14:paraId="4DDA53CC" w14:textId="0596E296" w:rsidR="00EE4F66" w:rsidRDefault="00EE4F66" w:rsidP="00A2766B">
      <w:pPr>
        <w:jc w:val="center"/>
      </w:pPr>
    </w:p>
    <w:p w14:paraId="087F3B4F" w14:textId="34EA712D" w:rsidR="00EE4F66" w:rsidRDefault="00EE4F66" w:rsidP="00A2766B">
      <w:pPr>
        <w:jc w:val="center"/>
      </w:pPr>
    </w:p>
    <w:p w14:paraId="2104AACF" w14:textId="7A3D74BE" w:rsidR="00EE4F66" w:rsidRDefault="00EE4F66" w:rsidP="00A2766B">
      <w:pPr>
        <w:jc w:val="center"/>
      </w:pPr>
    </w:p>
    <w:p w14:paraId="22B49390" w14:textId="2070075C" w:rsidR="00EE4F66" w:rsidRDefault="00EE4F66" w:rsidP="00A2766B">
      <w:pPr>
        <w:jc w:val="center"/>
      </w:pPr>
    </w:p>
    <w:p w14:paraId="04D71ADC" w14:textId="79895664" w:rsidR="00EE4F66" w:rsidRDefault="00EE4F66" w:rsidP="00A2766B">
      <w:pPr>
        <w:jc w:val="center"/>
      </w:pPr>
    </w:p>
    <w:p w14:paraId="24C423D4" w14:textId="1281B2D2" w:rsidR="00EE4F66" w:rsidRDefault="00EE4F66" w:rsidP="00A2766B">
      <w:pPr>
        <w:jc w:val="center"/>
      </w:pPr>
    </w:p>
    <w:p w14:paraId="14B5E6ED" w14:textId="208B46DD" w:rsidR="00EE4F66" w:rsidRDefault="00EE4F66" w:rsidP="00A2766B">
      <w:pPr>
        <w:jc w:val="center"/>
      </w:pPr>
    </w:p>
    <w:p w14:paraId="1A2A5737" w14:textId="67855326" w:rsidR="00EE4F66" w:rsidRDefault="00EE4F66" w:rsidP="00A2766B">
      <w:pPr>
        <w:jc w:val="center"/>
      </w:pPr>
    </w:p>
    <w:p w14:paraId="00D3D4F7" w14:textId="599DBA61" w:rsidR="00EE4F66" w:rsidRDefault="00EE4F66" w:rsidP="00A2766B">
      <w:pPr>
        <w:jc w:val="center"/>
      </w:pPr>
    </w:p>
    <w:p w14:paraId="1304135A" w14:textId="1E672928" w:rsidR="00EE4F66" w:rsidRDefault="00EE4F66" w:rsidP="00A2766B">
      <w:pPr>
        <w:jc w:val="center"/>
      </w:pPr>
    </w:p>
    <w:p w14:paraId="76A2A59D" w14:textId="58B8802E" w:rsidR="00EE4F66" w:rsidRDefault="00EE4F66" w:rsidP="00A2766B">
      <w:pPr>
        <w:jc w:val="center"/>
      </w:pPr>
    </w:p>
    <w:p w14:paraId="391A4033" w14:textId="3F1DB60D" w:rsidR="00EE4F66" w:rsidRDefault="00EE4F66" w:rsidP="00A2766B">
      <w:pPr>
        <w:jc w:val="center"/>
      </w:pPr>
    </w:p>
    <w:p w14:paraId="577B0BA4" w14:textId="4EE292B6" w:rsidR="000B5DA5" w:rsidRPr="000B5DA5" w:rsidRDefault="000B5DA5" w:rsidP="000B5DA5">
      <w:pPr>
        <w:jc w:val="center"/>
      </w:pPr>
      <w:bookmarkStart w:id="177" w:name="_heading=h.46r0co2"/>
      <w:bookmarkEnd w:id="177"/>
      <w:r w:rsidRPr="000B5DA5">
        <w:rPr>
          <w:b/>
          <w:bCs/>
        </w:rPr>
        <w:t>(Sumber:</w:t>
      </w:r>
      <w:r>
        <w:t xml:space="preserve"> Peyusun</w:t>
      </w:r>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178" w:name="_heading=h.2lwamvv"/>
      <w:bookmarkStart w:id="179" w:name="_Toc80034253"/>
      <w:bookmarkStart w:id="180" w:name="_Toc83115753"/>
      <w:bookmarkEnd w:id="178"/>
      <w:r>
        <w:t xml:space="preserve">Perancangan </w:t>
      </w:r>
      <w:bookmarkEnd w:id="179"/>
      <w:bookmarkEnd w:id="180"/>
      <w:r w:rsidR="004C453C">
        <w:rPr>
          <w:lang w:val="en-US"/>
        </w:rPr>
        <w:t>Basis Data</w:t>
      </w:r>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w:t>
      </w:r>
      <w:r>
        <w:lastRenderedPageBreak/>
        <w:t xml:space="preserve">pembangunan sistem. Oleh karena itu, perlu perancangan database dengan benar tanpa adanya kesalahan. Adapun perancangan </w:t>
      </w:r>
      <w:r w:rsidRPr="00C42EE7">
        <w:rPr>
          <w:i/>
          <w:iCs/>
        </w:rPr>
        <w:t>database</w:t>
      </w:r>
      <w:r>
        <w:t xml:space="preserve"> untuk sistem yang dibangun yaitu:</w:t>
      </w:r>
    </w:p>
    <w:p w14:paraId="336F10A5" w14:textId="41185F5E" w:rsidR="00582712" w:rsidRPr="00156F99" w:rsidRDefault="00582712" w:rsidP="00FF2590">
      <w:pPr>
        <w:pStyle w:val="ListParagraph"/>
        <w:numPr>
          <w:ilvl w:val="0"/>
          <w:numId w:val="48"/>
        </w:numPr>
        <w:ind w:left="450"/>
        <w:rPr>
          <w:b/>
          <w:bCs/>
          <w:highlight w:val="cyan"/>
        </w:rPr>
      </w:pPr>
      <w:r w:rsidRPr="00156F99">
        <w:rPr>
          <w:b/>
          <w:bCs/>
          <w:highlight w:val="cyan"/>
        </w:rPr>
        <w:t>Tabel RFID</w:t>
      </w:r>
    </w:p>
    <w:p w14:paraId="5F0F6C9E" w14:textId="32978F03" w:rsidR="009B575D" w:rsidRPr="00EB3EE8" w:rsidRDefault="009B575D" w:rsidP="00EB3EE8">
      <w:pPr>
        <w:ind w:firstLine="450"/>
        <w:rPr>
          <w:iCs/>
          <w:lang w:eastAsia="en-US"/>
        </w:rPr>
      </w:pPr>
      <w:r>
        <w:rPr>
          <w:iCs/>
        </w:rPr>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pada </w:t>
      </w:r>
      <w:r w:rsidRPr="00D77591">
        <w:rPr>
          <w:i/>
        </w:rPr>
        <w:t>table</w:t>
      </w:r>
      <w:r w:rsidR="00D77591" w:rsidRPr="00D77591">
        <w:rPr>
          <w:i/>
        </w:rPr>
        <w:t xml:space="preserve"> </w:t>
      </w:r>
      <w:r w:rsidR="00D77591" w:rsidRPr="00D77591">
        <w:rPr>
          <w:iCs/>
        </w:rPr>
        <w:t>3.18</w:t>
      </w:r>
      <w:r>
        <w:rPr>
          <w:iCs/>
        </w:rPr>
        <w:t xml:space="preserve"> berfungsi untuk mengelola data rfid yang tersedia pada sistem absensi.</w:t>
      </w:r>
    </w:p>
    <w:p w14:paraId="46DB279B" w14:textId="71C8FFAC" w:rsidR="00D77591" w:rsidRDefault="00D77591" w:rsidP="00FA382F">
      <w:pPr>
        <w:pStyle w:val="Caption"/>
        <w:keepNext/>
        <w:jc w:val="center"/>
      </w:pPr>
      <w:bookmarkStart w:id="181" w:name="_Toc83115879"/>
      <w:r>
        <w:t xml:space="preserve">Table 3. </w:t>
      </w:r>
      <w:r w:rsidR="006720D0">
        <w:fldChar w:fldCharType="begin"/>
      </w:r>
      <w:r w:rsidR="006720D0">
        <w:instrText xml:space="preserve"> SEQ Table_3. \* ARABIC </w:instrText>
      </w:r>
      <w:r w:rsidR="006720D0">
        <w:fldChar w:fldCharType="separate"/>
      </w:r>
      <w:r w:rsidR="00A911C8">
        <w:rPr>
          <w:noProof/>
        </w:rPr>
        <w:t>18</w:t>
      </w:r>
      <w:r w:rsidR="006720D0">
        <w:fldChar w:fldCharType="end"/>
      </w:r>
      <w:r>
        <w:t xml:space="preserve"> </w:t>
      </w:r>
      <w:r w:rsidR="009E6E1E">
        <w:t xml:space="preserve">Perancangan </w:t>
      </w:r>
      <w:r>
        <w:t>Tabel RFID</w:t>
      </w:r>
      <w:bookmarkEnd w:id="181"/>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156F99" w:rsidRDefault="00582712" w:rsidP="00FF2590">
      <w:pPr>
        <w:pStyle w:val="ListParagraph"/>
        <w:numPr>
          <w:ilvl w:val="0"/>
          <w:numId w:val="48"/>
        </w:numPr>
        <w:ind w:left="450"/>
        <w:rPr>
          <w:b/>
          <w:bCs/>
          <w:highlight w:val="cyan"/>
        </w:rPr>
      </w:pPr>
      <w:r w:rsidRPr="00156F99">
        <w:rPr>
          <w:b/>
          <w:bCs/>
          <w:highlight w:val="cyan"/>
        </w:rPr>
        <w:t>Tabel Siswa</w:t>
      </w:r>
    </w:p>
    <w:p w14:paraId="0A12B732" w14:textId="3F0B20E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pada </w:t>
      </w:r>
      <w:r w:rsidRPr="00D77591">
        <w:rPr>
          <w:i/>
          <w:iCs/>
        </w:rPr>
        <w:t>table</w:t>
      </w:r>
      <w:r w:rsidR="00D77591">
        <w:rPr>
          <w:i/>
          <w:iCs/>
        </w:rPr>
        <w:t xml:space="preserve"> </w:t>
      </w:r>
      <w:r w:rsidR="00D77591">
        <w:t xml:space="preserve">3.19. table ini </w:t>
      </w:r>
      <w:r w:rsidRPr="009B575D">
        <w:t xml:space="preserve">berfungsi untuk mengelola data </w:t>
      </w:r>
      <w:r>
        <w:t>siswa</w:t>
      </w:r>
      <w:r w:rsidRPr="009B575D">
        <w:t xml:space="preserve"> yang tersedia pada sistem absensi.</w:t>
      </w:r>
    </w:p>
    <w:p w14:paraId="541B9257" w14:textId="491C1BC4" w:rsidR="00D77591" w:rsidRDefault="00D77591" w:rsidP="00FA382F">
      <w:pPr>
        <w:pStyle w:val="Caption"/>
        <w:keepNext/>
        <w:jc w:val="center"/>
      </w:pPr>
      <w:bookmarkStart w:id="182" w:name="_Toc83115880"/>
      <w:r>
        <w:t xml:space="preserve">Table 3. </w:t>
      </w:r>
      <w:r w:rsidR="006720D0">
        <w:fldChar w:fldCharType="begin"/>
      </w:r>
      <w:r w:rsidR="006720D0">
        <w:instrText xml:space="preserve"> SEQ Table_3. \* ARABIC </w:instrText>
      </w:r>
      <w:r w:rsidR="006720D0">
        <w:fldChar w:fldCharType="separate"/>
      </w:r>
      <w:r w:rsidR="00A911C8">
        <w:rPr>
          <w:noProof/>
        </w:rPr>
        <w:t>19</w:t>
      </w:r>
      <w:r w:rsidR="006720D0">
        <w:fldChar w:fldCharType="end"/>
      </w:r>
      <w:r>
        <w:t xml:space="preserve"> </w:t>
      </w:r>
      <w:r w:rsidR="009E6E1E">
        <w:t xml:space="preserve">Perancangan  </w:t>
      </w:r>
      <w:r>
        <w:t>Tabel Siswa</w:t>
      </w:r>
      <w:bookmarkEnd w:id="182"/>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lastRenderedPageBreak/>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156F99" w:rsidRDefault="00582712" w:rsidP="00FF2590">
      <w:pPr>
        <w:pStyle w:val="ListParagraph"/>
        <w:numPr>
          <w:ilvl w:val="0"/>
          <w:numId w:val="48"/>
        </w:numPr>
        <w:ind w:left="450"/>
        <w:rPr>
          <w:b/>
          <w:bCs/>
          <w:highlight w:val="cyan"/>
        </w:rPr>
      </w:pPr>
      <w:r w:rsidRPr="00156F99">
        <w:rPr>
          <w:b/>
          <w:bCs/>
          <w:highlight w:val="cyan"/>
        </w:rPr>
        <w:t>Tabel Absen</w:t>
      </w:r>
    </w:p>
    <w:p w14:paraId="1927825F" w14:textId="2D23AA39" w:rsidR="009B575D" w:rsidRDefault="009B575D" w:rsidP="009B575D">
      <w:pPr>
        <w:ind w:firstLine="450"/>
        <w:rPr>
          <w:lang w:eastAsia="en-US"/>
        </w:rPr>
      </w:pPr>
      <w:r w:rsidRPr="009B575D">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pada </w:t>
      </w:r>
      <w:r w:rsidRPr="00D079EF">
        <w:rPr>
          <w:i/>
          <w:iCs/>
        </w:rPr>
        <w:t>tabl</w:t>
      </w:r>
      <w:r w:rsidR="00D079EF">
        <w:rPr>
          <w:i/>
          <w:iCs/>
        </w:rPr>
        <w:t xml:space="preserve">e 3.20.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0F2CD835" w:rsidR="00D77591" w:rsidRDefault="00D77591" w:rsidP="00FA382F">
      <w:pPr>
        <w:pStyle w:val="Caption"/>
        <w:keepNext/>
        <w:jc w:val="center"/>
      </w:pPr>
      <w:bookmarkStart w:id="183" w:name="_Toc83115881"/>
      <w:r>
        <w:t xml:space="preserve">Table 3. </w:t>
      </w:r>
      <w:r w:rsidR="006720D0">
        <w:fldChar w:fldCharType="begin"/>
      </w:r>
      <w:r w:rsidR="006720D0">
        <w:instrText xml:space="preserve"> SEQ Table_3. \* ARABIC </w:instrText>
      </w:r>
      <w:r w:rsidR="006720D0">
        <w:fldChar w:fldCharType="separate"/>
      </w:r>
      <w:r w:rsidR="00A911C8">
        <w:rPr>
          <w:noProof/>
        </w:rPr>
        <w:t>20</w:t>
      </w:r>
      <w:r w:rsidR="006720D0">
        <w:fldChar w:fldCharType="end"/>
      </w:r>
      <w:r>
        <w:t xml:space="preserve"> </w:t>
      </w:r>
      <w:r w:rsidR="009E6E1E">
        <w:t xml:space="preserve">Perancangan </w:t>
      </w:r>
      <w:r>
        <w:t>Tabel Absen</w:t>
      </w:r>
      <w:bookmarkEnd w:id="183"/>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124E73BB" w:rsidR="006828A2" w:rsidRDefault="00156F99" w:rsidP="00C60063">
            <w:pPr>
              <w:jc w:val="center"/>
            </w:pPr>
            <w:r>
              <w:t>int</w:t>
            </w:r>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156F99" w:rsidRDefault="006828A2" w:rsidP="00FF2590">
      <w:pPr>
        <w:pStyle w:val="ListParagraph"/>
        <w:numPr>
          <w:ilvl w:val="0"/>
          <w:numId w:val="48"/>
        </w:numPr>
        <w:ind w:left="450"/>
        <w:rPr>
          <w:b/>
          <w:bCs/>
          <w:highlight w:val="cyan"/>
        </w:rPr>
      </w:pPr>
      <w:r w:rsidRPr="00156F99">
        <w:rPr>
          <w:b/>
          <w:bCs/>
          <w:highlight w:val="cyan"/>
        </w:rPr>
        <w:t>Tabel Laporan Absen</w:t>
      </w:r>
    </w:p>
    <w:p w14:paraId="790F87B1" w14:textId="2E6C1217" w:rsidR="009B575D" w:rsidRDefault="009B575D" w:rsidP="009B575D">
      <w:pPr>
        <w:ind w:firstLine="450"/>
        <w:rPr>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 xml:space="preserve">tabel </w:t>
      </w:r>
      <w:r w:rsidR="00D77591">
        <w:t>3.21.</w:t>
      </w:r>
      <w:r w:rsidRPr="009B575D">
        <w:t xml:space="preserve"> berfungsi untuk mengelola data </w:t>
      </w:r>
      <w:r>
        <w:t>laporan</w:t>
      </w:r>
      <w:r w:rsidR="00D77591">
        <w:t xml:space="preserve"> </w:t>
      </w:r>
      <w:r>
        <w:t>absensi</w:t>
      </w:r>
      <w:r w:rsidRPr="009B575D">
        <w:t xml:space="preserve"> yang tersedia pada sistem absensi.</w:t>
      </w:r>
    </w:p>
    <w:p w14:paraId="22785D99" w14:textId="5C8EC69E" w:rsidR="00D77591" w:rsidRDefault="00D77591" w:rsidP="00FA382F">
      <w:pPr>
        <w:pStyle w:val="Caption"/>
        <w:keepNext/>
        <w:jc w:val="center"/>
      </w:pPr>
      <w:bookmarkStart w:id="184" w:name="_Toc83115882"/>
      <w:r>
        <w:t xml:space="preserve">Table 3. </w:t>
      </w:r>
      <w:r w:rsidR="006720D0">
        <w:fldChar w:fldCharType="begin"/>
      </w:r>
      <w:r w:rsidR="006720D0">
        <w:instrText xml:space="preserve"> SEQ Table_3. \* ARABIC </w:instrText>
      </w:r>
      <w:r w:rsidR="006720D0">
        <w:fldChar w:fldCharType="separate"/>
      </w:r>
      <w:r w:rsidR="00A911C8">
        <w:rPr>
          <w:noProof/>
        </w:rPr>
        <w:t>21</w:t>
      </w:r>
      <w:r w:rsidR="006720D0">
        <w:fldChar w:fldCharType="end"/>
      </w:r>
      <w:r>
        <w:t xml:space="preserve"> </w:t>
      </w:r>
      <w:r w:rsidR="009E6E1E">
        <w:t xml:space="preserve">Perancangan </w:t>
      </w:r>
      <w:r>
        <w:t>Tabel Laporan Absen</w:t>
      </w:r>
      <w:bookmarkEnd w:id="184"/>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3F1030FF" w:rsidR="00C62D5D" w:rsidRDefault="00FE7724" w:rsidP="00C60063">
            <w:pPr>
              <w:jc w:val="center"/>
            </w:pPr>
            <w:r>
              <w:t>int</w:t>
            </w:r>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03D354C5" w:rsidR="00C62D5D" w:rsidRDefault="00FE7724" w:rsidP="00C60063">
            <w:pPr>
              <w:jc w:val="center"/>
            </w:pPr>
            <w:r>
              <w:t>int</w:t>
            </w:r>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lastRenderedPageBreak/>
              <w:t>izin</w:t>
            </w:r>
          </w:p>
        </w:tc>
        <w:tc>
          <w:tcPr>
            <w:tcW w:w="1982" w:type="dxa"/>
          </w:tcPr>
          <w:p w14:paraId="08A53C95" w14:textId="70AC5694" w:rsidR="00C62D5D" w:rsidRDefault="00FE7724" w:rsidP="00C60063">
            <w:pPr>
              <w:jc w:val="center"/>
            </w:pPr>
            <w:r>
              <w:t>int</w:t>
            </w:r>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0A35F4B6" w:rsidR="00C62D5D" w:rsidRDefault="00FE7724" w:rsidP="00C60063">
            <w:pPr>
              <w:jc w:val="center"/>
            </w:pPr>
            <w:r>
              <w:t>int</w:t>
            </w:r>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4B22D8C8" w:rsidR="00C62D5D" w:rsidRDefault="00FE7724" w:rsidP="00C60063">
            <w:pPr>
              <w:jc w:val="center"/>
            </w:pPr>
            <w:r>
              <w:t>int</w:t>
            </w:r>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156F99" w:rsidRDefault="00582712" w:rsidP="00FF2590">
      <w:pPr>
        <w:pStyle w:val="ListParagraph"/>
        <w:numPr>
          <w:ilvl w:val="0"/>
          <w:numId w:val="48"/>
        </w:numPr>
        <w:ind w:left="450"/>
        <w:rPr>
          <w:b/>
          <w:bCs/>
          <w:highlight w:val="cyan"/>
        </w:rPr>
      </w:pPr>
      <w:r w:rsidRPr="00156F99">
        <w:rPr>
          <w:b/>
          <w:bCs/>
          <w:highlight w:val="cyan"/>
        </w:rPr>
        <w:t>Tabel Guru</w:t>
      </w:r>
    </w:p>
    <w:p w14:paraId="5F8CDCA6" w14:textId="149085A8" w:rsidR="009B575D" w:rsidRDefault="009B575D" w:rsidP="00EB3EE8">
      <w:pPr>
        <w:ind w:firstLine="450"/>
        <w:rPr>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pada </w:t>
      </w:r>
      <w:r w:rsidR="00D079EF">
        <w:t>tabe</w:t>
      </w:r>
      <w:r w:rsidR="00531075">
        <w:t>l</w:t>
      </w:r>
      <w:r w:rsidR="00D079EF">
        <w:t xml:space="preserve"> 3.22 yang </w:t>
      </w:r>
      <w:r w:rsidRPr="009B575D">
        <w:t xml:space="preserve">berfungsi untuk mengelola data </w:t>
      </w:r>
      <w:r>
        <w:t>guru</w:t>
      </w:r>
      <w:r w:rsidRPr="009B575D">
        <w:t xml:space="preserve"> yang tersedia pada sistem absensi.</w:t>
      </w:r>
    </w:p>
    <w:p w14:paraId="45017592" w14:textId="554E7884" w:rsidR="00D079EF" w:rsidRDefault="00D079EF" w:rsidP="00FA382F">
      <w:pPr>
        <w:pStyle w:val="Caption"/>
        <w:keepNext/>
        <w:jc w:val="center"/>
      </w:pPr>
      <w:bookmarkStart w:id="185" w:name="_Toc83115883"/>
      <w:r>
        <w:t xml:space="preserve">Table 3. </w:t>
      </w:r>
      <w:r w:rsidR="006720D0">
        <w:fldChar w:fldCharType="begin"/>
      </w:r>
      <w:r w:rsidR="006720D0">
        <w:instrText xml:space="preserve"> SEQ Table_3. \* ARABIC </w:instrText>
      </w:r>
      <w:r w:rsidR="006720D0">
        <w:fldChar w:fldCharType="separate"/>
      </w:r>
      <w:r w:rsidR="00A911C8">
        <w:rPr>
          <w:noProof/>
        </w:rPr>
        <w:t>22</w:t>
      </w:r>
      <w:r w:rsidR="006720D0">
        <w:fldChar w:fldCharType="end"/>
      </w:r>
      <w:r>
        <w:t xml:space="preserve"> </w:t>
      </w:r>
      <w:r w:rsidR="009E6E1E">
        <w:t xml:space="preserve">Perancangan </w:t>
      </w:r>
      <w:r>
        <w:t>Tabel Guru</w:t>
      </w:r>
      <w:bookmarkEnd w:id="185"/>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156F99" w:rsidRDefault="00582712" w:rsidP="00FF2590">
      <w:pPr>
        <w:pStyle w:val="ListParagraph"/>
        <w:numPr>
          <w:ilvl w:val="0"/>
          <w:numId w:val="48"/>
        </w:numPr>
        <w:ind w:left="450"/>
        <w:rPr>
          <w:b/>
          <w:bCs/>
          <w:highlight w:val="cyan"/>
        </w:rPr>
      </w:pPr>
      <w:r w:rsidRPr="00156F99">
        <w:rPr>
          <w:b/>
          <w:bCs/>
          <w:highlight w:val="cyan"/>
        </w:rPr>
        <w:t>Tabel Admin</w:t>
      </w:r>
    </w:p>
    <w:p w14:paraId="6F441C7C" w14:textId="4924CB91" w:rsidR="009B575D" w:rsidRDefault="009B575D" w:rsidP="00EB3EE8">
      <w:pPr>
        <w:ind w:firstLine="450"/>
        <w:rPr>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pada tab</w:t>
      </w:r>
      <w:r w:rsidR="00531075">
        <w:t xml:space="preserve">el 3.23 dimana tabel ini </w:t>
      </w:r>
      <w:r w:rsidRPr="009B575D">
        <w:t xml:space="preserve">berfungsi untuk mengelola data </w:t>
      </w:r>
      <w:r>
        <w:t>admin</w:t>
      </w:r>
      <w:r w:rsidRPr="009B575D">
        <w:t xml:space="preserve"> yang tersedia pada sistem absensi.</w:t>
      </w:r>
    </w:p>
    <w:p w14:paraId="6D8B2C13" w14:textId="076437E1" w:rsidR="00531075" w:rsidRDefault="00531075" w:rsidP="00FA382F">
      <w:pPr>
        <w:pStyle w:val="Caption"/>
        <w:keepNext/>
        <w:jc w:val="center"/>
      </w:pPr>
      <w:bookmarkStart w:id="186" w:name="_Toc83115884"/>
      <w:r>
        <w:t xml:space="preserve">Table 3. </w:t>
      </w:r>
      <w:r w:rsidR="006720D0">
        <w:fldChar w:fldCharType="begin"/>
      </w:r>
      <w:r w:rsidR="006720D0">
        <w:instrText xml:space="preserve"> SEQ Table_3. \* ARABIC </w:instrText>
      </w:r>
      <w:r w:rsidR="006720D0">
        <w:fldChar w:fldCharType="separate"/>
      </w:r>
      <w:r w:rsidR="00A911C8">
        <w:rPr>
          <w:noProof/>
        </w:rPr>
        <w:t>23</w:t>
      </w:r>
      <w:r w:rsidR="006720D0">
        <w:fldChar w:fldCharType="end"/>
      </w:r>
      <w:r>
        <w:t xml:space="preserve"> </w:t>
      </w:r>
      <w:r w:rsidR="009E6E1E">
        <w:t xml:space="preserve">Perancangan </w:t>
      </w:r>
      <w:r>
        <w:t>Tabel Admin</w:t>
      </w:r>
      <w:bookmarkEnd w:id="186"/>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lastRenderedPageBreak/>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003126C1" w:rsidR="00FE7724" w:rsidRDefault="00FE7724" w:rsidP="00C60063">
            <w:pPr>
              <w:jc w:val="center"/>
            </w:pPr>
            <w:r>
              <w:t>int</w:t>
            </w:r>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156F99" w:rsidRDefault="00582712" w:rsidP="00FF2590">
      <w:pPr>
        <w:pStyle w:val="ListParagraph"/>
        <w:numPr>
          <w:ilvl w:val="0"/>
          <w:numId w:val="48"/>
        </w:numPr>
        <w:ind w:left="450"/>
        <w:rPr>
          <w:b/>
          <w:bCs/>
          <w:highlight w:val="cyan"/>
        </w:rPr>
      </w:pPr>
      <w:r w:rsidRPr="00156F99">
        <w:rPr>
          <w:b/>
          <w:bCs/>
          <w:highlight w:val="cyan"/>
        </w:rPr>
        <w:t>Tabel Walikelas</w:t>
      </w:r>
    </w:p>
    <w:p w14:paraId="65F309CB" w14:textId="4DB38A32" w:rsidR="009B575D" w:rsidRDefault="009B575D" w:rsidP="00EB3EE8">
      <w:pPr>
        <w:ind w:firstLine="450"/>
        <w:rPr>
          <w:lang w:eastAsia="en-US"/>
        </w:rPr>
      </w:pPr>
      <w:r w:rsidRPr="009B575D">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pada </w:t>
      </w:r>
      <w:r w:rsidR="00531075">
        <w:t>tabel 3.24. dimana tabel ini</w:t>
      </w:r>
      <w:r w:rsidRPr="009B575D">
        <w:t xml:space="preserve"> berfungsi untuk mengelola data </w:t>
      </w:r>
      <w:r>
        <w:t>walikelas</w:t>
      </w:r>
      <w:r w:rsidRPr="009B575D">
        <w:t xml:space="preserve"> yang tersedia pada sistem absensi.</w:t>
      </w:r>
    </w:p>
    <w:p w14:paraId="582474E8" w14:textId="7B434B11" w:rsidR="00531075" w:rsidRDefault="00531075" w:rsidP="00FA382F">
      <w:pPr>
        <w:pStyle w:val="Caption"/>
        <w:keepNext/>
        <w:jc w:val="center"/>
      </w:pPr>
      <w:bookmarkStart w:id="187" w:name="_Toc83115885"/>
      <w:r>
        <w:t xml:space="preserve">Table 3. </w:t>
      </w:r>
      <w:r w:rsidR="006720D0">
        <w:fldChar w:fldCharType="begin"/>
      </w:r>
      <w:r w:rsidR="006720D0">
        <w:instrText xml:space="preserve"> SEQ Table_3. \* ARABIC </w:instrText>
      </w:r>
      <w:r w:rsidR="006720D0">
        <w:fldChar w:fldCharType="separate"/>
      </w:r>
      <w:r w:rsidR="00A911C8">
        <w:rPr>
          <w:noProof/>
        </w:rPr>
        <w:t>24</w:t>
      </w:r>
      <w:r w:rsidR="006720D0">
        <w:fldChar w:fldCharType="end"/>
      </w:r>
      <w:r w:rsidR="009E6E1E">
        <w:t xml:space="preserve"> Perancangan</w:t>
      </w:r>
      <w:r>
        <w:t xml:space="preserve"> Tabel Walikelas</w:t>
      </w:r>
      <w:bookmarkEnd w:id="187"/>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156F99" w:rsidRDefault="00582712" w:rsidP="00FF2590">
      <w:pPr>
        <w:pStyle w:val="ListParagraph"/>
        <w:numPr>
          <w:ilvl w:val="0"/>
          <w:numId w:val="48"/>
        </w:numPr>
        <w:ind w:left="450"/>
        <w:rPr>
          <w:b/>
          <w:bCs/>
          <w:highlight w:val="cyan"/>
        </w:rPr>
      </w:pPr>
      <w:r w:rsidRPr="00156F99">
        <w:rPr>
          <w:b/>
          <w:bCs/>
          <w:highlight w:val="cyan"/>
        </w:rPr>
        <w:t>Tabel Kelas</w:t>
      </w:r>
    </w:p>
    <w:p w14:paraId="7AA5BA64" w14:textId="4BD596FA" w:rsidR="009B575D" w:rsidRDefault="009B575D" w:rsidP="00531075">
      <w:pPr>
        <w:ind w:firstLine="450"/>
        <w:rPr>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pada </w:t>
      </w:r>
      <w:r w:rsidR="00531075">
        <w:t xml:space="preserve">tabel 3.25. tabel ini </w:t>
      </w:r>
      <w:r w:rsidRPr="009B575D">
        <w:t xml:space="preserve">berfungsi untuk mengelola data </w:t>
      </w:r>
      <w:r w:rsidR="006638B8">
        <w:t>kelas</w:t>
      </w:r>
      <w:r w:rsidRPr="009B575D">
        <w:t xml:space="preserve"> yang tersedia pada sistem absensi.</w:t>
      </w:r>
    </w:p>
    <w:p w14:paraId="793AE17D" w14:textId="73E16CB4" w:rsidR="00531075" w:rsidRDefault="00531075" w:rsidP="00FA382F">
      <w:pPr>
        <w:pStyle w:val="Caption"/>
        <w:keepNext/>
        <w:jc w:val="center"/>
      </w:pPr>
      <w:bookmarkStart w:id="188" w:name="_Toc83115886"/>
      <w:r>
        <w:t xml:space="preserve">Table 3. </w:t>
      </w:r>
      <w:r w:rsidR="006720D0">
        <w:fldChar w:fldCharType="begin"/>
      </w:r>
      <w:r w:rsidR="006720D0">
        <w:instrText xml:space="preserve"> SEQ Table_3. \* ARABIC </w:instrText>
      </w:r>
      <w:r w:rsidR="006720D0">
        <w:fldChar w:fldCharType="separate"/>
      </w:r>
      <w:r w:rsidR="00A911C8">
        <w:rPr>
          <w:noProof/>
        </w:rPr>
        <w:t>25</w:t>
      </w:r>
      <w:r w:rsidR="006720D0">
        <w:fldChar w:fldCharType="end"/>
      </w:r>
      <w:r w:rsidR="009E6E1E" w:rsidRPr="009E6E1E">
        <w:t xml:space="preserve"> </w:t>
      </w:r>
      <w:r w:rsidR="009E6E1E">
        <w:t xml:space="preserve">Perancangan </w:t>
      </w:r>
      <w:r>
        <w:t>Tabel Kelas</w:t>
      </w:r>
      <w:bookmarkEnd w:id="188"/>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lastRenderedPageBreak/>
              <w:t>angkatan</w:t>
            </w:r>
          </w:p>
        </w:tc>
        <w:tc>
          <w:tcPr>
            <w:tcW w:w="1982" w:type="dxa"/>
          </w:tcPr>
          <w:p w14:paraId="2D5F8100" w14:textId="70E68E92" w:rsidR="00FE7724" w:rsidRDefault="00462CE8" w:rsidP="00C60063">
            <w:pPr>
              <w:jc w:val="center"/>
            </w:pPr>
            <w:r>
              <w:t>int</w:t>
            </w:r>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31D8A8BD" w:rsidR="00723DD6" w:rsidRDefault="00723DD6" w:rsidP="00C60063">
            <w:pPr>
              <w:jc w:val="center"/>
            </w:pPr>
            <w:r>
              <w:t>int</w:t>
            </w:r>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3DC4B035" w:rsidR="00723DD6" w:rsidRDefault="00723DD6" w:rsidP="00C60063">
            <w:pPr>
              <w:jc w:val="center"/>
            </w:pPr>
            <w:r>
              <w:t>int</w:t>
            </w:r>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27AA99B0" w:rsidR="00723DD6" w:rsidRDefault="00723DD6" w:rsidP="00C60063">
            <w:pPr>
              <w:jc w:val="center"/>
            </w:pPr>
            <w:r>
              <w:t>int</w:t>
            </w:r>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156F99" w:rsidRDefault="006828A2" w:rsidP="00FF2590">
      <w:pPr>
        <w:pStyle w:val="ListParagraph"/>
        <w:numPr>
          <w:ilvl w:val="0"/>
          <w:numId w:val="48"/>
        </w:numPr>
        <w:ind w:left="450"/>
        <w:rPr>
          <w:b/>
          <w:bCs/>
          <w:highlight w:val="cyan"/>
        </w:rPr>
      </w:pPr>
      <w:r w:rsidRPr="00156F99">
        <w:rPr>
          <w:b/>
          <w:bCs/>
          <w:highlight w:val="cyan"/>
        </w:rPr>
        <w:t>Tabel RFID Log</w:t>
      </w:r>
    </w:p>
    <w:p w14:paraId="15594ACF" w14:textId="10DAA82C" w:rsidR="006638B8" w:rsidRDefault="006638B8" w:rsidP="00531075">
      <w:pPr>
        <w:ind w:firstLine="450"/>
        <w:rPr>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pada t</w:t>
      </w:r>
      <w:r w:rsidR="00531075">
        <w:t xml:space="preserve">abel 3.27. 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2A1428A2" w:rsidR="00531075" w:rsidRDefault="00531075" w:rsidP="00FA382F">
      <w:pPr>
        <w:pStyle w:val="Caption"/>
        <w:keepNext/>
        <w:jc w:val="center"/>
      </w:pPr>
      <w:bookmarkStart w:id="189" w:name="_Toc83115888"/>
      <w:r>
        <w:t xml:space="preserve">Table 3. </w:t>
      </w:r>
      <w:r w:rsidR="006720D0">
        <w:fldChar w:fldCharType="begin"/>
      </w:r>
      <w:r w:rsidR="006720D0">
        <w:instrText xml:space="preserve"> SEQ Table_3. \* ARABIC </w:instrText>
      </w:r>
      <w:r w:rsidR="006720D0">
        <w:fldChar w:fldCharType="separate"/>
      </w:r>
      <w:r w:rsidR="00A911C8">
        <w:rPr>
          <w:noProof/>
        </w:rPr>
        <w:t>26</w:t>
      </w:r>
      <w:r w:rsidR="006720D0">
        <w:fldChar w:fldCharType="end"/>
      </w:r>
      <w:r>
        <w:t xml:space="preserve"> </w:t>
      </w:r>
      <w:r w:rsidR="009E6E1E">
        <w:t xml:space="preserve">Perancangan </w:t>
      </w:r>
      <w:r>
        <w:t>Tabel RFID Log</w:t>
      </w:r>
      <w:bookmarkEnd w:id="189"/>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7ED07BA7" w:rsidR="006828A2" w:rsidRDefault="00462CE8" w:rsidP="00C60063">
            <w:pPr>
              <w:jc w:val="center"/>
            </w:pPr>
            <w:r>
              <w:t>int</w:t>
            </w:r>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156F99" w:rsidRDefault="00375190" w:rsidP="00375190">
      <w:pPr>
        <w:pStyle w:val="ListParagraph"/>
        <w:numPr>
          <w:ilvl w:val="0"/>
          <w:numId w:val="48"/>
        </w:numPr>
        <w:ind w:left="426"/>
        <w:rPr>
          <w:b/>
          <w:bCs/>
          <w:highlight w:val="cyan"/>
        </w:rPr>
      </w:pPr>
      <w:r w:rsidRPr="00156F99">
        <w:rPr>
          <w:b/>
          <w:bCs/>
          <w:highlight w:val="cyan"/>
        </w:rPr>
        <w:t xml:space="preserve">Tabel </w:t>
      </w:r>
      <w:r w:rsidR="006720D0" w:rsidRPr="00156F99">
        <w:rPr>
          <w:b/>
          <w:bCs/>
          <w:highlight w:val="cyan"/>
        </w:rPr>
        <w:t>Semester</w:t>
      </w:r>
    </w:p>
    <w:p w14:paraId="00D53808" w14:textId="230B7777" w:rsidR="006720D0" w:rsidRDefault="006720D0" w:rsidP="006720D0">
      <w:pPr>
        <w:ind w:firstLine="426"/>
        <w:rPr>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pada t</w:t>
      </w:r>
      <w:r>
        <w:t xml:space="preserve">abel 3.27. 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674B4D5C"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27</w:t>
      </w:r>
      <w:r>
        <w:fldChar w:fldCharType="end"/>
      </w:r>
      <w:r w:rsidR="009E6E1E" w:rsidRPr="009E6E1E">
        <w:t xml:space="preserve"> </w:t>
      </w:r>
      <w:r w:rsidR="009E6E1E">
        <w:t>Perancangan</w:t>
      </w:r>
      <w:r>
        <w:t xml:space="preserve"> Tabel Semester</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FC6AA2">
        <w:tc>
          <w:tcPr>
            <w:tcW w:w="1981" w:type="dxa"/>
            <w:shd w:val="clear" w:color="auto" w:fill="9CC2E5" w:themeFill="accent5" w:themeFillTint="99"/>
          </w:tcPr>
          <w:p w14:paraId="16C58A55" w14:textId="77777777" w:rsidR="006720D0" w:rsidRPr="006828A2" w:rsidRDefault="006720D0" w:rsidP="00FC6AA2">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FC6AA2">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FC6AA2">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FC6AA2">
            <w:pPr>
              <w:jc w:val="center"/>
              <w:rPr>
                <w:b/>
                <w:bCs/>
              </w:rPr>
            </w:pPr>
            <w:r w:rsidRPr="006828A2">
              <w:rPr>
                <w:b/>
                <w:bCs/>
              </w:rPr>
              <w:t>Key</w:t>
            </w:r>
          </w:p>
        </w:tc>
      </w:tr>
      <w:tr w:rsidR="006720D0" w14:paraId="6019A503" w14:textId="77777777" w:rsidTr="00FC6AA2">
        <w:tc>
          <w:tcPr>
            <w:tcW w:w="1981" w:type="dxa"/>
          </w:tcPr>
          <w:p w14:paraId="178AAECC" w14:textId="428205FB" w:rsidR="006720D0" w:rsidRDefault="006720D0" w:rsidP="00FC6AA2">
            <w:r>
              <w:t>idsemester</w:t>
            </w:r>
          </w:p>
        </w:tc>
        <w:tc>
          <w:tcPr>
            <w:tcW w:w="1982" w:type="dxa"/>
          </w:tcPr>
          <w:p w14:paraId="3E6098F5" w14:textId="2756AB59" w:rsidR="006720D0" w:rsidRDefault="006720D0" w:rsidP="00FC6AA2">
            <w:pPr>
              <w:jc w:val="center"/>
            </w:pPr>
            <w:r>
              <w:t>varchar</w:t>
            </w:r>
          </w:p>
        </w:tc>
        <w:tc>
          <w:tcPr>
            <w:tcW w:w="1982" w:type="dxa"/>
          </w:tcPr>
          <w:p w14:paraId="1AD8C879" w14:textId="7E3BAEFC" w:rsidR="006720D0" w:rsidRDefault="006720D0" w:rsidP="00FC6AA2">
            <w:pPr>
              <w:jc w:val="center"/>
            </w:pPr>
            <w:r>
              <w:t>15</w:t>
            </w:r>
          </w:p>
        </w:tc>
        <w:tc>
          <w:tcPr>
            <w:tcW w:w="1982" w:type="dxa"/>
          </w:tcPr>
          <w:p w14:paraId="098F78CA" w14:textId="77777777" w:rsidR="006720D0" w:rsidRDefault="006720D0" w:rsidP="00FC6AA2">
            <w:pPr>
              <w:jc w:val="center"/>
            </w:pPr>
            <w:r>
              <w:t>Primary Key</w:t>
            </w:r>
          </w:p>
        </w:tc>
      </w:tr>
      <w:tr w:rsidR="006720D0" w14:paraId="0064EE83" w14:textId="77777777" w:rsidTr="00FC6AA2">
        <w:tc>
          <w:tcPr>
            <w:tcW w:w="1981" w:type="dxa"/>
          </w:tcPr>
          <w:p w14:paraId="52DC56CE" w14:textId="5E286BFA" w:rsidR="006720D0" w:rsidRDefault="006720D0" w:rsidP="00FC6AA2">
            <w:r>
              <w:t>nama</w:t>
            </w:r>
          </w:p>
        </w:tc>
        <w:tc>
          <w:tcPr>
            <w:tcW w:w="1982" w:type="dxa"/>
          </w:tcPr>
          <w:p w14:paraId="69FAFA32" w14:textId="77777777" w:rsidR="006720D0" w:rsidRDefault="006720D0" w:rsidP="00FC6AA2">
            <w:pPr>
              <w:tabs>
                <w:tab w:val="center" w:pos="883"/>
              </w:tabs>
              <w:jc w:val="center"/>
            </w:pPr>
            <w:r>
              <w:t>varchar</w:t>
            </w:r>
          </w:p>
        </w:tc>
        <w:tc>
          <w:tcPr>
            <w:tcW w:w="1982" w:type="dxa"/>
          </w:tcPr>
          <w:p w14:paraId="5C5D3671" w14:textId="77777777" w:rsidR="006720D0" w:rsidRDefault="006720D0" w:rsidP="00FC6AA2">
            <w:pPr>
              <w:jc w:val="center"/>
            </w:pPr>
            <w:r>
              <w:t>15</w:t>
            </w:r>
          </w:p>
        </w:tc>
        <w:tc>
          <w:tcPr>
            <w:tcW w:w="1982" w:type="dxa"/>
          </w:tcPr>
          <w:p w14:paraId="7EFE6490" w14:textId="77777777" w:rsidR="006720D0" w:rsidRDefault="006720D0" w:rsidP="00FC6AA2">
            <w:pPr>
              <w:jc w:val="center"/>
            </w:pPr>
            <w:r>
              <w:t>-</w:t>
            </w:r>
          </w:p>
        </w:tc>
      </w:tr>
      <w:tr w:rsidR="006720D0" w14:paraId="70A2F6C4" w14:textId="77777777" w:rsidTr="00FC6AA2">
        <w:tc>
          <w:tcPr>
            <w:tcW w:w="1981" w:type="dxa"/>
          </w:tcPr>
          <w:p w14:paraId="7150070C" w14:textId="59E031D6" w:rsidR="006720D0" w:rsidRDefault="006720D0" w:rsidP="00FC6AA2">
            <w:r>
              <w:t>status</w:t>
            </w:r>
          </w:p>
        </w:tc>
        <w:tc>
          <w:tcPr>
            <w:tcW w:w="1982" w:type="dxa"/>
          </w:tcPr>
          <w:p w14:paraId="262B3E3D" w14:textId="3A22099F" w:rsidR="006720D0" w:rsidRDefault="006720D0" w:rsidP="00FC6AA2">
            <w:pPr>
              <w:tabs>
                <w:tab w:val="center" w:pos="883"/>
              </w:tabs>
              <w:jc w:val="center"/>
            </w:pPr>
            <w:r>
              <w:t>varchar</w:t>
            </w:r>
          </w:p>
        </w:tc>
        <w:tc>
          <w:tcPr>
            <w:tcW w:w="1982" w:type="dxa"/>
          </w:tcPr>
          <w:p w14:paraId="63FF6CC5" w14:textId="4584FC97" w:rsidR="006720D0" w:rsidRDefault="006720D0" w:rsidP="00FC6AA2">
            <w:pPr>
              <w:jc w:val="center"/>
            </w:pPr>
            <w:r>
              <w:t>15</w:t>
            </w:r>
          </w:p>
        </w:tc>
        <w:tc>
          <w:tcPr>
            <w:tcW w:w="1982" w:type="dxa"/>
          </w:tcPr>
          <w:p w14:paraId="58FCADC3" w14:textId="19DB00B4" w:rsidR="006720D0" w:rsidRDefault="006720D0" w:rsidP="00FC6AA2">
            <w:pPr>
              <w:jc w:val="center"/>
            </w:pPr>
            <w:r>
              <w:t>-</w:t>
            </w:r>
          </w:p>
        </w:tc>
      </w:tr>
      <w:tr w:rsidR="006720D0" w14:paraId="45F00AE4" w14:textId="77777777" w:rsidTr="00FC6AA2">
        <w:tc>
          <w:tcPr>
            <w:tcW w:w="1981" w:type="dxa"/>
          </w:tcPr>
          <w:p w14:paraId="5A958968" w14:textId="4B6F1D52" w:rsidR="006720D0" w:rsidRDefault="006720D0" w:rsidP="00FC6AA2">
            <w:r>
              <w:t>tahunajaran</w:t>
            </w:r>
          </w:p>
        </w:tc>
        <w:tc>
          <w:tcPr>
            <w:tcW w:w="1982" w:type="dxa"/>
          </w:tcPr>
          <w:p w14:paraId="35C52EC7" w14:textId="530179D4" w:rsidR="006720D0" w:rsidRDefault="006720D0" w:rsidP="00FC6AA2">
            <w:pPr>
              <w:tabs>
                <w:tab w:val="center" w:pos="883"/>
              </w:tabs>
              <w:jc w:val="center"/>
            </w:pPr>
            <w:r>
              <w:t>varchar</w:t>
            </w:r>
          </w:p>
        </w:tc>
        <w:tc>
          <w:tcPr>
            <w:tcW w:w="1982" w:type="dxa"/>
          </w:tcPr>
          <w:p w14:paraId="68A05385" w14:textId="749474BD" w:rsidR="006720D0" w:rsidRDefault="006720D0" w:rsidP="00FC6AA2">
            <w:pPr>
              <w:jc w:val="center"/>
            </w:pPr>
            <w:r>
              <w:t>15</w:t>
            </w:r>
          </w:p>
        </w:tc>
        <w:tc>
          <w:tcPr>
            <w:tcW w:w="1982" w:type="dxa"/>
          </w:tcPr>
          <w:p w14:paraId="69B0FD3D" w14:textId="01B6B6B0" w:rsidR="006720D0" w:rsidRDefault="006720D0" w:rsidP="00FC6AA2">
            <w:pPr>
              <w:jc w:val="center"/>
            </w:pPr>
            <w:r>
              <w:t>-</w:t>
            </w:r>
          </w:p>
        </w:tc>
      </w:tr>
      <w:tr w:rsidR="006720D0" w14:paraId="61E5D017" w14:textId="77777777" w:rsidTr="00FC6AA2">
        <w:tc>
          <w:tcPr>
            <w:tcW w:w="1981" w:type="dxa"/>
          </w:tcPr>
          <w:p w14:paraId="60666AE7" w14:textId="0363BEFC" w:rsidR="006720D0" w:rsidRDefault="006720D0" w:rsidP="00FC6AA2">
            <w:r>
              <w:t>tanggalpertama</w:t>
            </w:r>
          </w:p>
        </w:tc>
        <w:tc>
          <w:tcPr>
            <w:tcW w:w="1982" w:type="dxa"/>
          </w:tcPr>
          <w:p w14:paraId="542019CA" w14:textId="00CECB1E" w:rsidR="006720D0" w:rsidRDefault="006720D0" w:rsidP="00FC6AA2">
            <w:pPr>
              <w:tabs>
                <w:tab w:val="center" w:pos="883"/>
              </w:tabs>
              <w:jc w:val="center"/>
            </w:pPr>
            <w:r>
              <w:t>date</w:t>
            </w:r>
          </w:p>
        </w:tc>
        <w:tc>
          <w:tcPr>
            <w:tcW w:w="1982" w:type="dxa"/>
          </w:tcPr>
          <w:p w14:paraId="6E8A31E6" w14:textId="368E39B7" w:rsidR="006720D0" w:rsidRDefault="006720D0" w:rsidP="00FC6AA2">
            <w:pPr>
              <w:jc w:val="center"/>
            </w:pPr>
            <w:r>
              <w:t>-</w:t>
            </w:r>
          </w:p>
        </w:tc>
        <w:tc>
          <w:tcPr>
            <w:tcW w:w="1982" w:type="dxa"/>
          </w:tcPr>
          <w:p w14:paraId="46A92463" w14:textId="598B2161" w:rsidR="006720D0" w:rsidRDefault="006720D0" w:rsidP="00FC6AA2">
            <w:pPr>
              <w:jc w:val="center"/>
            </w:pPr>
            <w:r>
              <w:t>-</w:t>
            </w:r>
          </w:p>
        </w:tc>
      </w:tr>
      <w:tr w:rsidR="006720D0" w14:paraId="01BAE6EC" w14:textId="77777777" w:rsidTr="00FC6AA2">
        <w:tc>
          <w:tcPr>
            <w:tcW w:w="1981" w:type="dxa"/>
          </w:tcPr>
          <w:p w14:paraId="02D34382" w14:textId="082283A9" w:rsidR="006720D0" w:rsidRDefault="006720D0" w:rsidP="00FC6AA2">
            <w:r>
              <w:t>tanggalterakhir</w:t>
            </w:r>
          </w:p>
        </w:tc>
        <w:tc>
          <w:tcPr>
            <w:tcW w:w="1982" w:type="dxa"/>
          </w:tcPr>
          <w:p w14:paraId="7DD1766A" w14:textId="3D9920DB" w:rsidR="006720D0" w:rsidRDefault="006720D0" w:rsidP="00FC6AA2">
            <w:pPr>
              <w:tabs>
                <w:tab w:val="center" w:pos="883"/>
              </w:tabs>
              <w:jc w:val="center"/>
            </w:pPr>
            <w:r>
              <w:t>date</w:t>
            </w:r>
          </w:p>
        </w:tc>
        <w:tc>
          <w:tcPr>
            <w:tcW w:w="1982" w:type="dxa"/>
          </w:tcPr>
          <w:p w14:paraId="67B8B672" w14:textId="0948F840" w:rsidR="006720D0" w:rsidRDefault="006720D0" w:rsidP="00FC6AA2">
            <w:pPr>
              <w:jc w:val="center"/>
            </w:pPr>
            <w:r>
              <w:t>-</w:t>
            </w:r>
          </w:p>
        </w:tc>
        <w:tc>
          <w:tcPr>
            <w:tcW w:w="1982" w:type="dxa"/>
          </w:tcPr>
          <w:p w14:paraId="343C2096" w14:textId="498C5CDC" w:rsidR="006720D0" w:rsidRDefault="006720D0" w:rsidP="00FC6AA2">
            <w:pPr>
              <w:jc w:val="center"/>
            </w:pPr>
            <w:r>
              <w:t>-</w:t>
            </w:r>
          </w:p>
        </w:tc>
      </w:tr>
    </w:tbl>
    <w:p w14:paraId="452BB2B9" w14:textId="77777777" w:rsidR="006720D0" w:rsidRPr="006720D0" w:rsidRDefault="006720D0" w:rsidP="006720D0">
      <w:pPr>
        <w:ind w:left="66"/>
        <w:rPr>
          <w:b/>
          <w:bCs/>
        </w:rPr>
      </w:pPr>
    </w:p>
    <w:p w14:paraId="511C028C" w14:textId="28D32D81" w:rsidR="00375190" w:rsidRPr="00156F99" w:rsidRDefault="00723DD6" w:rsidP="00375190">
      <w:pPr>
        <w:pStyle w:val="ListParagraph"/>
        <w:numPr>
          <w:ilvl w:val="0"/>
          <w:numId w:val="48"/>
        </w:numPr>
        <w:ind w:left="426"/>
        <w:rPr>
          <w:b/>
          <w:bCs/>
          <w:highlight w:val="yellow"/>
        </w:rPr>
      </w:pPr>
      <w:r w:rsidRPr="00156F99">
        <w:rPr>
          <w:b/>
          <w:bCs/>
          <w:highlight w:val="yellow"/>
        </w:rPr>
        <w:t>Tabel</w:t>
      </w:r>
      <w:r w:rsidR="006720D0" w:rsidRPr="00156F99">
        <w:rPr>
          <w:b/>
          <w:bCs/>
          <w:highlight w:val="yellow"/>
        </w:rPr>
        <w:t xml:space="preserve"> Historyabsen</w:t>
      </w:r>
    </w:p>
    <w:p w14:paraId="4E99EE62" w14:textId="432DB2B3" w:rsidR="006720D0" w:rsidRDefault="006720D0" w:rsidP="006720D0">
      <w:pPr>
        <w:ind w:firstLine="426"/>
      </w:pPr>
      <w:r>
        <w:lastRenderedPageBreak/>
        <w:t>T</w:t>
      </w:r>
      <w:r w:rsidRPr="009B575D">
        <w:t xml:space="preserve">abel </w:t>
      </w:r>
      <w:r w:rsidR="009E6E1E">
        <w:t>h</w:t>
      </w:r>
      <w:r>
        <w:t xml:space="preserve">istoryabsen </w:t>
      </w:r>
      <w:r w:rsidRPr="009B575D">
        <w:t xml:space="preserve">ini memiliki beberapa </w:t>
      </w:r>
      <w:r w:rsidRPr="006720D0">
        <w:rPr>
          <w:i/>
          <w:iCs/>
        </w:rPr>
        <w:t>field</w:t>
      </w:r>
      <w:r w:rsidRPr="009B575D">
        <w:t xml:space="preserve"> seperti pada t</w:t>
      </w:r>
      <w:r>
        <w:t xml:space="preserve">abel 3.28. dimana tabel ini </w:t>
      </w:r>
      <w:r w:rsidRPr="009B575D">
        <w:t xml:space="preserve">berfungsi untuk </w:t>
      </w:r>
      <w:r>
        <w:t>menyimpan data history absen untuk seluruh siswa.</w:t>
      </w:r>
    </w:p>
    <w:p w14:paraId="6314402A" w14:textId="4B2D549E"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28</w:t>
      </w:r>
      <w:r>
        <w:fldChar w:fldCharType="end"/>
      </w:r>
      <w:r>
        <w:t xml:space="preserve"> </w:t>
      </w:r>
      <w:r w:rsidR="009E6E1E">
        <w:t xml:space="preserve">Perancangan </w:t>
      </w:r>
      <w:r>
        <w:t>Tabel historyabsen</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FC6AA2">
        <w:tc>
          <w:tcPr>
            <w:tcW w:w="1981" w:type="dxa"/>
            <w:shd w:val="clear" w:color="auto" w:fill="9CC2E5" w:themeFill="accent5" w:themeFillTint="99"/>
          </w:tcPr>
          <w:p w14:paraId="2DDD339A" w14:textId="77777777" w:rsidR="006720D0" w:rsidRPr="006828A2" w:rsidRDefault="006720D0" w:rsidP="00FC6AA2">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FC6AA2">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FC6AA2">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FC6AA2">
            <w:pPr>
              <w:jc w:val="center"/>
              <w:rPr>
                <w:b/>
                <w:bCs/>
              </w:rPr>
            </w:pPr>
            <w:r w:rsidRPr="006828A2">
              <w:rPr>
                <w:b/>
                <w:bCs/>
              </w:rPr>
              <w:t>Key</w:t>
            </w:r>
          </w:p>
        </w:tc>
      </w:tr>
      <w:tr w:rsidR="006720D0" w14:paraId="36F0C468" w14:textId="77777777" w:rsidTr="00FC6AA2">
        <w:tc>
          <w:tcPr>
            <w:tcW w:w="1981" w:type="dxa"/>
          </w:tcPr>
          <w:p w14:paraId="2FDE345D" w14:textId="77777777" w:rsidR="006720D0" w:rsidRDefault="006720D0" w:rsidP="00FC6AA2">
            <w:r>
              <w:t>idabsen</w:t>
            </w:r>
          </w:p>
        </w:tc>
        <w:tc>
          <w:tcPr>
            <w:tcW w:w="1982" w:type="dxa"/>
          </w:tcPr>
          <w:p w14:paraId="7A8B9DA9" w14:textId="5E812757" w:rsidR="006720D0" w:rsidRDefault="00156F99" w:rsidP="00FC6AA2">
            <w:pPr>
              <w:jc w:val="center"/>
            </w:pPr>
            <w:r>
              <w:t>int</w:t>
            </w:r>
          </w:p>
        </w:tc>
        <w:tc>
          <w:tcPr>
            <w:tcW w:w="1982" w:type="dxa"/>
          </w:tcPr>
          <w:p w14:paraId="592C6058" w14:textId="230E4251" w:rsidR="006720D0" w:rsidRDefault="00156F99" w:rsidP="00FC6AA2">
            <w:pPr>
              <w:jc w:val="center"/>
            </w:pPr>
            <w:r>
              <w:t>25</w:t>
            </w:r>
            <w:r w:rsidR="006720D0">
              <w:t>5</w:t>
            </w:r>
          </w:p>
        </w:tc>
        <w:tc>
          <w:tcPr>
            <w:tcW w:w="1982" w:type="dxa"/>
          </w:tcPr>
          <w:p w14:paraId="1678E4DE" w14:textId="77777777" w:rsidR="006720D0" w:rsidRDefault="006720D0" w:rsidP="00FC6AA2">
            <w:pPr>
              <w:jc w:val="center"/>
            </w:pPr>
            <w:r>
              <w:t>Primary Key</w:t>
            </w:r>
          </w:p>
        </w:tc>
      </w:tr>
      <w:tr w:rsidR="006720D0" w14:paraId="4CCB8344" w14:textId="77777777" w:rsidTr="00FC6AA2">
        <w:tc>
          <w:tcPr>
            <w:tcW w:w="1981" w:type="dxa"/>
          </w:tcPr>
          <w:p w14:paraId="4DABA69E" w14:textId="77777777" w:rsidR="006720D0" w:rsidRDefault="006720D0" w:rsidP="00FC6AA2">
            <w:r>
              <w:t>idrfid</w:t>
            </w:r>
          </w:p>
        </w:tc>
        <w:tc>
          <w:tcPr>
            <w:tcW w:w="1982" w:type="dxa"/>
          </w:tcPr>
          <w:p w14:paraId="4D23D743" w14:textId="77777777" w:rsidR="006720D0" w:rsidRDefault="006720D0" w:rsidP="00FC6AA2">
            <w:pPr>
              <w:jc w:val="center"/>
            </w:pPr>
            <w:r>
              <w:t>varchar</w:t>
            </w:r>
          </w:p>
        </w:tc>
        <w:tc>
          <w:tcPr>
            <w:tcW w:w="1982" w:type="dxa"/>
          </w:tcPr>
          <w:p w14:paraId="7305F356" w14:textId="77777777" w:rsidR="006720D0" w:rsidRDefault="006720D0" w:rsidP="00FC6AA2">
            <w:pPr>
              <w:jc w:val="center"/>
            </w:pPr>
            <w:r>
              <w:t>15</w:t>
            </w:r>
          </w:p>
        </w:tc>
        <w:tc>
          <w:tcPr>
            <w:tcW w:w="1982" w:type="dxa"/>
          </w:tcPr>
          <w:p w14:paraId="46552DD1" w14:textId="38D99C05" w:rsidR="006720D0" w:rsidRDefault="00156F99" w:rsidP="00FC6AA2">
            <w:pPr>
              <w:jc w:val="center"/>
            </w:pPr>
            <w:r>
              <w:t>-</w:t>
            </w:r>
          </w:p>
        </w:tc>
      </w:tr>
      <w:tr w:rsidR="006720D0" w14:paraId="44809454" w14:textId="77777777" w:rsidTr="00FC6AA2">
        <w:tc>
          <w:tcPr>
            <w:tcW w:w="1981" w:type="dxa"/>
          </w:tcPr>
          <w:p w14:paraId="3677A776" w14:textId="77777777" w:rsidR="006720D0" w:rsidRDefault="006720D0" w:rsidP="00FC6AA2">
            <w:r>
              <w:t>nk</w:t>
            </w:r>
          </w:p>
        </w:tc>
        <w:tc>
          <w:tcPr>
            <w:tcW w:w="1982" w:type="dxa"/>
          </w:tcPr>
          <w:p w14:paraId="276038F4" w14:textId="77777777" w:rsidR="006720D0" w:rsidRDefault="006720D0" w:rsidP="00FC6AA2">
            <w:pPr>
              <w:jc w:val="center"/>
            </w:pPr>
            <w:r>
              <w:t>varchar</w:t>
            </w:r>
          </w:p>
        </w:tc>
        <w:tc>
          <w:tcPr>
            <w:tcW w:w="1982" w:type="dxa"/>
          </w:tcPr>
          <w:p w14:paraId="3175AF60" w14:textId="77777777" w:rsidR="006720D0" w:rsidRDefault="006720D0" w:rsidP="00FC6AA2">
            <w:pPr>
              <w:jc w:val="center"/>
            </w:pPr>
            <w:r>
              <w:t>15</w:t>
            </w:r>
          </w:p>
        </w:tc>
        <w:tc>
          <w:tcPr>
            <w:tcW w:w="1982" w:type="dxa"/>
          </w:tcPr>
          <w:p w14:paraId="0AD5BB56" w14:textId="2A8E7C22" w:rsidR="006720D0" w:rsidRDefault="00156F99" w:rsidP="00FC6AA2">
            <w:pPr>
              <w:jc w:val="center"/>
            </w:pPr>
            <w:r>
              <w:t>-</w:t>
            </w:r>
          </w:p>
        </w:tc>
      </w:tr>
      <w:tr w:rsidR="006720D0" w14:paraId="6B7FD740" w14:textId="77777777" w:rsidTr="00FC6AA2">
        <w:tc>
          <w:tcPr>
            <w:tcW w:w="1981" w:type="dxa"/>
          </w:tcPr>
          <w:p w14:paraId="13C73C4D" w14:textId="77777777" w:rsidR="006720D0" w:rsidRDefault="006720D0" w:rsidP="00FC6AA2">
            <w:r>
              <w:t>nis</w:t>
            </w:r>
          </w:p>
        </w:tc>
        <w:tc>
          <w:tcPr>
            <w:tcW w:w="1982" w:type="dxa"/>
          </w:tcPr>
          <w:p w14:paraId="5D610B05" w14:textId="77777777" w:rsidR="006720D0" w:rsidRDefault="006720D0" w:rsidP="00FC6AA2">
            <w:pPr>
              <w:jc w:val="center"/>
            </w:pPr>
            <w:r>
              <w:t>varchar</w:t>
            </w:r>
          </w:p>
        </w:tc>
        <w:tc>
          <w:tcPr>
            <w:tcW w:w="1982" w:type="dxa"/>
          </w:tcPr>
          <w:p w14:paraId="6EF0AFBB" w14:textId="77777777" w:rsidR="006720D0" w:rsidRDefault="006720D0" w:rsidP="00FC6AA2">
            <w:pPr>
              <w:jc w:val="center"/>
            </w:pPr>
            <w:r>
              <w:t>15</w:t>
            </w:r>
          </w:p>
        </w:tc>
        <w:tc>
          <w:tcPr>
            <w:tcW w:w="1982" w:type="dxa"/>
          </w:tcPr>
          <w:p w14:paraId="22928EDF" w14:textId="728B0A0C" w:rsidR="006720D0" w:rsidRDefault="00156F99" w:rsidP="00FC6AA2">
            <w:pPr>
              <w:jc w:val="center"/>
            </w:pPr>
            <w:r>
              <w:t>-</w:t>
            </w:r>
          </w:p>
        </w:tc>
      </w:tr>
      <w:tr w:rsidR="006720D0" w14:paraId="550F7D76" w14:textId="77777777" w:rsidTr="00FC6AA2">
        <w:tc>
          <w:tcPr>
            <w:tcW w:w="1981" w:type="dxa"/>
          </w:tcPr>
          <w:p w14:paraId="2271B514" w14:textId="77777777" w:rsidR="006720D0" w:rsidRDefault="006720D0" w:rsidP="00FC6AA2">
            <w:r>
              <w:t>nama</w:t>
            </w:r>
          </w:p>
        </w:tc>
        <w:tc>
          <w:tcPr>
            <w:tcW w:w="1982" w:type="dxa"/>
          </w:tcPr>
          <w:p w14:paraId="7F3C796F" w14:textId="77777777" w:rsidR="006720D0" w:rsidRDefault="006720D0" w:rsidP="00FC6AA2">
            <w:pPr>
              <w:jc w:val="center"/>
            </w:pPr>
            <w:r>
              <w:t>varchar</w:t>
            </w:r>
          </w:p>
        </w:tc>
        <w:tc>
          <w:tcPr>
            <w:tcW w:w="1982" w:type="dxa"/>
          </w:tcPr>
          <w:p w14:paraId="4E0B87DE" w14:textId="77777777" w:rsidR="006720D0" w:rsidRDefault="006720D0" w:rsidP="00FC6AA2">
            <w:pPr>
              <w:jc w:val="center"/>
            </w:pPr>
            <w:r>
              <w:t>45</w:t>
            </w:r>
          </w:p>
        </w:tc>
        <w:tc>
          <w:tcPr>
            <w:tcW w:w="1982" w:type="dxa"/>
          </w:tcPr>
          <w:p w14:paraId="2B6822E5" w14:textId="77777777" w:rsidR="006720D0" w:rsidRDefault="006720D0" w:rsidP="00FC6AA2">
            <w:pPr>
              <w:jc w:val="center"/>
            </w:pPr>
            <w:r>
              <w:t>-</w:t>
            </w:r>
          </w:p>
        </w:tc>
      </w:tr>
      <w:tr w:rsidR="006720D0" w14:paraId="658677BB" w14:textId="77777777" w:rsidTr="00FC6AA2">
        <w:tc>
          <w:tcPr>
            <w:tcW w:w="1981" w:type="dxa"/>
          </w:tcPr>
          <w:p w14:paraId="4E4D02A4" w14:textId="77777777" w:rsidR="006720D0" w:rsidRDefault="006720D0" w:rsidP="00FC6AA2">
            <w:r>
              <w:t>tanggal</w:t>
            </w:r>
          </w:p>
        </w:tc>
        <w:tc>
          <w:tcPr>
            <w:tcW w:w="1982" w:type="dxa"/>
          </w:tcPr>
          <w:p w14:paraId="7B6B2132" w14:textId="77777777" w:rsidR="006720D0" w:rsidRDefault="006720D0" w:rsidP="00FC6AA2">
            <w:pPr>
              <w:jc w:val="center"/>
            </w:pPr>
            <w:r>
              <w:t>date</w:t>
            </w:r>
          </w:p>
        </w:tc>
        <w:tc>
          <w:tcPr>
            <w:tcW w:w="1982" w:type="dxa"/>
          </w:tcPr>
          <w:p w14:paraId="57E57047" w14:textId="77777777" w:rsidR="006720D0" w:rsidRDefault="006720D0" w:rsidP="00FC6AA2">
            <w:pPr>
              <w:jc w:val="center"/>
            </w:pPr>
          </w:p>
        </w:tc>
        <w:tc>
          <w:tcPr>
            <w:tcW w:w="1982" w:type="dxa"/>
          </w:tcPr>
          <w:p w14:paraId="18112A0A" w14:textId="77777777" w:rsidR="006720D0" w:rsidRDefault="006720D0" w:rsidP="00FC6AA2">
            <w:pPr>
              <w:jc w:val="center"/>
            </w:pPr>
            <w:r>
              <w:t>-</w:t>
            </w:r>
          </w:p>
        </w:tc>
      </w:tr>
      <w:tr w:rsidR="006720D0" w14:paraId="33DA15A7" w14:textId="77777777" w:rsidTr="00FC6AA2">
        <w:tc>
          <w:tcPr>
            <w:tcW w:w="1981" w:type="dxa"/>
          </w:tcPr>
          <w:p w14:paraId="72AC2051" w14:textId="77777777" w:rsidR="006720D0" w:rsidRDefault="006720D0" w:rsidP="00FC6AA2">
            <w:r>
              <w:t>jam</w:t>
            </w:r>
          </w:p>
        </w:tc>
        <w:tc>
          <w:tcPr>
            <w:tcW w:w="1982" w:type="dxa"/>
          </w:tcPr>
          <w:p w14:paraId="5060A608" w14:textId="77777777" w:rsidR="006720D0" w:rsidRDefault="006720D0" w:rsidP="00FC6AA2">
            <w:pPr>
              <w:jc w:val="center"/>
            </w:pPr>
            <w:r>
              <w:t>time</w:t>
            </w:r>
          </w:p>
        </w:tc>
        <w:tc>
          <w:tcPr>
            <w:tcW w:w="1982" w:type="dxa"/>
          </w:tcPr>
          <w:p w14:paraId="26CE5C3F" w14:textId="77777777" w:rsidR="006720D0" w:rsidRDefault="006720D0" w:rsidP="00FC6AA2">
            <w:pPr>
              <w:jc w:val="center"/>
            </w:pPr>
          </w:p>
        </w:tc>
        <w:tc>
          <w:tcPr>
            <w:tcW w:w="1982" w:type="dxa"/>
          </w:tcPr>
          <w:p w14:paraId="55B5A079" w14:textId="77777777" w:rsidR="006720D0" w:rsidRDefault="006720D0" w:rsidP="00FC6AA2">
            <w:pPr>
              <w:jc w:val="center"/>
            </w:pPr>
            <w:r>
              <w:t>-</w:t>
            </w:r>
          </w:p>
        </w:tc>
      </w:tr>
      <w:tr w:rsidR="006720D0" w14:paraId="0A9DD248" w14:textId="77777777" w:rsidTr="00FC6AA2">
        <w:tc>
          <w:tcPr>
            <w:tcW w:w="1981" w:type="dxa"/>
          </w:tcPr>
          <w:p w14:paraId="507D7D63" w14:textId="77777777" w:rsidR="006720D0" w:rsidRDefault="006720D0" w:rsidP="00FC6AA2">
            <w:r>
              <w:t>status</w:t>
            </w:r>
          </w:p>
        </w:tc>
        <w:tc>
          <w:tcPr>
            <w:tcW w:w="1982" w:type="dxa"/>
          </w:tcPr>
          <w:p w14:paraId="79401102" w14:textId="77777777" w:rsidR="006720D0" w:rsidRDefault="006720D0" w:rsidP="00FC6AA2">
            <w:pPr>
              <w:jc w:val="center"/>
            </w:pPr>
            <w:r>
              <w:t>varchar</w:t>
            </w:r>
          </w:p>
        </w:tc>
        <w:tc>
          <w:tcPr>
            <w:tcW w:w="1982" w:type="dxa"/>
          </w:tcPr>
          <w:p w14:paraId="29D975F6" w14:textId="77777777" w:rsidR="006720D0" w:rsidRDefault="006720D0" w:rsidP="00FC6AA2">
            <w:pPr>
              <w:jc w:val="center"/>
            </w:pPr>
            <w:r>
              <w:t>15</w:t>
            </w:r>
          </w:p>
        </w:tc>
        <w:tc>
          <w:tcPr>
            <w:tcW w:w="1982" w:type="dxa"/>
          </w:tcPr>
          <w:p w14:paraId="168F1824" w14:textId="77777777" w:rsidR="006720D0" w:rsidRDefault="006720D0" w:rsidP="00FC6AA2">
            <w:pPr>
              <w:jc w:val="center"/>
            </w:pPr>
            <w:r>
              <w:t>-</w:t>
            </w:r>
          </w:p>
        </w:tc>
      </w:tr>
    </w:tbl>
    <w:p w14:paraId="48856F93" w14:textId="0CFF37ED" w:rsidR="006720D0" w:rsidRDefault="006720D0" w:rsidP="006720D0">
      <w:pPr>
        <w:pStyle w:val="ListParagraph"/>
        <w:ind w:left="426"/>
        <w:rPr>
          <w:b/>
          <w:bCs/>
        </w:rPr>
      </w:pPr>
    </w:p>
    <w:p w14:paraId="6E572519" w14:textId="0001C7B3" w:rsidR="00723DD6" w:rsidRPr="00156F99" w:rsidRDefault="00723DD6" w:rsidP="00375190">
      <w:pPr>
        <w:pStyle w:val="ListParagraph"/>
        <w:numPr>
          <w:ilvl w:val="0"/>
          <w:numId w:val="48"/>
        </w:numPr>
        <w:ind w:left="426"/>
        <w:rPr>
          <w:b/>
          <w:bCs/>
          <w:highlight w:val="yellow"/>
        </w:rPr>
      </w:pPr>
      <w:r w:rsidRPr="00156F99">
        <w:rPr>
          <w:b/>
          <w:bCs/>
          <w:highlight w:val="yellow"/>
        </w:rPr>
        <w:t>Tabel</w:t>
      </w:r>
      <w:r w:rsidR="006720D0" w:rsidRPr="00156F99">
        <w:rPr>
          <w:b/>
          <w:bCs/>
          <w:highlight w:val="yellow"/>
        </w:rPr>
        <w:t xml:space="preserve"> Historylapabsen</w:t>
      </w:r>
    </w:p>
    <w:p w14:paraId="3103B517" w14:textId="12324EE0" w:rsidR="006720D0" w:rsidRDefault="006720D0" w:rsidP="006720D0">
      <w:pPr>
        <w:ind w:firstLine="426"/>
      </w:pPr>
      <w:r>
        <w:t>T</w:t>
      </w:r>
      <w:r w:rsidRPr="009B575D">
        <w:t xml:space="preserve">abel </w:t>
      </w:r>
      <w:r w:rsidR="009E6E1E">
        <w:t>h</w:t>
      </w:r>
      <w:r>
        <w:t xml:space="preserve">istorylapabsen </w:t>
      </w:r>
      <w:r w:rsidRPr="009B575D">
        <w:t xml:space="preserve">ini memiliki beberapa </w:t>
      </w:r>
      <w:r w:rsidRPr="006720D0">
        <w:rPr>
          <w:i/>
          <w:iCs/>
        </w:rPr>
        <w:t>field</w:t>
      </w:r>
      <w:r w:rsidRPr="009B575D">
        <w:t xml:space="preserve"> seperti pada t</w:t>
      </w:r>
      <w:r>
        <w:t>abel 3.2</w:t>
      </w:r>
      <w:r w:rsidR="00A911C8">
        <w:t>9</w:t>
      </w:r>
      <w:r>
        <w:t xml:space="preserve">. dimana tabel ini </w:t>
      </w:r>
      <w:r w:rsidRPr="009B575D">
        <w:t xml:space="preserve">berfungsi untuk </w:t>
      </w:r>
      <w:r>
        <w:t xml:space="preserve">menyimpan data history </w:t>
      </w:r>
      <w:r w:rsidR="00A911C8">
        <w:t xml:space="preserve">laporan </w:t>
      </w:r>
      <w:r>
        <w:t>absen untuk seluruh siswa.</w:t>
      </w:r>
    </w:p>
    <w:p w14:paraId="0D2E59AF" w14:textId="2F089156" w:rsidR="00A911C8" w:rsidRDefault="00A911C8" w:rsidP="00A911C8">
      <w:pPr>
        <w:pStyle w:val="Caption"/>
        <w:keepNext/>
        <w:jc w:val="center"/>
      </w:pPr>
      <w:r>
        <w:t xml:space="preserve">Table 3. </w:t>
      </w:r>
      <w:r>
        <w:fldChar w:fldCharType="begin"/>
      </w:r>
      <w:r>
        <w:instrText xml:space="preserve"> SEQ Table_3. \* ARABIC </w:instrText>
      </w:r>
      <w:r>
        <w:fldChar w:fldCharType="separate"/>
      </w:r>
      <w:r>
        <w:rPr>
          <w:noProof/>
        </w:rPr>
        <w:t>29</w:t>
      </w:r>
      <w:r>
        <w:fldChar w:fldCharType="end"/>
      </w:r>
      <w:r>
        <w:t xml:space="preserve"> </w:t>
      </w:r>
      <w:r w:rsidR="009E6E1E">
        <w:t xml:space="preserve">Perancangan </w:t>
      </w:r>
      <w:r>
        <w:t>Tabel historylapabsen</w:t>
      </w:r>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FC6AA2">
        <w:tc>
          <w:tcPr>
            <w:tcW w:w="1981" w:type="dxa"/>
            <w:shd w:val="clear" w:color="auto" w:fill="9CC2E5" w:themeFill="accent5" w:themeFillTint="99"/>
          </w:tcPr>
          <w:p w14:paraId="07EB2502" w14:textId="77777777" w:rsidR="00A911C8" w:rsidRPr="006828A2" w:rsidRDefault="00A911C8" w:rsidP="00FC6AA2">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FC6AA2">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FC6AA2">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FC6AA2">
            <w:pPr>
              <w:jc w:val="center"/>
              <w:rPr>
                <w:b/>
                <w:bCs/>
              </w:rPr>
            </w:pPr>
            <w:r w:rsidRPr="006828A2">
              <w:rPr>
                <w:b/>
                <w:bCs/>
              </w:rPr>
              <w:t>Key</w:t>
            </w:r>
          </w:p>
        </w:tc>
      </w:tr>
      <w:tr w:rsidR="00A911C8" w14:paraId="6660B97C" w14:textId="77777777" w:rsidTr="00FC6AA2">
        <w:tc>
          <w:tcPr>
            <w:tcW w:w="1981" w:type="dxa"/>
          </w:tcPr>
          <w:p w14:paraId="55B8D644" w14:textId="77777777" w:rsidR="00A911C8" w:rsidRDefault="00A911C8" w:rsidP="00FC6AA2">
            <w:r>
              <w:t>idlapabsen</w:t>
            </w:r>
          </w:p>
        </w:tc>
        <w:tc>
          <w:tcPr>
            <w:tcW w:w="1982" w:type="dxa"/>
          </w:tcPr>
          <w:p w14:paraId="2F00D295" w14:textId="77777777" w:rsidR="00A911C8" w:rsidRDefault="00A911C8" w:rsidP="00FC6AA2">
            <w:pPr>
              <w:jc w:val="center"/>
            </w:pPr>
            <w:r>
              <w:t>varchar</w:t>
            </w:r>
          </w:p>
        </w:tc>
        <w:tc>
          <w:tcPr>
            <w:tcW w:w="1982" w:type="dxa"/>
          </w:tcPr>
          <w:p w14:paraId="4D9B7CD6" w14:textId="77777777" w:rsidR="00A911C8" w:rsidRDefault="00A911C8" w:rsidP="00FC6AA2">
            <w:pPr>
              <w:jc w:val="center"/>
            </w:pPr>
            <w:r>
              <w:t>15</w:t>
            </w:r>
          </w:p>
        </w:tc>
        <w:tc>
          <w:tcPr>
            <w:tcW w:w="1982" w:type="dxa"/>
          </w:tcPr>
          <w:p w14:paraId="61110E5C" w14:textId="03935658" w:rsidR="00A911C8" w:rsidRDefault="00156F99" w:rsidP="00FC6AA2">
            <w:pPr>
              <w:jc w:val="center"/>
            </w:pPr>
            <w:r>
              <w:t>-</w:t>
            </w:r>
          </w:p>
        </w:tc>
      </w:tr>
      <w:tr w:rsidR="00A911C8" w14:paraId="74B4549E" w14:textId="77777777" w:rsidTr="00FC6AA2">
        <w:tc>
          <w:tcPr>
            <w:tcW w:w="1981" w:type="dxa"/>
          </w:tcPr>
          <w:p w14:paraId="27B8B0A0" w14:textId="77777777" w:rsidR="00A911C8" w:rsidRDefault="00A911C8" w:rsidP="00FC6AA2">
            <w:r>
              <w:t>idwalikelas</w:t>
            </w:r>
          </w:p>
        </w:tc>
        <w:tc>
          <w:tcPr>
            <w:tcW w:w="1982" w:type="dxa"/>
          </w:tcPr>
          <w:p w14:paraId="735CB726" w14:textId="77777777" w:rsidR="00A911C8" w:rsidRDefault="00A911C8" w:rsidP="00FC6AA2">
            <w:pPr>
              <w:jc w:val="center"/>
            </w:pPr>
            <w:r>
              <w:t>varchar</w:t>
            </w:r>
          </w:p>
        </w:tc>
        <w:tc>
          <w:tcPr>
            <w:tcW w:w="1982" w:type="dxa"/>
          </w:tcPr>
          <w:p w14:paraId="46EB2284" w14:textId="77777777" w:rsidR="00A911C8" w:rsidRDefault="00A911C8" w:rsidP="00FC6AA2">
            <w:pPr>
              <w:jc w:val="center"/>
            </w:pPr>
            <w:r>
              <w:t>15</w:t>
            </w:r>
          </w:p>
        </w:tc>
        <w:tc>
          <w:tcPr>
            <w:tcW w:w="1982" w:type="dxa"/>
          </w:tcPr>
          <w:p w14:paraId="45980994" w14:textId="0852FBE3" w:rsidR="00A911C8" w:rsidRDefault="00156F99" w:rsidP="00FC6AA2">
            <w:pPr>
              <w:jc w:val="center"/>
            </w:pPr>
            <w:r>
              <w:t>-</w:t>
            </w:r>
          </w:p>
        </w:tc>
      </w:tr>
      <w:tr w:rsidR="00A911C8" w14:paraId="02ECFBB2" w14:textId="77777777" w:rsidTr="00FC6AA2">
        <w:tc>
          <w:tcPr>
            <w:tcW w:w="1981" w:type="dxa"/>
          </w:tcPr>
          <w:p w14:paraId="451F3A25" w14:textId="77777777" w:rsidR="00A911C8" w:rsidRDefault="00A911C8" w:rsidP="00FC6AA2">
            <w:r>
              <w:t>nis</w:t>
            </w:r>
          </w:p>
        </w:tc>
        <w:tc>
          <w:tcPr>
            <w:tcW w:w="1982" w:type="dxa"/>
          </w:tcPr>
          <w:p w14:paraId="5A0663F3" w14:textId="77777777" w:rsidR="00A911C8" w:rsidRDefault="00A911C8" w:rsidP="00FC6AA2">
            <w:pPr>
              <w:jc w:val="center"/>
            </w:pPr>
            <w:r>
              <w:t>varchar</w:t>
            </w:r>
          </w:p>
        </w:tc>
        <w:tc>
          <w:tcPr>
            <w:tcW w:w="1982" w:type="dxa"/>
          </w:tcPr>
          <w:p w14:paraId="42353832" w14:textId="77777777" w:rsidR="00A911C8" w:rsidRDefault="00A911C8" w:rsidP="00FC6AA2">
            <w:pPr>
              <w:jc w:val="center"/>
            </w:pPr>
            <w:r>
              <w:t>15</w:t>
            </w:r>
          </w:p>
        </w:tc>
        <w:tc>
          <w:tcPr>
            <w:tcW w:w="1982" w:type="dxa"/>
          </w:tcPr>
          <w:p w14:paraId="0EB9A49E" w14:textId="7A5F4D84" w:rsidR="00A911C8" w:rsidRDefault="00156F99" w:rsidP="00FC6AA2">
            <w:pPr>
              <w:jc w:val="center"/>
            </w:pPr>
            <w:r>
              <w:t>-</w:t>
            </w:r>
          </w:p>
        </w:tc>
      </w:tr>
      <w:tr w:rsidR="00A911C8" w14:paraId="6199ED4C" w14:textId="77777777" w:rsidTr="00FC6AA2">
        <w:tc>
          <w:tcPr>
            <w:tcW w:w="1981" w:type="dxa"/>
          </w:tcPr>
          <w:p w14:paraId="58809B47" w14:textId="77777777" w:rsidR="00A911C8" w:rsidRDefault="00A911C8" w:rsidP="00FC6AA2">
            <w:r>
              <w:t>nk</w:t>
            </w:r>
          </w:p>
        </w:tc>
        <w:tc>
          <w:tcPr>
            <w:tcW w:w="1982" w:type="dxa"/>
          </w:tcPr>
          <w:p w14:paraId="58D1D4CD" w14:textId="77777777" w:rsidR="00A911C8" w:rsidRDefault="00A911C8" w:rsidP="00FC6AA2">
            <w:pPr>
              <w:jc w:val="center"/>
            </w:pPr>
            <w:r>
              <w:t>varchar</w:t>
            </w:r>
          </w:p>
        </w:tc>
        <w:tc>
          <w:tcPr>
            <w:tcW w:w="1982" w:type="dxa"/>
          </w:tcPr>
          <w:p w14:paraId="04DD9D6F" w14:textId="77777777" w:rsidR="00A911C8" w:rsidRDefault="00A911C8" w:rsidP="00FC6AA2">
            <w:pPr>
              <w:jc w:val="center"/>
            </w:pPr>
            <w:r>
              <w:t>15</w:t>
            </w:r>
          </w:p>
        </w:tc>
        <w:tc>
          <w:tcPr>
            <w:tcW w:w="1982" w:type="dxa"/>
          </w:tcPr>
          <w:p w14:paraId="44ED6073" w14:textId="349A8CD6" w:rsidR="00A911C8" w:rsidRDefault="00156F99" w:rsidP="00FC6AA2">
            <w:pPr>
              <w:jc w:val="center"/>
            </w:pPr>
            <w:r>
              <w:t>-</w:t>
            </w:r>
          </w:p>
        </w:tc>
      </w:tr>
      <w:tr w:rsidR="00A911C8" w14:paraId="74515DA9" w14:textId="77777777" w:rsidTr="00FC6AA2">
        <w:tc>
          <w:tcPr>
            <w:tcW w:w="1981" w:type="dxa"/>
          </w:tcPr>
          <w:p w14:paraId="69316E6C" w14:textId="77777777" w:rsidR="00A911C8" w:rsidRDefault="00A911C8" w:rsidP="00FC6AA2">
            <w:r>
              <w:t>nama</w:t>
            </w:r>
          </w:p>
        </w:tc>
        <w:tc>
          <w:tcPr>
            <w:tcW w:w="1982" w:type="dxa"/>
          </w:tcPr>
          <w:p w14:paraId="28662211" w14:textId="77777777" w:rsidR="00A911C8" w:rsidRDefault="00A911C8" w:rsidP="00FC6AA2">
            <w:pPr>
              <w:jc w:val="center"/>
            </w:pPr>
            <w:r>
              <w:t>varchar</w:t>
            </w:r>
          </w:p>
        </w:tc>
        <w:tc>
          <w:tcPr>
            <w:tcW w:w="1982" w:type="dxa"/>
          </w:tcPr>
          <w:p w14:paraId="7135B12D" w14:textId="77777777" w:rsidR="00A911C8" w:rsidRDefault="00A911C8" w:rsidP="00FC6AA2">
            <w:pPr>
              <w:jc w:val="center"/>
            </w:pPr>
            <w:r>
              <w:t>45</w:t>
            </w:r>
          </w:p>
        </w:tc>
        <w:tc>
          <w:tcPr>
            <w:tcW w:w="1982" w:type="dxa"/>
          </w:tcPr>
          <w:p w14:paraId="33DB04BC" w14:textId="7C7B39CB" w:rsidR="00A911C8" w:rsidRDefault="00156F99" w:rsidP="00FC6AA2">
            <w:pPr>
              <w:jc w:val="center"/>
            </w:pPr>
            <w:r>
              <w:t>-</w:t>
            </w:r>
          </w:p>
        </w:tc>
      </w:tr>
      <w:tr w:rsidR="00A911C8" w14:paraId="465C5520" w14:textId="77777777" w:rsidTr="00FC6AA2">
        <w:tc>
          <w:tcPr>
            <w:tcW w:w="1981" w:type="dxa"/>
          </w:tcPr>
          <w:p w14:paraId="70831387" w14:textId="77777777" w:rsidR="00A911C8" w:rsidRDefault="00A911C8" w:rsidP="00FC6AA2">
            <w:r>
              <w:t>hadir</w:t>
            </w:r>
          </w:p>
        </w:tc>
        <w:tc>
          <w:tcPr>
            <w:tcW w:w="1982" w:type="dxa"/>
          </w:tcPr>
          <w:p w14:paraId="6F911B0D" w14:textId="77777777" w:rsidR="00A911C8" w:rsidRDefault="00A911C8" w:rsidP="00FC6AA2">
            <w:pPr>
              <w:jc w:val="center"/>
            </w:pPr>
            <w:r>
              <w:t>int</w:t>
            </w:r>
          </w:p>
        </w:tc>
        <w:tc>
          <w:tcPr>
            <w:tcW w:w="1982" w:type="dxa"/>
          </w:tcPr>
          <w:p w14:paraId="2CC7A90D" w14:textId="77777777" w:rsidR="00A911C8" w:rsidRDefault="00A911C8" w:rsidP="00FC6AA2">
            <w:pPr>
              <w:jc w:val="center"/>
            </w:pPr>
            <w:r>
              <w:t>3</w:t>
            </w:r>
          </w:p>
        </w:tc>
        <w:tc>
          <w:tcPr>
            <w:tcW w:w="1982" w:type="dxa"/>
          </w:tcPr>
          <w:p w14:paraId="02AD1DC9" w14:textId="77777777" w:rsidR="00A911C8" w:rsidRDefault="00A911C8" w:rsidP="00FC6AA2">
            <w:pPr>
              <w:jc w:val="center"/>
            </w:pPr>
            <w:r>
              <w:t>-</w:t>
            </w:r>
          </w:p>
        </w:tc>
      </w:tr>
      <w:tr w:rsidR="00A911C8" w14:paraId="2DEFE4C8" w14:textId="77777777" w:rsidTr="00FC6AA2">
        <w:tc>
          <w:tcPr>
            <w:tcW w:w="1981" w:type="dxa"/>
          </w:tcPr>
          <w:p w14:paraId="5F3A93CD" w14:textId="77777777" w:rsidR="00A911C8" w:rsidRDefault="00A911C8" w:rsidP="00FC6AA2">
            <w:r>
              <w:t>sakit</w:t>
            </w:r>
          </w:p>
        </w:tc>
        <w:tc>
          <w:tcPr>
            <w:tcW w:w="1982" w:type="dxa"/>
          </w:tcPr>
          <w:p w14:paraId="654514E2" w14:textId="77777777" w:rsidR="00A911C8" w:rsidRDefault="00A911C8" w:rsidP="00FC6AA2">
            <w:pPr>
              <w:jc w:val="center"/>
            </w:pPr>
            <w:r>
              <w:t>int</w:t>
            </w:r>
          </w:p>
        </w:tc>
        <w:tc>
          <w:tcPr>
            <w:tcW w:w="1982" w:type="dxa"/>
          </w:tcPr>
          <w:p w14:paraId="263F1425" w14:textId="77777777" w:rsidR="00A911C8" w:rsidRDefault="00A911C8" w:rsidP="00FC6AA2">
            <w:pPr>
              <w:jc w:val="center"/>
            </w:pPr>
            <w:r>
              <w:t>3</w:t>
            </w:r>
          </w:p>
        </w:tc>
        <w:tc>
          <w:tcPr>
            <w:tcW w:w="1982" w:type="dxa"/>
          </w:tcPr>
          <w:p w14:paraId="5CF49473" w14:textId="77777777" w:rsidR="00A911C8" w:rsidRDefault="00A911C8" w:rsidP="00FC6AA2">
            <w:pPr>
              <w:jc w:val="center"/>
            </w:pPr>
            <w:r>
              <w:t>-</w:t>
            </w:r>
          </w:p>
        </w:tc>
      </w:tr>
      <w:tr w:rsidR="00A911C8" w14:paraId="33216557" w14:textId="77777777" w:rsidTr="00FC6AA2">
        <w:tc>
          <w:tcPr>
            <w:tcW w:w="1981" w:type="dxa"/>
          </w:tcPr>
          <w:p w14:paraId="6728A0CC" w14:textId="77777777" w:rsidR="00A911C8" w:rsidRDefault="00A911C8" w:rsidP="00FC6AA2">
            <w:r>
              <w:t>izin</w:t>
            </w:r>
          </w:p>
        </w:tc>
        <w:tc>
          <w:tcPr>
            <w:tcW w:w="1982" w:type="dxa"/>
          </w:tcPr>
          <w:p w14:paraId="1CADB1A4" w14:textId="77777777" w:rsidR="00A911C8" w:rsidRDefault="00A911C8" w:rsidP="00FC6AA2">
            <w:pPr>
              <w:jc w:val="center"/>
            </w:pPr>
            <w:r>
              <w:t>int</w:t>
            </w:r>
          </w:p>
        </w:tc>
        <w:tc>
          <w:tcPr>
            <w:tcW w:w="1982" w:type="dxa"/>
          </w:tcPr>
          <w:p w14:paraId="4E8499E6" w14:textId="77777777" w:rsidR="00A911C8" w:rsidRDefault="00A911C8" w:rsidP="00FC6AA2">
            <w:pPr>
              <w:jc w:val="center"/>
            </w:pPr>
            <w:r>
              <w:t>3</w:t>
            </w:r>
          </w:p>
        </w:tc>
        <w:tc>
          <w:tcPr>
            <w:tcW w:w="1982" w:type="dxa"/>
          </w:tcPr>
          <w:p w14:paraId="5010E4AB" w14:textId="77777777" w:rsidR="00A911C8" w:rsidRDefault="00A911C8" w:rsidP="00FC6AA2">
            <w:pPr>
              <w:jc w:val="center"/>
            </w:pPr>
            <w:r>
              <w:t>-</w:t>
            </w:r>
          </w:p>
        </w:tc>
      </w:tr>
      <w:tr w:rsidR="00A911C8" w14:paraId="5847548E" w14:textId="77777777" w:rsidTr="00FC6AA2">
        <w:tc>
          <w:tcPr>
            <w:tcW w:w="1981" w:type="dxa"/>
          </w:tcPr>
          <w:p w14:paraId="23397FB1" w14:textId="77777777" w:rsidR="00A911C8" w:rsidRDefault="00A911C8" w:rsidP="00FC6AA2">
            <w:r>
              <w:t>alpha</w:t>
            </w:r>
          </w:p>
        </w:tc>
        <w:tc>
          <w:tcPr>
            <w:tcW w:w="1982" w:type="dxa"/>
          </w:tcPr>
          <w:p w14:paraId="6FE46EE8" w14:textId="77777777" w:rsidR="00A911C8" w:rsidRDefault="00A911C8" w:rsidP="00FC6AA2">
            <w:pPr>
              <w:jc w:val="center"/>
            </w:pPr>
            <w:r>
              <w:t>int</w:t>
            </w:r>
          </w:p>
        </w:tc>
        <w:tc>
          <w:tcPr>
            <w:tcW w:w="1982" w:type="dxa"/>
          </w:tcPr>
          <w:p w14:paraId="297FB0AB" w14:textId="77777777" w:rsidR="00A911C8" w:rsidRDefault="00A911C8" w:rsidP="00FC6AA2">
            <w:pPr>
              <w:jc w:val="center"/>
            </w:pPr>
            <w:r>
              <w:t>3</w:t>
            </w:r>
          </w:p>
        </w:tc>
        <w:tc>
          <w:tcPr>
            <w:tcW w:w="1982" w:type="dxa"/>
          </w:tcPr>
          <w:p w14:paraId="22A969AA" w14:textId="77777777" w:rsidR="00A911C8" w:rsidRDefault="00A911C8" w:rsidP="00FC6AA2">
            <w:pPr>
              <w:jc w:val="center"/>
            </w:pPr>
            <w:r>
              <w:t>-</w:t>
            </w:r>
          </w:p>
        </w:tc>
      </w:tr>
      <w:tr w:rsidR="00A911C8" w14:paraId="5CF140A6" w14:textId="77777777" w:rsidTr="00FC6AA2">
        <w:tc>
          <w:tcPr>
            <w:tcW w:w="1981" w:type="dxa"/>
          </w:tcPr>
          <w:p w14:paraId="4383B576" w14:textId="77777777" w:rsidR="00A911C8" w:rsidRDefault="00A911C8" w:rsidP="00FC6AA2">
            <w:r>
              <w:t>terlambat</w:t>
            </w:r>
          </w:p>
        </w:tc>
        <w:tc>
          <w:tcPr>
            <w:tcW w:w="1982" w:type="dxa"/>
          </w:tcPr>
          <w:p w14:paraId="2ED53C98" w14:textId="77777777" w:rsidR="00A911C8" w:rsidRDefault="00A911C8" w:rsidP="00FC6AA2">
            <w:pPr>
              <w:jc w:val="center"/>
            </w:pPr>
            <w:r>
              <w:t>int</w:t>
            </w:r>
          </w:p>
        </w:tc>
        <w:tc>
          <w:tcPr>
            <w:tcW w:w="1982" w:type="dxa"/>
          </w:tcPr>
          <w:p w14:paraId="45826D0F" w14:textId="77777777" w:rsidR="00A911C8" w:rsidRDefault="00A911C8" w:rsidP="00FC6AA2">
            <w:pPr>
              <w:jc w:val="center"/>
            </w:pPr>
            <w:r>
              <w:t>3</w:t>
            </w:r>
          </w:p>
        </w:tc>
        <w:tc>
          <w:tcPr>
            <w:tcW w:w="1982" w:type="dxa"/>
          </w:tcPr>
          <w:p w14:paraId="379EAA1F" w14:textId="77777777" w:rsidR="00A911C8" w:rsidRDefault="00A911C8" w:rsidP="00FC6AA2">
            <w:pPr>
              <w:jc w:val="center"/>
            </w:pPr>
            <w:r>
              <w:t>-</w:t>
            </w:r>
          </w:p>
        </w:tc>
      </w:tr>
      <w:tr w:rsidR="00A911C8" w14:paraId="3BD08074" w14:textId="77777777" w:rsidTr="00FC6AA2">
        <w:tc>
          <w:tcPr>
            <w:tcW w:w="1981" w:type="dxa"/>
          </w:tcPr>
          <w:p w14:paraId="2E4A14E5" w14:textId="77777777" w:rsidR="00A911C8" w:rsidRDefault="00A911C8" w:rsidP="00FC6AA2">
            <w:r>
              <w:t>status</w:t>
            </w:r>
          </w:p>
        </w:tc>
        <w:tc>
          <w:tcPr>
            <w:tcW w:w="1982" w:type="dxa"/>
          </w:tcPr>
          <w:p w14:paraId="6B1060F1" w14:textId="77777777" w:rsidR="00A911C8" w:rsidRDefault="00A911C8" w:rsidP="00FC6AA2">
            <w:pPr>
              <w:jc w:val="center"/>
            </w:pPr>
            <w:r>
              <w:t>varchar</w:t>
            </w:r>
          </w:p>
        </w:tc>
        <w:tc>
          <w:tcPr>
            <w:tcW w:w="1982" w:type="dxa"/>
          </w:tcPr>
          <w:p w14:paraId="6E63EFE4" w14:textId="77777777" w:rsidR="00A911C8" w:rsidRDefault="00A911C8" w:rsidP="00FC6AA2">
            <w:pPr>
              <w:jc w:val="center"/>
            </w:pPr>
            <w:r>
              <w:t>15</w:t>
            </w:r>
          </w:p>
        </w:tc>
        <w:tc>
          <w:tcPr>
            <w:tcW w:w="1982" w:type="dxa"/>
          </w:tcPr>
          <w:p w14:paraId="0AF6DEDD" w14:textId="77777777" w:rsidR="00A911C8" w:rsidRDefault="00A911C8" w:rsidP="00FC6AA2">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r>
        <w:rPr>
          <w:b/>
          <w:bCs/>
        </w:rPr>
        <w:lastRenderedPageBreak/>
        <w:t>Tabel</w:t>
      </w:r>
      <w:r w:rsidR="006720D0">
        <w:rPr>
          <w:b/>
          <w:bCs/>
        </w:rPr>
        <w:t xml:space="preserve"> </w:t>
      </w:r>
    </w:p>
    <w:p w14:paraId="31D66424" w14:textId="77777777" w:rsidR="00375190" w:rsidRPr="00EC4B61" w:rsidRDefault="00375190" w:rsidP="003D3D0F"/>
    <w:p w14:paraId="2B20D692" w14:textId="426EC179" w:rsidR="00926DA8" w:rsidRDefault="00926DA8" w:rsidP="00C93BF7">
      <w:pPr>
        <w:pStyle w:val="Heading3"/>
        <w:numPr>
          <w:ilvl w:val="0"/>
          <w:numId w:val="9"/>
        </w:numPr>
        <w:tabs>
          <w:tab w:val="left" w:pos="851"/>
        </w:tabs>
        <w:ind w:left="426" w:hanging="426"/>
      </w:pPr>
      <w:bookmarkStart w:id="190" w:name="_heading=h.111kx3o"/>
      <w:bookmarkStart w:id="191" w:name="_Toc80034254"/>
      <w:bookmarkStart w:id="192" w:name="_Toc83115754"/>
      <w:bookmarkEnd w:id="190"/>
      <w:r>
        <w:t>Perancangan Antarmuka</w:t>
      </w:r>
      <w:bookmarkEnd w:id="191"/>
      <w:bookmarkEnd w:id="192"/>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436415" w:rsidRDefault="00AB7B78" w:rsidP="00E454BA">
      <w:pPr>
        <w:pStyle w:val="ListParagraph"/>
        <w:numPr>
          <w:ilvl w:val="0"/>
          <w:numId w:val="43"/>
        </w:numPr>
        <w:shd w:val="clear" w:color="auto" w:fill="FFD966" w:themeFill="accent4" w:themeFillTint="99"/>
        <w:ind w:left="426"/>
        <w:rPr>
          <w:rFonts w:eastAsia="Calibri"/>
          <w:b/>
          <w:bCs/>
        </w:rPr>
      </w:pPr>
      <w:r>
        <w:rPr>
          <w:rFonts w:eastAsia="Calibri"/>
          <w:b/>
          <w:bCs/>
        </w:rPr>
        <w:t xml:space="preserve">Antarmuka </w:t>
      </w:r>
      <w:r w:rsidR="00DE4C8E" w:rsidRPr="00436415">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601EE6BC" w:rsidR="00845F78" w:rsidRDefault="00333EBA" w:rsidP="00333EBA">
      <w:pPr>
        <w:jc w:val="left"/>
      </w:pPr>
      <w:r>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2F00303" w:rsidR="00CA20F1" w:rsidRDefault="00FD6684" w:rsidP="006C5FEA">
      <w:r>
        <w:rPr>
          <w:noProof/>
        </w:rPr>
        <mc:AlternateContent>
          <mc:Choice Requires="wps">
            <w:drawing>
              <wp:anchor distT="0" distB="0" distL="114300" distR="114300" simplePos="0" relativeHeight="251752960" behindDoc="1" locked="0" layoutInCell="1" allowOverlap="1" wp14:anchorId="2FACD50C" wp14:editId="68E2CEFB">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415C78BE" w:rsidR="00436415" w:rsidRPr="00B46080" w:rsidRDefault="00436415" w:rsidP="00436415">
                            <w:pPr>
                              <w:pStyle w:val="Caption"/>
                              <w:jc w:val="center"/>
                              <w:rPr>
                                <w:noProof/>
                                <w:sz w:val="24"/>
                                <w:szCs w:val="24"/>
                              </w:rPr>
                            </w:pPr>
                            <w:bookmarkStart w:id="193" w:name="_Toc83115834"/>
                            <w:r>
                              <w:t xml:space="preserve">Gambar 3. </w:t>
                            </w:r>
                            <w:r>
                              <w:fldChar w:fldCharType="begin"/>
                            </w:r>
                            <w:r>
                              <w:instrText xml:space="preserve"> SEQ Gambar_3. \* ARABIC </w:instrText>
                            </w:r>
                            <w:r>
                              <w:fldChar w:fldCharType="separate"/>
                            </w:r>
                            <w:r w:rsidR="003748F7">
                              <w:rPr>
                                <w:noProof/>
                              </w:rPr>
                              <w:t>21</w:t>
                            </w:r>
                            <w:r>
                              <w:fldChar w:fldCharType="end"/>
                            </w:r>
                            <w:r>
                              <w:t xml:space="preserve"> Antarmuka Registrasi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48"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75MAIAAGcEAAAOAAAAZHJzL2Uyb0RvYy54bWysVFFv2yAQfp+0/4B4X+ykXb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" stroked="f">
                <v:textbox style="mso-fit-shape-to-text:t" inset="0,0,0,0">
                  <w:txbxContent>
                    <w:p w14:paraId="2497BDC5" w14:textId="415C78BE" w:rsidR="00436415" w:rsidRPr="00B46080" w:rsidRDefault="00436415" w:rsidP="00436415">
                      <w:pPr>
                        <w:pStyle w:val="Caption"/>
                        <w:jc w:val="center"/>
                        <w:rPr>
                          <w:noProof/>
                          <w:sz w:val="24"/>
                          <w:szCs w:val="24"/>
                        </w:rPr>
                      </w:pPr>
                      <w:bookmarkStart w:id="194" w:name="_Toc83115834"/>
                      <w:r>
                        <w:t xml:space="preserve">Gambar 3. </w:t>
                      </w:r>
                      <w:r>
                        <w:fldChar w:fldCharType="begin"/>
                      </w:r>
                      <w:r>
                        <w:instrText xml:space="preserve"> SEQ Gambar_3. \* ARABIC </w:instrText>
                      </w:r>
                      <w:r>
                        <w:fldChar w:fldCharType="separate"/>
                      </w:r>
                      <w:r w:rsidR="003748F7">
                        <w:rPr>
                          <w:noProof/>
                        </w:rPr>
                        <w:t>21</w:t>
                      </w:r>
                      <w:r>
                        <w:fldChar w:fldCharType="end"/>
                      </w:r>
                      <w:r>
                        <w:t xml:space="preserve"> Antarmuka Registrasi</w:t>
                      </w:r>
                      <w:bookmarkEnd w:id="194"/>
                    </w:p>
                  </w:txbxContent>
                </v:textbox>
                <w10:wrap anchorx="margin"/>
              </v:shape>
            </w:pict>
          </mc:Fallback>
        </mc:AlternateContent>
      </w:r>
    </w:p>
    <w:p w14:paraId="0A635B62" w14:textId="4D7FF26E" w:rsidR="00C570CE" w:rsidRPr="00436415" w:rsidRDefault="00AB7B78" w:rsidP="00E454BA">
      <w:pPr>
        <w:pStyle w:val="ListParagraph"/>
        <w:numPr>
          <w:ilvl w:val="0"/>
          <w:numId w:val="43"/>
        </w:numPr>
        <w:shd w:val="clear" w:color="auto" w:fill="FFD966" w:themeFill="accent4" w:themeFillTint="99"/>
        <w:ind w:left="426"/>
        <w:rPr>
          <w:rFonts w:eastAsia="Calibri"/>
          <w:b/>
          <w:bCs/>
        </w:rPr>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4C04401" w:rsidR="00061CCF" w:rsidRDefault="00061CCF" w:rsidP="00061CCF">
      <w:pPr>
        <w:keepNext/>
        <w:ind w:firstLine="426"/>
        <w:rPr>
          <w:i/>
          <w:iCs/>
        </w:rPr>
      </w:pPr>
      <w:r w:rsidRPr="00061CCF">
        <w:rPr>
          <w:lang w:val="id-ID"/>
        </w:rPr>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RDefault="00436415" w:rsidP="00977902">
      <w:pPr>
        <w:rPr>
          <w:b/>
          <w:bCs/>
        </w:rPr>
      </w:pPr>
    </w:p>
    <w:p w14:paraId="7EC1761A" w14:textId="77777777" w:rsidR="00333EBA" w:rsidRDefault="00333EBA" w:rsidP="00977902">
      <w:pPr>
        <w:rPr>
          <w:b/>
          <w:bCs/>
        </w:rPr>
      </w:pPr>
    </w:p>
    <w:p w14:paraId="0810CC14" w14:textId="38491F13" w:rsidR="00436415" w:rsidRDefault="00436415" w:rsidP="009E085A">
      <w:pPr>
        <w:jc w:val="center"/>
        <w:rPr>
          <w:b/>
          <w:bCs/>
        </w:rPr>
      </w:pPr>
    </w:p>
    <w:p w14:paraId="35DE2C22" w14:textId="77777777" w:rsidR="00436415" w:rsidRDefault="00436415" w:rsidP="009E085A">
      <w:pPr>
        <w:jc w:val="center"/>
        <w:rPr>
          <w:b/>
          <w:bCs/>
        </w:rPr>
      </w:pPr>
    </w:p>
    <w:p w14:paraId="3FEA858D" w14:textId="55967D25" w:rsidR="00436415" w:rsidRDefault="00436415" w:rsidP="009E085A">
      <w:pPr>
        <w:jc w:val="center"/>
        <w:rPr>
          <w:b/>
          <w:bCs/>
        </w:rPr>
      </w:pPr>
    </w:p>
    <w:p w14:paraId="444CD8DB" w14:textId="3D354BBF" w:rsidR="00343467" w:rsidRDefault="00343467" w:rsidP="009E085A">
      <w:pPr>
        <w:jc w:val="center"/>
        <w:rPr>
          <w:b/>
          <w:bCs/>
        </w:rPr>
      </w:pPr>
    </w:p>
    <w:p w14:paraId="40A7A951" w14:textId="40EAED91" w:rsidR="00436415" w:rsidRDefault="00333EBA" w:rsidP="009E085A">
      <w:pPr>
        <w:jc w:val="center"/>
        <w:rPr>
          <w:b/>
          <w:bCs/>
        </w:rPr>
      </w:pPr>
      <w:r>
        <w:rPr>
          <w:noProof/>
        </w:rPr>
        <w:lastRenderedPageBreak/>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0F1C9ECA" w:rsidR="008C621C" w:rsidRDefault="00333EBA" w:rsidP="009E085A">
      <w:pPr>
        <w:jc w:val="center"/>
        <w:rPr>
          <w:b/>
          <w:bCs/>
        </w:rPr>
      </w:pPr>
      <w:r>
        <w:rPr>
          <w:noProof/>
        </w:rPr>
        <mc:AlternateContent>
          <mc:Choice Requires="wps">
            <w:drawing>
              <wp:anchor distT="0" distB="0" distL="114300" distR="114300" simplePos="0" relativeHeight="251756032" behindDoc="1" locked="0" layoutInCell="1" allowOverlap="1" wp14:anchorId="21B2C3A8" wp14:editId="034D867E">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7A07FB89" w:rsidR="00436415" w:rsidRPr="006B6695" w:rsidRDefault="00436415" w:rsidP="00436415">
                            <w:pPr>
                              <w:pStyle w:val="Caption"/>
                              <w:jc w:val="center"/>
                              <w:rPr>
                                <w:noProof/>
                                <w:sz w:val="24"/>
                                <w:szCs w:val="24"/>
                              </w:rPr>
                            </w:pPr>
                            <w:bookmarkStart w:id="195" w:name="_Toc83115835"/>
                            <w:r>
                              <w:t xml:space="preserve">Gambar 3. </w:t>
                            </w:r>
                            <w:r>
                              <w:fldChar w:fldCharType="begin"/>
                            </w:r>
                            <w:r>
                              <w:instrText xml:space="preserve"> SEQ Gambar_3. \* ARABIC </w:instrText>
                            </w:r>
                            <w:r>
                              <w:fldChar w:fldCharType="separate"/>
                            </w:r>
                            <w:r w:rsidR="003748F7">
                              <w:rPr>
                                <w:noProof/>
                              </w:rPr>
                              <w:t>22</w:t>
                            </w:r>
                            <w:r>
                              <w:fldChar w:fldCharType="end"/>
                            </w:r>
                            <w:r>
                              <w:t xml:space="preserve"> Antarmuka Login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049"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" stroked="f">
                <v:textbox style="mso-fit-shape-to-text:t" inset="0,0,0,0">
                  <w:txbxContent>
                    <w:p w14:paraId="0FB243FA" w14:textId="7A07FB89" w:rsidR="00436415" w:rsidRPr="006B6695" w:rsidRDefault="00436415" w:rsidP="00436415">
                      <w:pPr>
                        <w:pStyle w:val="Caption"/>
                        <w:jc w:val="center"/>
                        <w:rPr>
                          <w:noProof/>
                          <w:sz w:val="24"/>
                          <w:szCs w:val="24"/>
                        </w:rPr>
                      </w:pPr>
                      <w:bookmarkStart w:id="196" w:name="_Toc83115835"/>
                      <w:r>
                        <w:t xml:space="preserve">Gambar 3. </w:t>
                      </w:r>
                      <w:r>
                        <w:fldChar w:fldCharType="begin"/>
                      </w:r>
                      <w:r>
                        <w:instrText xml:space="preserve"> SEQ Gambar_3. \* ARABIC </w:instrText>
                      </w:r>
                      <w:r>
                        <w:fldChar w:fldCharType="separate"/>
                      </w:r>
                      <w:r w:rsidR="003748F7">
                        <w:rPr>
                          <w:noProof/>
                        </w:rPr>
                        <w:t>22</w:t>
                      </w:r>
                      <w:r>
                        <w:fldChar w:fldCharType="end"/>
                      </w:r>
                      <w:r>
                        <w:t xml:space="preserve"> Antarmuka Login</w:t>
                      </w:r>
                      <w:bookmarkEnd w:id="196"/>
                    </w:p>
                  </w:txbxContent>
                </v:textbox>
                <w10:wrap anchorx="margin"/>
              </v:shape>
            </w:pict>
          </mc:Fallback>
        </mc:AlternateContent>
      </w:r>
    </w:p>
    <w:p w14:paraId="7CACF4DE" w14:textId="05F0706F" w:rsidR="00C570CE" w:rsidRPr="00436415" w:rsidRDefault="00AB7B78" w:rsidP="00781264">
      <w:pPr>
        <w:pStyle w:val="ListParagraph"/>
        <w:numPr>
          <w:ilvl w:val="0"/>
          <w:numId w:val="43"/>
        </w:numPr>
        <w:shd w:val="clear" w:color="auto" w:fill="DBDBDB" w:themeFill="accent3" w:themeFillTint="66"/>
        <w:ind w:left="426"/>
        <w:rPr>
          <w:rFonts w:eastAsia="Calibri"/>
          <w:b/>
          <w:bCs/>
        </w:rPr>
      </w:pPr>
      <w:r>
        <w:rPr>
          <w:rFonts w:eastAsia="Calibri"/>
          <w:b/>
          <w:bCs/>
        </w:rPr>
        <w:t>Antarmuka</w:t>
      </w:r>
      <w:r w:rsidRPr="00436415">
        <w:rPr>
          <w:rFonts w:eastAsia="Calibri"/>
          <w:b/>
          <w:bCs/>
        </w:rPr>
        <w:t xml:space="preserve"> </w:t>
      </w:r>
      <w:r w:rsidR="00C570CE" w:rsidRPr="00436415">
        <w:rPr>
          <w:rFonts w:eastAsia="Calibri"/>
          <w:b/>
          <w:bCs/>
        </w:rPr>
        <w:t>Dashboard</w:t>
      </w:r>
      <w:r w:rsidR="00F90E48">
        <w:rPr>
          <w:rFonts w:eastAsia="Calibri"/>
          <w:b/>
          <w:bCs/>
        </w:rPr>
        <w:t xml:space="preserve"> (REVISI)</w:t>
      </w:r>
    </w:p>
    <w:p w14:paraId="024C35E3" w14:textId="62543413" w:rsidR="00343467" w:rsidRDefault="00343467" w:rsidP="00436415">
      <w:pPr>
        <w:ind w:firstLine="360"/>
      </w:pPr>
      <w:r w:rsidRPr="00061CCF">
        <w:rPr>
          <w:lang w:val="id-ID"/>
        </w:rPr>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6A23BE2F" w14:textId="1C64ADFE" w:rsidR="00436415" w:rsidRDefault="008C621C" w:rsidP="009E085A">
      <w:pPr>
        <w:jc w:val="center"/>
      </w:pPr>
      <w:r>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23CD9892" w:rsidR="00436415" w:rsidRDefault="001166CB" w:rsidP="001166CB">
      <w:r>
        <w:rPr>
          <w:noProof/>
        </w:rPr>
        <mc:AlternateContent>
          <mc:Choice Requires="wps">
            <w:drawing>
              <wp:anchor distT="0" distB="0" distL="114300" distR="114300" simplePos="0" relativeHeight="251759104" behindDoc="1" locked="0" layoutInCell="1" allowOverlap="1" wp14:anchorId="6F447A78" wp14:editId="1801FF9C">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479175CF" w:rsidR="00436415" w:rsidRPr="009B05BB" w:rsidRDefault="00436415" w:rsidP="00436415">
                            <w:pPr>
                              <w:pStyle w:val="Caption"/>
                              <w:jc w:val="center"/>
                              <w:rPr>
                                <w:noProof/>
                                <w:sz w:val="24"/>
                                <w:szCs w:val="24"/>
                              </w:rPr>
                            </w:pPr>
                            <w:bookmarkStart w:id="197" w:name="_Toc83115836"/>
                            <w:r>
                              <w:t xml:space="preserve">Gambar 3. </w:t>
                            </w:r>
                            <w:r>
                              <w:fldChar w:fldCharType="begin"/>
                            </w:r>
                            <w:r>
                              <w:instrText xml:space="preserve"> SEQ Gambar_3. \* ARABIC </w:instrText>
                            </w:r>
                            <w:r>
                              <w:fldChar w:fldCharType="separate"/>
                            </w:r>
                            <w:r w:rsidR="003748F7">
                              <w:rPr>
                                <w:noProof/>
                              </w:rPr>
                              <w:t>23</w:t>
                            </w:r>
                            <w:r>
                              <w:fldChar w:fldCharType="end"/>
                            </w:r>
                            <w:r>
                              <w:t xml:space="preserve"> Antarmuka Dashboard</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50"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iLwIAAGcEAAAOAAAAZHJzL2Uyb0RvYy54bWysVMFu2zAMvQ/YPwi6L06yrG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" stroked="f">
                <v:textbox style="mso-fit-shape-to-text:t" inset="0,0,0,0">
                  <w:txbxContent>
                    <w:p w14:paraId="0E45FB2A" w14:textId="479175CF" w:rsidR="00436415" w:rsidRPr="009B05BB" w:rsidRDefault="00436415" w:rsidP="00436415">
                      <w:pPr>
                        <w:pStyle w:val="Caption"/>
                        <w:jc w:val="center"/>
                        <w:rPr>
                          <w:noProof/>
                          <w:sz w:val="24"/>
                          <w:szCs w:val="24"/>
                        </w:rPr>
                      </w:pPr>
                      <w:bookmarkStart w:id="198" w:name="_Toc83115836"/>
                      <w:r>
                        <w:t xml:space="preserve">Gambar 3. </w:t>
                      </w:r>
                      <w:r>
                        <w:fldChar w:fldCharType="begin"/>
                      </w:r>
                      <w:r>
                        <w:instrText xml:space="preserve"> SEQ Gambar_3. \* ARABIC </w:instrText>
                      </w:r>
                      <w:r>
                        <w:fldChar w:fldCharType="separate"/>
                      </w:r>
                      <w:r w:rsidR="003748F7">
                        <w:rPr>
                          <w:noProof/>
                        </w:rPr>
                        <w:t>23</w:t>
                      </w:r>
                      <w:r>
                        <w:fldChar w:fldCharType="end"/>
                      </w:r>
                      <w:r>
                        <w:t xml:space="preserve"> Antarmuka Dashboard</w:t>
                      </w:r>
                      <w:bookmarkEnd w:id="198"/>
                    </w:p>
                  </w:txbxContent>
                </v:textbox>
                <w10:wrap anchorx="margin"/>
              </v:shape>
            </w:pict>
          </mc:Fallback>
        </mc:AlternateContent>
      </w:r>
    </w:p>
    <w:p w14:paraId="6E8CB3B3" w14:textId="3E86ADB4" w:rsidR="00C10E66" w:rsidRDefault="00AB7B78" w:rsidP="00781264">
      <w:pPr>
        <w:pStyle w:val="ListParagraph"/>
        <w:numPr>
          <w:ilvl w:val="0"/>
          <w:numId w:val="43"/>
        </w:numPr>
        <w:shd w:val="clear" w:color="auto" w:fill="FFE599" w:themeFill="accent4" w:themeFillTint="66"/>
        <w:ind w:left="426"/>
        <w:rPr>
          <w:rFonts w:eastAsia="Calibri"/>
          <w:b/>
          <w:bCs/>
        </w:rPr>
      </w:pPr>
      <w:r>
        <w:rPr>
          <w:rFonts w:eastAsia="Calibri"/>
          <w:b/>
          <w:bCs/>
        </w:rPr>
        <w:t xml:space="preserve">Antarmuka </w:t>
      </w:r>
      <w:r w:rsidR="00C10E66">
        <w:rPr>
          <w:rFonts w:eastAsia="Calibri"/>
          <w:b/>
          <w:bCs/>
        </w:rPr>
        <w:t>Menu Utama</w:t>
      </w:r>
    </w:p>
    <w:p w14:paraId="27FF3CF3" w14:textId="535EA979" w:rsidR="00C10E66" w:rsidRDefault="00C10E66" w:rsidP="00C60063">
      <w:pPr>
        <w:pStyle w:val="ListParagraph"/>
        <w:ind w:left="0" w:firstLine="426"/>
        <w:rPr>
          <w:rFonts w:eastAsia="Calibri"/>
        </w:rPr>
      </w:pPr>
      <w:r>
        <w:rPr>
          <w:rFonts w:eastAsia="Calibri"/>
        </w:rPr>
        <w:t>Rancangan halaman ini akan menampilkan seluruh menu yang disediakan oleh sistem.</w:t>
      </w:r>
    </w:p>
    <w:p w14:paraId="7198685C" w14:textId="1FB7B833" w:rsidR="008C621C" w:rsidRDefault="008C621C" w:rsidP="00C60063">
      <w:pPr>
        <w:pStyle w:val="ListParagraph"/>
        <w:ind w:left="0" w:firstLine="426"/>
        <w:rPr>
          <w:rFonts w:eastAsia="Calibri"/>
        </w:rPr>
      </w:pPr>
    </w:p>
    <w:p w14:paraId="66223CAA" w14:textId="4A7E322E" w:rsidR="00436D78" w:rsidRDefault="00436D78" w:rsidP="00C60063">
      <w:pPr>
        <w:pStyle w:val="ListParagraph"/>
        <w:ind w:left="0" w:firstLine="426"/>
        <w:rPr>
          <w:rFonts w:eastAsia="Calibri"/>
        </w:rPr>
      </w:pPr>
    </w:p>
    <w:p w14:paraId="6657E22E" w14:textId="77777777" w:rsidR="00436D78" w:rsidRDefault="00436D78" w:rsidP="00C60063">
      <w:pPr>
        <w:pStyle w:val="ListParagraph"/>
        <w:ind w:left="0" w:firstLine="426"/>
        <w:rPr>
          <w:rFonts w:eastAsia="Calibri"/>
        </w:rPr>
      </w:pPr>
    </w:p>
    <w:p w14:paraId="3BEAF014" w14:textId="4DE03C9A" w:rsidR="008C621C" w:rsidRDefault="008C621C" w:rsidP="00C60063">
      <w:pPr>
        <w:pStyle w:val="ListParagraph"/>
        <w:ind w:left="0" w:firstLine="426"/>
        <w:rPr>
          <w:rFonts w:eastAsia="Calibri"/>
        </w:rPr>
      </w:pPr>
    </w:p>
    <w:p w14:paraId="2E81AE19" w14:textId="2673F5BD" w:rsidR="001166CB" w:rsidRDefault="00333EBA" w:rsidP="00C60063">
      <w:pPr>
        <w:pStyle w:val="ListParagraph"/>
        <w:ind w:left="0" w:firstLine="426"/>
        <w:rPr>
          <w:rFonts w:eastAsia="Calibri"/>
        </w:rPr>
      </w:pPr>
      <w:r>
        <w:rPr>
          <w:noProof/>
        </w:rPr>
        <w:lastRenderedPageBreak/>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3C464CD3" w:rsidR="00C10E66" w:rsidRDefault="00333EBA" w:rsidP="00C10E66">
      <w:pPr>
        <w:pStyle w:val="ListParagraph"/>
        <w:ind w:left="426"/>
        <w:rPr>
          <w:rFonts w:eastAsia="Calibri"/>
        </w:rPr>
      </w:pPr>
      <w:r>
        <w:rPr>
          <w:noProof/>
        </w:rPr>
        <mc:AlternateContent>
          <mc:Choice Requires="wps">
            <w:drawing>
              <wp:anchor distT="0" distB="0" distL="114300" distR="114300" simplePos="0" relativeHeight="251825664" behindDoc="1" locked="0" layoutInCell="1" allowOverlap="1" wp14:anchorId="2F5B77CB" wp14:editId="5220358C">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3D8A6FC" w:rsidR="00C10E66" w:rsidRPr="00C81D50" w:rsidRDefault="00C10E66" w:rsidP="00C10E66">
                            <w:pPr>
                              <w:pStyle w:val="Caption"/>
                              <w:jc w:val="center"/>
                              <w:rPr>
                                <w:noProof/>
                                <w:sz w:val="24"/>
                                <w:szCs w:val="24"/>
                              </w:rPr>
                            </w:pPr>
                            <w:bookmarkStart w:id="199" w:name="_Toc83115837"/>
                            <w:r>
                              <w:t xml:space="preserve">Gambar 3. </w:t>
                            </w:r>
                            <w:r>
                              <w:fldChar w:fldCharType="begin"/>
                            </w:r>
                            <w:r>
                              <w:instrText xml:space="preserve"> SEQ Gambar_3. \* ARABIC </w:instrText>
                            </w:r>
                            <w:r>
                              <w:fldChar w:fldCharType="separate"/>
                            </w:r>
                            <w:r w:rsidR="003748F7">
                              <w:rPr>
                                <w:noProof/>
                              </w:rPr>
                              <w:t>24</w:t>
                            </w:r>
                            <w:r>
                              <w:fldChar w:fldCharType="end"/>
                            </w:r>
                            <w:r>
                              <w:t xml:space="preserve"> Antarmuka Menu Utama</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51"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" stroked="f">
                <v:textbox style="mso-fit-shape-to-text:t" inset="0,0,0,0">
                  <w:txbxContent>
                    <w:p w14:paraId="35F68404" w14:textId="43D8A6FC" w:rsidR="00C10E66" w:rsidRPr="00C81D50" w:rsidRDefault="00C10E66" w:rsidP="00C10E66">
                      <w:pPr>
                        <w:pStyle w:val="Caption"/>
                        <w:jc w:val="center"/>
                        <w:rPr>
                          <w:noProof/>
                          <w:sz w:val="24"/>
                          <w:szCs w:val="24"/>
                        </w:rPr>
                      </w:pPr>
                      <w:bookmarkStart w:id="200" w:name="_Toc83115837"/>
                      <w:r>
                        <w:t xml:space="preserve">Gambar 3. </w:t>
                      </w:r>
                      <w:r>
                        <w:fldChar w:fldCharType="begin"/>
                      </w:r>
                      <w:r>
                        <w:instrText xml:space="preserve"> SEQ Gambar_3. \* ARABIC </w:instrText>
                      </w:r>
                      <w:r>
                        <w:fldChar w:fldCharType="separate"/>
                      </w:r>
                      <w:r w:rsidR="003748F7">
                        <w:rPr>
                          <w:noProof/>
                        </w:rPr>
                        <w:t>24</w:t>
                      </w:r>
                      <w:r>
                        <w:fldChar w:fldCharType="end"/>
                      </w:r>
                      <w:r>
                        <w:t xml:space="preserve"> Antarmuka Menu Utama</w:t>
                      </w:r>
                      <w:bookmarkEnd w:id="200"/>
                    </w:p>
                  </w:txbxContent>
                </v:textbox>
                <w10:wrap anchorx="margin"/>
              </v:shape>
            </w:pict>
          </mc:Fallback>
        </mc:AlternateContent>
      </w:r>
    </w:p>
    <w:p w14:paraId="2EDA363B" w14:textId="4B3FE22C" w:rsidR="00C570CE" w:rsidRPr="00436415" w:rsidRDefault="00AB7B78" w:rsidP="00781264">
      <w:pPr>
        <w:pStyle w:val="ListParagraph"/>
        <w:numPr>
          <w:ilvl w:val="0"/>
          <w:numId w:val="43"/>
        </w:numPr>
        <w:shd w:val="clear" w:color="auto" w:fill="FFE599" w:themeFill="accent4" w:themeFillTint="66"/>
        <w:ind w:left="426"/>
        <w:rPr>
          <w:rFonts w:eastAsia="Calibri"/>
          <w:b/>
          <w:bCs/>
        </w:rPr>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703AE139" w:rsidR="009D7EEE" w:rsidRDefault="008E6E4E" w:rsidP="00436415">
      <w:pPr>
        <w:pStyle w:val="ListParagraph"/>
        <w:ind w:left="0" w:firstLine="284"/>
        <w:rPr>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2EC14922" w14:textId="430BD55C" w:rsidR="008E6E4E" w:rsidRDefault="00436D78" w:rsidP="00436415">
      <w:pPr>
        <w:pStyle w:val="ListParagraph"/>
        <w:ind w:left="0" w:firstLine="284"/>
        <w:rPr>
          <w:rFonts w:eastAsia="Calibri"/>
        </w:rPr>
      </w:pPr>
      <w:r>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1ECAF613" w:rsidR="00436415" w:rsidRDefault="00485E6F" w:rsidP="009E085A">
      <w:pPr>
        <w:jc w:val="center"/>
        <w:rPr>
          <w:b/>
          <w:bCs/>
        </w:rPr>
      </w:pPr>
      <w:r>
        <w:rPr>
          <w:noProof/>
        </w:rPr>
        <mc:AlternateContent>
          <mc:Choice Requires="wps">
            <w:drawing>
              <wp:anchor distT="0" distB="0" distL="114300" distR="114300" simplePos="0" relativeHeight="251762176" behindDoc="1" locked="0" layoutInCell="1" allowOverlap="1" wp14:anchorId="6698C262" wp14:editId="73A145B2">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B9B04DA" w:rsidR="00436415" w:rsidRPr="00245C9E" w:rsidRDefault="00436415" w:rsidP="00436415">
                            <w:pPr>
                              <w:pStyle w:val="Caption"/>
                              <w:jc w:val="center"/>
                              <w:rPr>
                                <w:noProof/>
                                <w:sz w:val="24"/>
                                <w:szCs w:val="24"/>
                              </w:rPr>
                            </w:pPr>
                            <w:bookmarkStart w:id="201" w:name="_Toc83115838"/>
                            <w:r>
                              <w:t xml:space="preserve">Gambar 3. </w:t>
                            </w:r>
                            <w:r>
                              <w:fldChar w:fldCharType="begin"/>
                            </w:r>
                            <w:r>
                              <w:instrText xml:space="preserve"> SEQ Gambar_3. \* ARABIC </w:instrText>
                            </w:r>
                            <w:r>
                              <w:fldChar w:fldCharType="separate"/>
                            </w:r>
                            <w:r w:rsidR="003748F7">
                              <w:rPr>
                                <w:noProof/>
                              </w:rPr>
                              <w:t>25</w:t>
                            </w:r>
                            <w:r>
                              <w:fldChar w:fldCharType="end"/>
                            </w:r>
                            <w:r>
                              <w:t xml:space="preserve"> Antarmuka Data Siswa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52"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ZzLMQIAAGcEAAAOAAAAZHJzL2Uyb0RvYy54bWysVMGO2jAQvVfqP1i+lwBlUY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x4WcyzECAABnBAAADgAAAAAAAAAAAAAAAAAuAgAA&#10;ZHJzL2Uyb0RvYy54bWxQSwECLQAUAAYACAAAACEAHjVjvtwAAAAEAQAADwAAAAAAAAAAAAAAAACL&#10;BAAAZHJzL2Rvd25yZXYueG1sUEsFBgAAAAAEAAQA8wAAAJQFAAAAAA==&#10;" stroked="f">
                <v:textbox style="mso-fit-shape-to-text:t" inset="0,0,0,0">
                  <w:txbxContent>
                    <w:p w14:paraId="1F06A23A" w14:textId="1B9B04DA" w:rsidR="00436415" w:rsidRPr="00245C9E" w:rsidRDefault="00436415" w:rsidP="00436415">
                      <w:pPr>
                        <w:pStyle w:val="Caption"/>
                        <w:jc w:val="center"/>
                        <w:rPr>
                          <w:noProof/>
                          <w:sz w:val="24"/>
                          <w:szCs w:val="24"/>
                        </w:rPr>
                      </w:pPr>
                      <w:bookmarkStart w:id="202" w:name="_Toc83115838"/>
                      <w:r>
                        <w:t xml:space="preserve">Gambar 3. </w:t>
                      </w:r>
                      <w:r>
                        <w:fldChar w:fldCharType="begin"/>
                      </w:r>
                      <w:r>
                        <w:instrText xml:space="preserve"> SEQ Gambar_3. \* ARABIC </w:instrText>
                      </w:r>
                      <w:r>
                        <w:fldChar w:fldCharType="separate"/>
                      </w:r>
                      <w:r w:rsidR="003748F7">
                        <w:rPr>
                          <w:noProof/>
                        </w:rPr>
                        <w:t>25</w:t>
                      </w:r>
                      <w:r>
                        <w:fldChar w:fldCharType="end"/>
                      </w:r>
                      <w:r>
                        <w:t xml:space="preserve"> Antarmuka Data Siswa</w:t>
                      </w:r>
                      <w:bookmarkEnd w:id="202"/>
                    </w:p>
                  </w:txbxContent>
                </v:textbox>
                <w10:wrap anchorx="page"/>
              </v:shape>
            </w:pict>
          </mc:Fallback>
        </mc:AlternateContent>
      </w:r>
    </w:p>
    <w:p w14:paraId="630CAF53" w14:textId="15FF1D95" w:rsidR="00C570CE" w:rsidRPr="00436415" w:rsidRDefault="00AB7B78" w:rsidP="00781264">
      <w:pPr>
        <w:pStyle w:val="ListParagraph"/>
        <w:numPr>
          <w:ilvl w:val="0"/>
          <w:numId w:val="43"/>
        </w:numPr>
        <w:shd w:val="clear" w:color="auto" w:fill="FFE599" w:themeFill="accent4" w:themeFillTint="66"/>
        <w:ind w:left="426"/>
        <w:rPr>
          <w:rFonts w:eastAsia="Calibri"/>
          <w:b/>
          <w:bCs/>
        </w:rPr>
      </w:pPr>
      <w:r>
        <w:rPr>
          <w:rFonts w:eastAsia="Calibri"/>
          <w:b/>
          <w:bCs/>
        </w:rPr>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7912770F" w:rsidR="00FD6684" w:rsidRDefault="00436D78" w:rsidP="009E085A">
      <w:pPr>
        <w:jc w:val="center"/>
        <w:rPr>
          <w:b/>
          <w:bCs/>
        </w:rPr>
      </w:pPr>
      <w:r>
        <w:rPr>
          <w:noProof/>
        </w:rPr>
        <w:lastRenderedPageBreak/>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E256364" w:rsidR="00FD6684" w:rsidRDefault="00485E6F" w:rsidP="009E085A">
      <w:pPr>
        <w:jc w:val="center"/>
        <w:rPr>
          <w:b/>
          <w:bCs/>
        </w:rPr>
      </w:pPr>
      <w:r>
        <w:rPr>
          <w:noProof/>
        </w:rPr>
        <mc:AlternateContent>
          <mc:Choice Requires="wps">
            <w:drawing>
              <wp:anchor distT="0" distB="0" distL="114300" distR="114300" simplePos="0" relativeHeight="251798016" behindDoc="1" locked="0" layoutInCell="1" allowOverlap="1" wp14:anchorId="71D8D26A" wp14:editId="57887E72">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76480B93" w:rsidR="00FD6684" w:rsidRPr="00FD6684" w:rsidRDefault="00FD6684" w:rsidP="00FD6684">
                            <w:pPr>
                              <w:pStyle w:val="Caption"/>
                              <w:jc w:val="center"/>
                            </w:pPr>
                            <w:bookmarkStart w:id="203" w:name="_Toc83115839"/>
                            <w:r>
                              <w:t xml:space="preserve">Gambar 3. </w:t>
                            </w:r>
                            <w:r>
                              <w:fldChar w:fldCharType="begin"/>
                            </w:r>
                            <w:r>
                              <w:instrText xml:space="preserve"> SEQ Gambar_3. \* ARABIC </w:instrText>
                            </w:r>
                            <w:r>
                              <w:fldChar w:fldCharType="separate"/>
                            </w:r>
                            <w:r w:rsidR="003748F7">
                              <w:rPr>
                                <w:noProof/>
                              </w:rPr>
                              <w:t>26</w:t>
                            </w:r>
                            <w:r>
                              <w:fldChar w:fldCharType="end"/>
                            </w:r>
                            <w:r w:rsidR="00485E6F">
                              <w:t xml:space="preserve"> </w:t>
                            </w:r>
                            <w:r>
                              <w:t>Antarmuka Profile Siswa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053"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" stroked="f">
                <v:textbox style="mso-fit-shape-to-text:t" inset="0,0,0,0">
                  <w:txbxContent>
                    <w:p w14:paraId="020C56C8" w14:textId="76480B93" w:rsidR="00FD6684" w:rsidRPr="00FD6684" w:rsidRDefault="00FD6684" w:rsidP="00FD6684">
                      <w:pPr>
                        <w:pStyle w:val="Caption"/>
                        <w:jc w:val="center"/>
                      </w:pPr>
                      <w:bookmarkStart w:id="204" w:name="_Toc83115839"/>
                      <w:r>
                        <w:t xml:space="preserve">Gambar 3. </w:t>
                      </w:r>
                      <w:r>
                        <w:fldChar w:fldCharType="begin"/>
                      </w:r>
                      <w:r>
                        <w:instrText xml:space="preserve"> SEQ Gambar_3. \* ARABIC </w:instrText>
                      </w:r>
                      <w:r>
                        <w:fldChar w:fldCharType="separate"/>
                      </w:r>
                      <w:r w:rsidR="003748F7">
                        <w:rPr>
                          <w:noProof/>
                        </w:rPr>
                        <w:t>26</w:t>
                      </w:r>
                      <w:r>
                        <w:fldChar w:fldCharType="end"/>
                      </w:r>
                      <w:r w:rsidR="00485E6F">
                        <w:t xml:space="preserve"> </w:t>
                      </w:r>
                      <w:r>
                        <w:t>Antarmuka Profile Siswa</w:t>
                      </w:r>
                      <w:bookmarkEnd w:id="204"/>
                    </w:p>
                  </w:txbxContent>
                </v:textbox>
                <w10:wrap anchorx="margin"/>
              </v:shape>
            </w:pict>
          </mc:Fallback>
        </mc:AlternateContent>
      </w:r>
    </w:p>
    <w:p w14:paraId="434D4710" w14:textId="642364BF" w:rsidR="00C570CE" w:rsidRPr="00A56BCA" w:rsidRDefault="00AB7B78" w:rsidP="00781264">
      <w:pPr>
        <w:pStyle w:val="ListParagraph"/>
        <w:numPr>
          <w:ilvl w:val="0"/>
          <w:numId w:val="43"/>
        </w:numPr>
        <w:shd w:val="clear" w:color="auto" w:fill="FFE599" w:themeFill="accent4" w:themeFillTint="66"/>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r w:rsidRPr="00DE4C8E">
        <w:rPr>
          <w:rFonts w:eastAsia="Calibri"/>
        </w:rPr>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49233968" w14:textId="1640CC0F" w:rsidR="00D3729B" w:rsidRDefault="00436D78" w:rsidP="00DE4C8E">
      <w:pPr>
        <w:ind w:firstLine="426"/>
        <w:rPr>
          <w:rFonts w:eastAsia="Calibri"/>
        </w:rPr>
      </w:pPr>
      <w:r>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7964AC15" w:rsidR="00A56BCA" w:rsidRDefault="00436D78" w:rsidP="009E085A">
      <w:r>
        <w:rPr>
          <w:noProof/>
        </w:rPr>
        <mc:AlternateContent>
          <mc:Choice Requires="wps">
            <w:drawing>
              <wp:anchor distT="0" distB="0" distL="114300" distR="114300" simplePos="0" relativeHeight="251766272" behindDoc="1" locked="0" layoutInCell="1" allowOverlap="1" wp14:anchorId="73BC039E" wp14:editId="0355D8E9">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16F95E7C" w:rsidR="00A56BCA" w:rsidRPr="005A6EFD" w:rsidRDefault="00A56BCA" w:rsidP="00A56BCA">
                            <w:pPr>
                              <w:pStyle w:val="Caption"/>
                              <w:jc w:val="center"/>
                              <w:rPr>
                                <w:noProof/>
                                <w:sz w:val="24"/>
                                <w:szCs w:val="24"/>
                              </w:rPr>
                            </w:pPr>
                            <w:bookmarkStart w:id="205" w:name="_Toc83115840"/>
                            <w:r>
                              <w:t xml:space="preserve">Gambar 3. </w:t>
                            </w:r>
                            <w:r>
                              <w:fldChar w:fldCharType="begin"/>
                            </w:r>
                            <w:r>
                              <w:instrText xml:space="preserve"> SEQ Gambar_3. \* ARABIC </w:instrText>
                            </w:r>
                            <w:r>
                              <w:fldChar w:fldCharType="separate"/>
                            </w:r>
                            <w:r w:rsidR="003748F7">
                              <w:rPr>
                                <w:noProof/>
                              </w:rPr>
                              <w:t>27</w:t>
                            </w:r>
                            <w:r>
                              <w:fldChar w:fldCharType="end"/>
                            </w:r>
                            <w:r>
                              <w:t xml:space="preserve"> Antarmuka Data Guru</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054"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CnZ+GExAgAAaQQAAA4AAAAAAAAAAAAAAAAALgIA&#10;AGRycy9lMm9Eb2MueG1sUEsBAi0AFAAGAAgAAAAhACY4TL7dAAAABgEAAA8AAAAAAAAAAAAAAAAA&#10;iwQAAGRycy9kb3ducmV2LnhtbFBLBQYAAAAABAAEAPMAAACVBQAAAAA=&#10;" stroked="f">
                <v:textbox style="mso-fit-shape-to-text:t" inset="0,0,0,0">
                  <w:txbxContent>
                    <w:p w14:paraId="5BEE56FF" w14:textId="16F95E7C" w:rsidR="00A56BCA" w:rsidRPr="005A6EFD" w:rsidRDefault="00A56BCA" w:rsidP="00A56BCA">
                      <w:pPr>
                        <w:pStyle w:val="Caption"/>
                        <w:jc w:val="center"/>
                        <w:rPr>
                          <w:noProof/>
                          <w:sz w:val="24"/>
                          <w:szCs w:val="24"/>
                        </w:rPr>
                      </w:pPr>
                      <w:bookmarkStart w:id="206" w:name="_Toc83115840"/>
                      <w:r>
                        <w:t xml:space="preserve">Gambar 3. </w:t>
                      </w:r>
                      <w:r>
                        <w:fldChar w:fldCharType="begin"/>
                      </w:r>
                      <w:r>
                        <w:instrText xml:space="preserve"> SEQ Gambar_3. \* ARABIC </w:instrText>
                      </w:r>
                      <w:r>
                        <w:fldChar w:fldCharType="separate"/>
                      </w:r>
                      <w:r w:rsidR="003748F7">
                        <w:rPr>
                          <w:noProof/>
                        </w:rPr>
                        <w:t>27</w:t>
                      </w:r>
                      <w:r>
                        <w:fldChar w:fldCharType="end"/>
                      </w:r>
                      <w:r>
                        <w:t xml:space="preserve"> Antarmuka Data Guru</w:t>
                      </w:r>
                      <w:bookmarkEnd w:id="206"/>
                    </w:p>
                  </w:txbxContent>
                </v:textbox>
                <w10:wrap anchorx="margin"/>
              </v:shape>
            </w:pict>
          </mc:Fallback>
        </mc:AlternateContent>
      </w:r>
    </w:p>
    <w:p w14:paraId="2BD0FA60" w14:textId="66E0FD9F" w:rsidR="00C570CE" w:rsidRPr="00A56BCA" w:rsidRDefault="00AB7B78" w:rsidP="00781264">
      <w:pPr>
        <w:pStyle w:val="ListParagraph"/>
        <w:numPr>
          <w:ilvl w:val="0"/>
          <w:numId w:val="43"/>
        </w:numPr>
        <w:shd w:val="clear" w:color="auto" w:fill="FFE599" w:themeFill="accent4" w:themeFillTint="66"/>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0E4A374F" w:rsidR="00C60063" w:rsidRPr="00845F78" w:rsidRDefault="00C60063" w:rsidP="00845F78">
      <w:pPr>
        <w:ind w:firstLine="426"/>
        <w:rPr>
          <w:rFonts w:eastAsia="Calibri"/>
        </w:rPr>
      </w:pPr>
    </w:p>
    <w:p w14:paraId="64C2E8DA" w14:textId="12A34162" w:rsidR="00845F78" w:rsidRDefault="00436D78" w:rsidP="009E085A">
      <w:pPr>
        <w:jc w:val="center"/>
      </w:pPr>
      <w:r>
        <w:rPr>
          <w:noProof/>
        </w:rPr>
        <w:lastRenderedPageBreak/>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749727B" w:rsidR="00A56BCA" w:rsidRDefault="00436D78" w:rsidP="009E085A">
      <w:pPr>
        <w:jc w:val="center"/>
      </w:pPr>
      <w:r>
        <w:rPr>
          <w:noProof/>
        </w:rPr>
        <mc:AlternateContent>
          <mc:Choice Requires="wps">
            <w:drawing>
              <wp:anchor distT="0" distB="0" distL="114300" distR="114300" simplePos="0" relativeHeight="251769344" behindDoc="1" locked="0" layoutInCell="1" allowOverlap="1" wp14:anchorId="77964DF8" wp14:editId="27B98472">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2AAA734C" w:rsidR="00A56BCA" w:rsidRPr="008F05DB" w:rsidRDefault="00A56BCA" w:rsidP="00A56BCA">
                            <w:pPr>
                              <w:pStyle w:val="Caption"/>
                              <w:jc w:val="center"/>
                              <w:rPr>
                                <w:noProof/>
                                <w:sz w:val="24"/>
                                <w:szCs w:val="24"/>
                              </w:rPr>
                            </w:pPr>
                            <w:bookmarkStart w:id="207" w:name="_Toc83115841"/>
                            <w:r>
                              <w:t xml:space="preserve">Gambar 3. </w:t>
                            </w:r>
                            <w:r>
                              <w:fldChar w:fldCharType="begin"/>
                            </w:r>
                            <w:r>
                              <w:instrText xml:space="preserve"> SEQ Gambar_3. \* ARABIC </w:instrText>
                            </w:r>
                            <w:r>
                              <w:fldChar w:fldCharType="separate"/>
                            </w:r>
                            <w:r w:rsidR="003748F7">
                              <w:rPr>
                                <w:noProof/>
                              </w:rPr>
                              <w:t>28</w:t>
                            </w:r>
                            <w:r>
                              <w:fldChar w:fldCharType="end"/>
                            </w:r>
                            <w:r w:rsidR="00B937F2">
                              <w:t xml:space="preserve"> </w:t>
                            </w:r>
                            <w:r>
                              <w:t>Antarmuka Profile Guru</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055"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L5WMA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" stroked="f">
                <v:textbox style="mso-fit-shape-to-text:t" inset="0,0,0,0">
                  <w:txbxContent>
                    <w:p w14:paraId="171BECD8" w14:textId="2AAA734C" w:rsidR="00A56BCA" w:rsidRPr="008F05DB" w:rsidRDefault="00A56BCA" w:rsidP="00A56BCA">
                      <w:pPr>
                        <w:pStyle w:val="Caption"/>
                        <w:jc w:val="center"/>
                        <w:rPr>
                          <w:noProof/>
                          <w:sz w:val="24"/>
                          <w:szCs w:val="24"/>
                        </w:rPr>
                      </w:pPr>
                      <w:bookmarkStart w:id="208" w:name="_Toc83115841"/>
                      <w:r>
                        <w:t xml:space="preserve">Gambar 3. </w:t>
                      </w:r>
                      <w:r>
                        <w:fldChar w:fldCharType="begin"/>
                      </w:r>
                      <w:r>
                        <w:instrText xml:space="preserve"> SEQ Gambar_3. \* ARABIC </w:instrText>
                      </w:r>
                      <w:r>
                        <w:fldChar w:fldCharType="separate"/>
                      </w:r>
                      <w:r w:rsidR="003748F7">
                        <w:rPr>
                          <w:noProof/>
                        </w:rPr>
                        <w:t>28</w:t>
                      </w:r>
                      <w:r>
                        <w:fldChar w:fldCharType="end"/>
                      </w:r>
                      <w:r w:rsidR="00B937F2">
                        <w:t xml:space="preserve"> </w:t>
                      </w:r>
                      <w:r>
                        <w:t>Antarmuka Profile Guru</w:t>
                      </w:r>
                      <w:bookmarkEnd w:id="208"/>
                    </w:p>
                  </w:txbxContent>
                </v:textbox>
                <w10:wrap anchorx="margin"/>
              </v:shape>
            </w:pict>
          </mc:Fallback>
        </mc:AlternateContent>
      </w:r>
    </w:p>
    <w:p w14:paraId="7F1ADCCC" w14:textId="39017099" w:rsidR="00D3729B" w:rsidRDefault="00B937F2" w:rsidP="00B937F2">
      <w:pPr>
        <w:tabs>
          <w:tab w:val="left" w:pos="3307"/>
          <w:tab w:val="center" w:pos="3968"/>
        </w:tabs>
        <w:jc w:val="left"/>
      </w:pPr>
      <w:r>
        <w:tab/>
      </w:r>
    </w:p>
    <w:p w14:paraId="3BFDB0DE" w14:textId="4B15C0BD" w:rsidR="00C570CE" w:rsidRPr="00A56BCA" w:rsidRDefault="00AB7B78" w:rsidP="00F90E48">
      <w:pPr>
        <w:pStyle w:val="ListParagraph"/>
        <w:numPr>
          <w:ilvl w:val="0"/>
          <w:numId w:val="43"/>
        </w:numPr>
        <w:shd w:val="clear" w:color="auto" w:fill="DBDBDB" w:themeFill="accent3" w:themeFillTint="66"/>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Data Admin</w:t>
      </w:r>
      <w:r w:rsidR="00F90E48">
        <w:rPr>
          <w:rFonts w:eastAsia="Calibri"/>
          <w:b/>
          <w:bCs/>
        </w:rPr>
        <w:t xml:space="preserve"> (REVISI</w:t>
      </w:r>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sistem. Namun, halaman ini hanya akan ditampilkan apabila hak 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0730840F" w:rsidR="00A56BCA" w:rsidRDefault="00436D78" w:rsidP="009E085A">
      <w:pPr>
        <w:jc w:val="center"/>
      </w:pPr>
      <w:r>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51F8557" w:rsidR="00A56BCA" w:rsidRDefault="00B937F2" w:rsidP="009E085A">
      <w:pPr>
        <w:jc w:val="center"/>
      </w:pPr>
      <w:r>
        <w:rPr>
          <w:noProof/>
        </w:rPr>
        <mc:AlternateContent>
          <mc:Choice Requires="wps">
            <w:drawing>
              <wp:anchor distT="0" distB="0" distL="114300" distR="114300" simplePos="0" relativeHeight="251772416" behindDoc="1" locked="0" layoutInCell="1" allowOverlap="1" wp14:anchorId="08C71D92" wp14:editId="70095E69">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13B92D1" w:rsidR="00A56BCA" w:rsidRPr="002828D8" w:rsidRDefault="00A56BCA" w:rsidP="00A56BCA">
                            <w:pPr>
                              <w:pStyle w:val="Caption"/>
                              <w:jc w:val="center"/>
                              <w:rPr>
                                <w:noProof/>
                                <w:sz w:val="24"/>
                                <w:szCs w:val="24"/>
                              </w:rPr>
                            </w:pPr>
                            <w:bookmarkStart w:id="209" w:name="_Toc83115842"/>
                            <w:r>
                              <w:t xml:space="preserve">Gambar 3. </w:t>
                            </w:r>
                            <w:r>
                              <w:fldChar w:fldCharType="begin"/>
                            </w:r>
                            <w:r>
                              <w:instrText xml:space="preserve"> SEQ Gambar_3. \* ARABIC </w:instrText>
                            </w:r>
                            <w:r>
                              <w:fldChar w:fldCharType="separate"/>
                            </w:r>
                            <w:r w:rsidR="003748F7">
                              <w:rPr>
                                <w:noProof/>
                              </w:rPr>
                              <w:t>29</w:t>
                            </w:r>
                            <w:r>
                              <w:fldChar w:fldCharType="end"/>
                            </w:r>
                            <w:r>
                              <w:t xml:space="preserve"> Antarmuka Data Admin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056"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O83C5DECAABpBAAADgAAAAAAAAAAAAAAAAAuAgAA&#10;ZHJzL2Uyb0RvYy54bWxQSwECLQAUAAYACAAAACEAMtU2UdwAAAAEAQAADwAAAAAAAAAAAAAAAACL&#10;BAAAZHJzL2Rvd25yZXYueG1sUEsFBgAAAAAEAAQA8wAAAJQFAAAAAA==&#10;" stroked="f">
                <v:textbox style="mso-fit-shape-to-text:t" inset="0,0,0,0">
                  <w:txbxContent>
                    <w:p w14:paraId="529E7F98" w14:textId="613B92D1" w:rsidR="00A56BCA" w:rsidRPr="002828D8" w:rsidRDefault="00A56BCA" w:rsidP="00A56BCA">
                      <w:pPr>
                        <w:pStyle w:val="Caption"/>
                        <w:jc w:val="center"/>
                        <w:rPr>
                          <w:noProof/>
                          <w:sz w:val="24"/>
                          <w:szCs w:val="24"/>
                        </w:rPr>
                      </w:pPr>
                      <w:bookmarkStart w:id="210" w:name="_Toc83115842"/>
                      <w:r>
                        <w:t xml:space="preserve">Gambar 3. </w:t>
                      </w:r>
                      <w:r>
                        <w:fldChar w:fldCharType="begin"/>
                      </w:r>
                      <w:r>
                        <w:instrText xml:space="preserve"> SEQ Gambar_3. \* ARABIC </w:instrText>
                      </w:r>
                      <w:r>
                        <w:fldChar w:fldCharType="separate"/>
                      </w:r>
                      <w:r w:rsidR="003748F7">
                        <w:rPr>
                          <w:noProof/>
                        </w:rPr>
                        <w:t>29</w:t>
                      </w:r>
                      <w:r>
                        <w:fldChar w:fldCharType="end"/>
                      </w:r>
                      <w:r>
                        <w:t xml:space="preserve"> Antarmuka Data Admin</w:t>
                      </w:r>
                      <w:bookmarkEnd w:id="210"/>
                    </w:p>
                  </w:txbxContent>
                </v:textbox>
                <w10:wrap anchorx="margin"/>
              </v:shape>
            </w:pict>
          </mc:Fallback>
        </mc:AlternateContent>
      </w:r>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760F7245" w:rsidR="005516E7" w:rsidRPr="005516E7" w:rsidRDefault="005516E7" w:rsidP="005516E7">
      <w:pPr>
        <w:rPr>
          <w:rFonts w:eastAsia="Calibri"/>
          <w:b/>
          <w:bCs/>
        </w:rPr>
      </w:pPr>
      <w:r>
        <w:rPr>
          <w:noProof/>
        </w:rPr>
        <mc:AlternateContent>
          <mc:Choice Requires="wps">
            <w:drawing>
              <wp:anchor distT="0" distB="0" distL="114300" distR="114300" simplePos="0" relativeHeight="251853312" behindDoc="1" locked="0" layoutInCell="1" allowOverlap="1" wp14:anchorId="3825B44D" wp14:editId="499FAB2A">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0917D43F" w:rsidR="005516E7" w:rsidRPr="00F6449D" w:rsidRDefault="005516E7"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sidR="003748F7">
                              <w:rPr>
                                <w:noProof/>
                              </w:rPr>
                              <w:t>30</w:t>
                            </w:r>
                            <w:r>
                              <w:fldChar w:fldCharType="end"/>
                            </w:r>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057"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JxLwIAAGkEAAAOAAAAZHJzL2Uyb0RvYy54bWysVMFu2zAMvQ/YPwi6L07Sr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" stroked="f">
                <v:textbox style="mso-fit-shape-to-text:t" inset="0,0,0,0">
                  <w:txbxContent>
                    <w:p w14:paraId="0B70B2F2" w14:textId="0917D43F" w:rsidR="005516E7" w:rsidRPr="00F6449D" w:rsidRDefault="005516E7"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sidR="003748F7">
                        <w:rPr>
                          <w:noProof/>
                        </w:rPr>
                        <w:t>30</w:t>
                      </w:r>
                      <w:r>
                        <w:fldChar w:fldCharType="end"/>
                      </w:r>
                      <w:r>
                        <w:t xml:space="preserve"> Antarmuka Kelola Semester</w:t>
                      </w:r>
                    </w:p>
                  </w:txbxContent>
                </v:textbox>
              </v:shape>
            </w:pict>
          </mc:Fallback>
        </mc:AlternateContent>
      </w:r>
    </w:p>
    <w:p w14:paraId="3028FB59" w14:textId="6A3AA45A" w:rsidR="00B937F2" w:rsidRDefault="00B937F2" w:rsidP="00B937F2">
      <w:pPr>
        <w:pStyle w:val="ListParagraph"/>
        <w:ind w:left="426"/>
        <w:rPr>
          <w:rFonts w:eastAsia="Calibri"/>
          <w:b/>
          <w:bCs/>
        </w:rPr>
      </w:pPr>
    </w:p>
    <w:p w14:paraId="66C00FC6" w14:textId="6457AA9C" w:rsidR="005516E7" w:rsidRDefault="003748F7" w:rsidP="00B937F2">
      <w:pPr>
        <w:pStyle w:val="ListParagraph"/>
        <w:ind w:left="426"/>
        <w:rPr>
          <w:rFonts w:eastAsia="Calibri"/>
          <w:b/>
          <w:bCs/>
        </w:rPr>
      </w:pPr>
      <w:r>
        <w:rPr>
          <w:noProof/>
        </w:rPr>
        <w:lastRenderedPageBreak/>
        <mc:AlternateContent>
          <mc:Choice Requires="wps">
            <w:drawing>
              <wp:anchor distT="0" distB="0" distL="114300" distR="114300" simplePos="0" relativeHeight="251862528" behindDoc="1" locked="0" layoutInCell="1" allowOverlap="1" wp14:anchorId="123913AB" wp14:editId="01130EB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6CB36AC" w:rsidR="003748F7" w:rsidRPr="00B03FA0" w:rsidRDefault="003748F7"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058"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1ELwIAAGkEAAAOAAAAZHJzL2Uyb0RvYy54bWysVFFv2yAQfp+0/4B4X+wkW1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" stroked="f">
                <v:textbox style="mso-fit-shape-to-text:t" inset="0,0,0,0">
                  <w:txbxContent>
                    <w:p w14:paraId="75C0D33A" w14:textId="26CB36AC" w:rsidR="003748F7" w:rsidRPr="00B03FA0" w:rsidRDefault="003748F7"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Antarmuka Kelola Semester</w:t>
                      </w:r>
                    </w:p>
                  </w:txbxContent>
                </v:textbox>
              </v:shape>
            </w:pict>
          </mc:Fallback>
        </mc:AlternateContent>
      </w:r>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7EEB622F" w:rsidR="00971251" w:rsidRDefault="00971251" w:rsidP="00971251">
      <w:pPr>
        <w:pStyle w:val="ListParagraph"/>
        <w:ind w:left="0" w:firstLine="426"/>
        <w:rPr>
          <w:rFonts w:eastAsia="Calibri"/>
        </w:rPr>
      </w:pPr>
      <w:r>
        <w:rPr>
          <w:rFonts w:eastAsia="Calibri"/>
        </w:rPr>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0DBC7E41" w14:textId="63FF38B2" w:rsidR="00A56BCA" w:rsidRDefault="003748F7" w:rsidP="009E085A">
      <w:pPr>
        <w:jc w:val="center"/>
        <w:rPr>
          <w:b/>
          <w:bCs/>
        </w:rPr>
      </w:pPr>
      <w:r>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5625BAC0" w:rsidR="00A56BCA" w:rsidRDefault="003748F7" w:rsidP="009E085A">
      <w:pPr>
        <w:jc w:val="center"/>
        <w:rPr>
          <w:b/>
          <w:bCs/>
        </w:rPr>
      </w:pPr>
      <w:r>
        <w:rPr>
          <w:noProof/>
        </w:rPr>
        <mc:AlternateContent>
          <mc:Choice Requires="wps">
            <w:drawing>
              <wp:anchor distT="0" distB="0" distL="114300" distR="114300" simplePos="0" relativeHeight="251775488" behindDoc="1" locked="0" layoutInCell="1" allowOverlap="1" wp14:anchorId="3B0C74E0" wp14:editId="007A3F74">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5109C41" w:rsidR="00C60063" w:rsidRPr="00C60063" w:rsidRDefault="00A56BCA" w:rsidP="00C60063">
                            <w:pPr>
                              <w:pStyle w:val="Caption"/>
                              <w:jc w:val="center"/>
                            </w:pPr>
                            <w:bookmarkStart w:id="211" w:name="_Toc83115843"/>
                            <w:r>
                              <w:t xml:space="preserve">Gambar 3. </w:t>
                            </w:r>
                            <w:r>
                              <w:fldChar w:fldCharType="begin"/>
                            </w:r>
                            <w:r>
                              <w:instrText xml:space="preserve"> SEQ Gambar_3. \* ARABIC </w:instrText>
                            </w:r>
                            <w:r>
                              <w:fldChar w:fldCharType="separate"/>
                            </w:r>
                            <w:r w:rsidR="003748F7">
                              <w:rPr>
                                <w:noProof/>
                              </w:rPr>
                              <w:t>32</w:t>
                            </w:r>
                            <w:r>
                              <w:fldChar w:fldCharType="end"/>
                            </w:r>
                            <w:r>
                              <w:t xml:space="preserve"> Antarmuka Data Absen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059"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" stroked="f">
                <v:textbox style="mso-fit-shape-to-text:t" inset="0,0,0,0">
                  <w:txbxContent>
                    <w:p w14:paraId="7A822503" w14:textId="45109C41" w:rsidR="00C60063" w:rsidRPr="00C60063" w:rsidRDefault="00A56BCA" w:rsidP="00C60063">
                      <w:pPr>
                        <w:pStyle w:val="Caption"/>
                        <w:jc w:val="center"/>
                      </w:pPr>
                      <w:bookmarkStart w:id="212" w:name="_Toc83115843"/>
                      <w:r>
                        <w:t xml:space="preserve">Gambar 3. </w:t>
                      </w:r>
                      <w:r>
                        <w:fldChar w:fldCharType="begin"/>
                      </w:r>
                      <w:r>
                        <w:instrText xml:space="preserve"> SEQ Gambar_3. \* ARABIC </w:instrText>
                      </w:r>
                      <w:r>
                        <w:fldChar w:fldCharType="separate"/>
                      </w:r>
                      <w:r w:rsidR="003748F7">
                        <w:rPr>
                          <w:noProof/>
                        </w:rPr>
                        <w:t>32</w:t>
                      </w:r>
                      <w:r>
                        <w:fldChar w:fldCharType="end"/>
                      </w:r>
                      <w:r>
                        <w:t xml:space="preserve"> Antarmuka Data Absen</w:t>
                      </w:r>
                      <w:bookmarkEnd w:id="212"/>
                    </w:p>
                  </w:txbxContent>
                </v:textbox>
                <w10:wrap anchorx="margin"/>
              </v:shape>
            </w:pict>
          </mc:Fallback>
        </mc:AlternateContent>
      </w:r>
    </w:p>
    <w:p w14:paraId="4A784B82" w14:textId="139433AA" w:rsidR="00C570CE" w:rsidRPr="00A56BCA" w:rsidRDefault="00AB7B78" w:rsidP="00F90E48">
      <w:pPr>
        <w:pStyle w:val="ListParagraph"/>
        <w:numPr>
          <w:ilvl w:val="0"/>
          <w:numId w:val="43"/>
        </w:numPr>
        <w:shd w:val="clear" w:color="auto" w:fill="DBDBDB" w:themeFill="accent3" w:themeFillTint="66"/>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(DISCUSS</w:t>
      </w:r>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5B42F921" w:rsidR="0052212A" w:rsidRDefault="0052212A" w:rsidP="00FD5B17">
      <w:pPr>
        <w:pStyle w:val="ListParagraph"/>
        <w:ind w:left="0" w:firstLine="426"/>
        <w:rPr>
          <w:rFonts w:eastAsia="Calibri"/>
        </w:rPr>
      </w:pPr>
    </w:p>
    <w:p w14:paraId="335C3BB2" w14:textId="77777777" w:rsidR="0052212A" w:rsidRDefault="0052212A" w:rsidP="00FD5B17">
      <w:pPr>
        <w:pStyle w:val="ListParagraph"/>
        <w:ind w:left="0" w:firstLine="426"/>
        <w:rPr>
          <w:rFonts w:eastAsia="Calibri"/>
        </w:rPr>
      </w:pPr>
    </w:p>
    <w:p w14:paraId="6A652A2A" w14:textId="14489FAC" w:rsidR="00EC722E" w:rsidRDefault="003748F7" w:rsidP="00FD5B17">
      <w:pPr>
        <w:pStyle w:val="ListParagraph"/>
        <w:ind w:left="0" w:firstLine="426"/>
        <w:rPr>
          <w:rFonts w:eastAsia="Calibri"/>
        </w:rPr>
      </w:pPr>
      <w:r>
        <w:rPr>
          <w:noProof/>
        </w:rPr>
        <w:lastRenderedPageBreak/>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5380811F" w:rsidR="00A56BCA" w:rsidRDefault="003748F7" w:rsidP="009E085A">
      <w:r>
        <w:rPr>
          <w:noProof/>
        </w:rPr>
        <mc:AlternateContent>
          <mc:Choice Requires="wps">
            <w:drawing>
              <wp:anchor distT="0" distB="0" distL="114300" distR="114300" simplePos="0" relativeHeight="251778560" behindDoc="1" locked="0" layoutInCell="1" allowOverlap="1" wp14:anchorId="72E99466" wp14:editId="03E669D1">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6CE10799" w:rsidR="00A56BCA" w:rsidRPr="006014A1" w:rsidRDefault="00A56BCA" w:rsidP="00A56BCA">
                            <w:pPr>
                              <w:pStyle w:val="Caption"/>
                              <w:jc w:val="center"/>
                              <w:rPr>
                                <w:noProof/>
                                <w:sz w:val="24"/>
                                <w:szCs w:val="24"/>
                              </w:rPr>
                            </w:pPr>
                            <w:bookmarkStart w:id="213" w:name="_Toc83115844"/>
                            <w:r>
                              <w:t xml:space="preserve">Gambar 3. </w:t>
                            </w:r>
                            <w:r>
                              <w:fldChar w:fldCharType="begin"/>
                            </w:r>
                            <w:r>
                              <w:instrText xml:space="preserve"> SEQ Gambar_3. \* ARABIC </w:instrText>
                            </w:r>
                            <w:r>
                              <w:fldChar w:fldCharType="separate"/>
                            </w:r>
                            <w:r w:rsidR="003748F7">
                              <w:rPr>
                                <w:noProof/>
                              </w:rPr>
                              <w:t>33</w:t>
                            </w:r>
                            <w:r>
                              <w:fldChar w:fldCharType="end"/>
                            </w:r>
                            <w:r>
                              <w:t xml:space="preserve"> Antarmuka Laporan Absen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060"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4SLwIAAGkEAAAOAAAAZHJzL2Uyb0RvYy54bWysVMFu2zAMvQ/YPwi6L06aN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" stroked="f">
                <v:textbox style="mso-fit-shape-to-text:t" inset="0,0,0,0">
                  <w:txbxContent>
                    <w:p w14:paraId="272D498E" w14:textId="6CE10799" w:rsidR="00A56BCA" w:rsidRPr="006014A1" w:rsidRDefault="00A56BCA" w:rsidP="00A56BCA">
                      <w:pPr>
                        <w:pStyle w:val="Caption"/>
                        <w:jc w:val="center"/>
                        <w:rPr>
                          <w:noProof/>
                          <w:sz w:val="24"/>
                          <w:szCs w:val="24"/>
                        </w:rPr>
                      </w:pPr>
                      <w:bookmarkStart w:id="214" w:name="_Toc83115844"/>
                      <w:r>
                        <w:t xml:space="preserve">Gambar 3. </w:t>
                      </w:r>
                      <w:r>
                        <w:fldChar w:fldCharType="begin"/>
                      </w:r>
                      <w:r>
                        <w:instrText xml:space="preserve"> SEQ Gambar_3. \* ARABIC </w:instrText>
                      </w:r>
                      <w:r>
                        <w:fldChar w:fldCharType="separate"/>
                      </w:r>
                      <w:r w:rsidR="003748F7">
                        <w:rPr>
                          <w:noProof/>
                        </w:rPr>
                        <w:t>33</w:t>
                      </w:r>
                      <w:r>
                        <w:fldChar w:fldCharType="end"/>
                      </w:r>
                      <w:r>
                        <w:t xml:space="preserve"> Antarmuka Laporan Absen</w:t>
                      </w:r>
                      <w:bookmarkEnd w:id="214"/>
                    </w:p>
                  </w:txbxContent>
                </v:textbox>
                <w10:wrap anchorx="margin"/>
              </v:shape>
            </w:pict>
          </mc:Fallback>
        </mc:AlternateContent>
      </w:r>
    </w:p>
    <w:p w14:paraId="0999E9E0" w14:textId="0F68BD4B" w:rsidR="00C570CE" w:rsidRPr="00327E19" w:rsidRDefault="00AB7B78" w:rsidP="00F90E48">
      <w:pPr>
        <w:pStyle w:val="ListParagraph"/>
        <w:numPr>
          <w:ilvl w:val="0"/>
          <w:numId w:val="43"/>
        </w:numPr>
        <w:shd w:val="clear" w:color="auto" w:fill="FFE599" w:themeFill="accent4" w:themeFillTint="66"/>
        <w:ind w:left="426"/>
        <w:rPr>
          <w:rFonts w:eastAsia="Calibri"/>
          <w:b/>
          <w:bCs/>
        </w:rPr>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profil siswa untuk dilakukan tindakan lanjut.</w:t>
      </w:r>
      <w:r w:rsidR="00A569E9">
        <w:rPr>
          <w:rFonts w:eastAsia="Calibri"/>
        </w:rPr>
        <w:t xml:space="preserve"> Serta terdapat fitur ubah status apabila siswa tersebut telah dilakukan tindakan lanjut oleh pihak sekolah.</w:t>
      </w:r>
    </w:p>
    <w:p w14:paraId="0E38983C" w14:textId="67DF9756" w:rsidR="00AC57A3" w:rsidRDefault="003748F7" w:rsidP="009E085A">
      <w:pPr>
        <w:jc w:val="center"/>
      </w:pPr>
      <w:r>
        <w:rPr>
          <w:noProof/>
        </w:rPr>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793A2999" w:rsidR="00327E19" w:rsidRDefault="00C87493" w:rsidP="009E085A">
      <w:pPr>
        <w:jc w:val="center"/>
      </w:pPr>
      <w:r>
        <w:rPr>
          <w:noProof/>
        </w:rPr>
        <mc:AlternateContent>
          <mc:Choice Requires="wps">
            <w:drawing>
              <wp:anchor distT="0" distB="0" distL="114300" distR="114300" simplePos="0" relativeHeight="251781632" behindDoc="1" locked="0" layoutInCell="1" allowOverlap="1" wp14:anchorId="292241B6" wp14:editId="459400C7">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059F57FD" w:rsidR="00327E19" w:rsidRPr="00AF4D63" w:rsidRDefault="00327E19" w:rsidP="00327E19">
                            <w:pPr>
                              <w:pStyle w:val="Caption"/>
                              <w:jc w:val="center"/>
                              <w:rPr>
                                <w:noProof/>
                                <w:sz w:val="24"/>
                                <w:szCs w:val="24"/>
                              </w:rPr>
                            </w:pPr>
                            <w:bookmarkStart w:id="215" w:name="_Toc83115845"/>
                            <w:r>
                              <w:t xml:space="preserve">Gambar 3. </w:t>
                            </w:r>
                            <w:r>
                              <w:fldChar w:fldCharType="begin"/>
                            </w:r>
                            <w:r>
                              <w:instrText xml:space="preserve"> SEQ Gambar_3. \* ARABIC </w:instrText>
                            </w:r>
                            <w:r>
                              <w:fldChar w:fldCharType="separate"/>
                            </w:r>
                            <w:r w:rsidR="003748F7">
                              <w:rPr>
                                <w:noProof/>
                              </w:rPr>
                              <w:t>34</w:t>
                            </w:r>
                            <w:r>
                              <w:fldChar w:fldCharType="end"/>
                            </w:r>
                            <w:r w:rsidR="003748F7">
                              <w:t xml:space="preserve"> </w:t>
                            </w:r>
                            <w:r>
                              <w:t>Antarmuka Laporan Siswa Bermasalah</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061"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" stroked="f">
                <v:textbox style="mso-fit-shape-to-text:t" inset="0,0,0,0">
                  <w:txbxContent>
                    <w:p w14:paraId="6F9E5839" w14:textId="059F57FD" w:rsidR="00327E19" w:rsidRPr="00AF4D63" w:rsidRDefault="00327E19" w:rsidP="00327E19">
                      <w:pPr>
                        <w:pStyle w:val="Caption"/>
                        <w:jc w:val="center"/>
                        <w:rPr>
                          <w:noProof/>
                          <w:sz w:val="24"/>
                          <w:szCs w:val="24"/>
                        </w:rPr>
                      </w:pPr>
                      <w:bookmarkStart w:id="216" w:name="_Toc83115845"/>
                      <w:r>
                        <w:t xml:space="preserve">Gambar 3. </w:t>
                      </w:r>
                      <w:r>
                        <w:fldChar w:fldCharType="begin"/>
                      </w:r>
                      <w:r>
                        <w:instrText xml:space="preserve"> SEQ Gambar_3. \* ARABIC </w:instrText>
                      </w:r>
                      <w:r>
                        <w:fldChar w:fldCharType="separate"/>
                      </w:r>
                      <w:r w:rsidR="003748F7">
                        <w:rPr>
                          <w:noProof/>
                        </w:rPr>
                        <w:t>34</w:t>
                      </w:r>
                      <w:r>
                        <w:fldChar w:fldCharType="end"/>
                      </w:r>
                      <w:r w:rsidR="003748F7">
                        <w:t xml:space="preserve"> </w:t>
                      </w:r>
                      <w:r>
                        <w:t>Antarmuka Laporan Siswa Bermasalah</w:t>
                      </w:r>
                      <w:bookmarkEnd w:id="216"/>
                    </w:p>
                  </w:txbxContent>
                </v:textbox>
                <w10:wrap anchorx="margin"/>
              </v:shape>
            </w:pict>
          </mc:Fallback>
        </mc:AlternateContent>
      </w:r>
    </w:p>
    <w:p w14:paraId="140EA708" w14:textId="1C415D61" w:rsidR="00A569E9" w:rsidRPr="009B398A" w:rsidRDefault="00AB7B78" w:rsidP="00F90E48">
      <w:pPr>
        <w:pStyle w:val="ListParagraph"/>
        <w:numPr>
          <w:ilvl w:val="0"/>
          <w:numId w:val="43"/>
        </w:numPr>
        <w:shd w:val="clear" w:color="auto" w:fill="FFE599" w:themeFill="accent4" w:themeFillTint="66"/>
        <w:ind w:left="426"/>
        <w:jc w:val="left"/>
        <w:rPr>
          <w:rFonts w:eastAsia="Calibri"/>
          <w:b/>
          <w:bCs/>
        </w:rPr>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77777777" w:rsidR="003748F7" w:rsidRDefault="003748F7" w:rsidP="009B398A">
      <w:pPr>
        <w:pStyle w:val="ListParagraph"/>
        <w:ind w:left="0" w:firstLine="426"/>
        <w:rPr>
          <w:rFonts w:eastAsia="Calibri"/>
        </w:rPr>
      </w:pPr>
    </w:p>
    <w:p w14:paraId="1CFD40FF" w14:textId="11B6EE7C" w:rsidR="001F343A" w:rsidRDefault="003748F7" w:rsidP="009B398A">
      <w:pPr>
        <w:pStyle w:val="ListParagraph"/>
        <w:ind w:left="0" w:firstLine="426"/>
        <w:rPr>
          <w:rFonts w:eastAsia="Calibri"/>
        </w:rPr>
      </w:pPr>
      <w:r>
        <w:rPr>
          <w:noProof/>
        </w:rPr>
        <w:lastRenderedPageBreak/>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7B6C2A96" w:rsidR="001F343A" w:rsidRDefault="00C87493" w:rsidP="009B398A">
      <w:pPr>
        <w:pStyle w:val="ListParagraph"/>
        <w:ind w:left="0" w:firstLine="426"/>
        <w:rPr>
          <w:rFonts w:eastAsia="Calibri"/>
        </w:rPr>
      </w:pPr>
      <w:r>
        <w:rPr>
          <w:noProof/>
        </w:rPr>
        <mc:AlternateContent>
          <mc:Choice Requires="wps">
            <w:drawing>
              <wp:anchor distT="0" distB="0" distL="114300" distR="114300" simplePos="0" relativeHeight="251784704" behindDoc="1" locked="0" layoutInCell="1" allowOverlap="1" wp14:anchorId="25BF4986" wp14:editId="7098C563">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56E60A88" w:rsidR="001F343A" w:rsidRPr="00CB63B9" w:rsidRDefault="001F343A" w:rsidP="001F343A">
                            <w:pPr>
                              <w:pStyle w:val="Caption"/>
                              <w:jc w:val="center"/>
                              <w:rPr>
                                <w:noProof/>
                                <w:sz w:val="24"/>
                                <w:szCs w:val="24"/>
                              </w:rPr>
                            </w:pPr>
                            <w:bookmarkStart w:id="217" w:name="_Toc83115846"/>
                            <w:r>
                              <w:t xml:space="preserve">Gambar 3. </w:t>
                            </w:r>
                            <w:r>
                              <w:fldChar w:fldCharType="begin"/>
                            </w:r>
                            <w:r>
                              <w:instrText xml:space="preserve"> SEQ Gambar_3. \* ARABIC </w:instrText>
                            </w:r>
                            <w:r>
                              <w:fldChar w:fldCharType="separate"/>
                            </w:r>
                            <w:r w:rsidR="003748F7">
                              <w:rPr>
                                <w:noProof/>
                              </w:rPr>
                              <w:t>35</w:t>
                            </w:r>
                            <w:r>
                              <w:fldChar w:fldCharType="end"/>
                            </w:r>
                            <w:r>
                              <w:t xml:space="preserve"> Antarmuka Form Data Siswa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062"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E/3MgIAAGkEAAAOAAAAZHJzL2Uyb0RvYy54bWysVE1v2zAMvQ/YfxB0X5yPJe2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" stroked="f">
                <v:textbox style="mso-fit-shape-to-text:t" inset="0,0,0,0">
                  <w:txbxContent>
                    <w:p w14:paraId="49DB5A80" w14:textId="56E60A88" w:rsidR="001F343A" w:rsidRPr="00CB63B9" w:rsidRDefault="001F343A" w:rsidP="001F343A">
                      <w:pPr>
                        <w:pStyle w:val="Caption"/>
                        <w:jc w:val="center"/>
                        <w:rPr>
                          <w:noProof/>
                          <w:sz w:val="24"/>
                          <w:szCs w:val="24"/>
                        </w:rPr>
                      </w:pPr>
                      <w:bookmarkStart w:id="218" w:name="_Toc83115846"/>
                      <w:r>
                        <w:t xml:space="preserve">Gambar 3. </w:t>
                      </w:r>
                      <w:r>
                        <w:fldChar w:fldCharType="begin"/>
                      </w:r>
                      <w:r>
                        <w:instrText xml:space="preserve"> SEQ Gambar_3. \* ARABIC </w:instrText>
                      </w:r>
                      <w:r>
                        <w:fldChar w:fldCharType="separate"/>
                      </w:r>
                      <w:r w:rsidR="003748F7">
                        <w:rPr>
                          <w:noProof/>
                        </w:rPr>
                        <w:t>35</w:t>
                      </w:r>
                      <w:r>
                        <w:fldChar w:fldCharType="end"/>
                      </w:r>
                      <w:r>
                        <w:t xml:space="preserve"> Antarmuka Form Data Siswa</w:t>
                      </w:r>
                      <w:bookmarkEnd w:id="218"/>
                    </w:p>
                  </w:txbxContent>
                </v:textbox>
                <w10:wrap anchorx="margin"/>
              </v:shape>
            </w:pict>
          </mc:Fallback>
        </mc:AlternateContent>
      </w:r>
    </w:p>
    <w:p w14:paraId="1D551108" w14:textId="3E74FFF9" w:rsidR="00327E19" w:rsidRPr="00C87493" w:rsidRDefault="00AB7B78" w:rsidP="00F90E48">
      <w:pPr>
        <w:pStyle w:val="ListParagraph"/>
        <w:numPr>
          <w:ilvl w:val="0"/>
          <w:numId w:val="43"/>
        </w:numPr>
        <w:shd w:val="clear" w:color="auto" w:fill="FFE599" w:themeFill="accent4" w:themeFillTint="66"/>
        <w:ind w:left="426"/>
        <w:rPr>
          <w:rFonts w:eastAsia="Calibri"/>
          <w:b/>
          <w:bCs/>
        </w:rPr>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18B0ECF0" w14:textId="0ED549BB"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1058C08F" w:rsidR="001F343A" w:rsidRPr="00C87493" w:rsidRDefault="00C87493" w:rsidP="00C87493">
      <w:pPr>
        <w:pStyle w:val="ListParagraph"/>
        <w:ind w:left="426"/>
        <w:rPr>
          <w:rFonts w:eastAsia="Calibri"/>
        </w:rPr>
      </w:pPr>
      <w:r>
        <w:rPr>
          <w:noProof/>
        </w:rPr>
        <mc:AlternateContent>
          <mc:Choice Requires="wps">
            <w:drawing>
              <wp:anchor distT="0" distB="0" distL="114300" distR="114300" simplePos="0" relativeHeight="251787776" behindDoc="1" locked="0" layoutInCell="1" allowOverlap="1" wp14:anchorId="0C9D71A1" wp14:editId="1D1E2E2E">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3E86AC8F" w:rsidR="001F343A" w:rsidRPr="00EB46ED" w:rsidRDefault="001F343A" w:rsidP="001F343A">
                            <w:pPr>
                              <w:pStyle w:val="Caption"/>
                              <w:jc w:val="center"/>
                              <w:rPr>
                                <w:noProof/>
                                <w:sz w:val="24"/>
                                <w:szCs w:val="24"/>
                              </w:rPr>
                            </w:pPr>
                            <w:bookmarkStart w:id="219" w:name="_Toc83115847"/>
                            <w:r>
                              <w:t xml:space="preserve">Gambar 3. </w:t>
                            </w:r>
                            <w:r>
                              <w:fldChar w:fldCharType="begin"/>
                            </w:r>
                            <w:r>
                              <w:instrText xml:space="preserve"> SEQ Gambar_3. \* ARABIC </w:instrText>
                            </w:r>
                            <w:r>
                              <w:fldChar w:fldCharType="separate"/>
                            </w:r>
                            <w:r w:rsidR="003748F7">
                              <w:rPr>
                                <w:noProof/>
                              </w:rPr>
                              <w:t>36</w:t>
                            </w:r>
                            <w:r>
                              <w:fldChar w:fldCharType="end"/>
                            </w:r>
                            <w:r>
                              <w:t xml:space="preserve"> Antarmuka form Data Guru</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063"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tRBMAIAAGkEAAAOAAAAZHJzL2Uyb0RvYy54bWysVMFu2zAMvQ/YPwi6L06aL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" stroked="f">
                <v:textbox style="mso-fit-shape-to-text:t" inset="0,0,0,0">
                  <w:txbxContent>
                    <w:p w14:paraId="30CEC5FA" w14:textId="3E86AC8F" w:rsidR="001F343A" w:rsidRPr="00EB46ED" w:rsidRDefault="001F343A" w:rsidP="001F343A">
                      <w:pPr>
                        <w:pStyle w:val="Caption"/>
                        <w:jc w:val="center"/>
                        <w:rPr>
                          <w:noProof/>
                          <w:sz w:val="24"/>
                          <w:szCs w:val="24"/>
                        </w:rPr>
                      </w:pPr>
                      <w:bookmarkStart w:id="220" w:name="_Toc83115847"/>
                      <w:r>
                        <w:t xml:space="preserve">Gambar 3. </w:t>
                      </w:r>
                      <w:r>
                        <w:fldChar w:fldCharType="begin"/>
                      </w:r>
                      <w:r>
                        <w:instrText xml:space="preserve"> SEQ Gambar_3. \* ARABIC </w:instrText>
                      </w:r>
                      <w:r>
                        <w:fldChar w:fldCharType="separate"/>
                      </w:r>
                      <w:r w:rsidR="003748F7">
                        <w:rPr>
                          <w:noProof/>
                        </w:rPr>
                        <w:t>36</w:t>
                      </w:r>
                      <w:r>
                        <w:fldChar w:fldCharType="end"/>
                      </w:r>
                      <w:r>
                        <w:t xml:space="preserve"> Antarmuka form Data Guru</w:t>
                      </w:r>
                      <w:bookmarkEnd w:id="220"/>
                    </w:p>
                  </w:txbxContent>
                </v:textbox>
                <w10:wrap anchorx="margin"/>
              </v:shape>
            </w:pict>
          </mc:Fallback>
        </mc:AlternateContent>
      </w:r>
    </w:p>
    <w:p w14:paraId="57D110E6" w14:textId="1E38C1B3" w:rsidR="00327E19" w:rsidRPr="00EC722E" w:rsidRDefault="00AB7B78" w:rsidP="00F90E48">
      <w:pPr>
        <w:pStyle w:val="ListParagraph"/>
        <w:numPr>
          <w:ilvl w:val="0"/>
          <w:numId w:val="43"/>
        </w:numPr>
        <w:shd w:val="clear" w:color="auto" w:fill="FFE599" w:themeFill="accent4" w:themeFillTint="66"/>
        <w:ind w:left="426"/>
        <w:rPr>
          <w:rFonts w:eastAsia="Calibri"/>
          <w:b/>
          <w:bCs/>
        </w:rPr>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4A91193C" w:rsidR="00C87493" w:rsidRDefault="00C87493" w:rsidP="001F343A">
      <w:pPr>
        <w:pStyle w:val="ListParagraph"/>
        <w:ind w:left="0" w:firstLine="426"/>
        <w:rPr>
          <w:rFonts w:eastAsia="Calibri"/>
        </w:rPr>
      </w:pPr>
    </w:p>
    <w:p w14:paraId="399D9962" w14:textId="77777777" w:rsidR="00C87493" w:rsidRDefault="00C87493" w:rsidP="001F343A">
      <w:pPr>
        <w:pStyle w:val="ListParagraph"/>
        <w:ind w:left="0" w:firstLine="426"/>
        <w:rPr>
          <w:rFonts w:eastAsia="Calibri"/>
        </w:rPr>
      </w:pPr>
    </w:p>
    <w:p w14:paraId="00DF0585" w14:textId="2A294E15" w:rsidR="001F343A" w:rsidRDefault="001F343A" w:rsidP="001F343A">
      <w:pPr>
        <w:pStyle w:val="ListParagraph"/>
        <w:ind w:left="0" w:firstLine="426"/>
        <w:rPr>
          <w:rFonts w:eastAsia="Calibri"/>
        </w:rPr>
      </w:pPr>
    </w:p>
    <w:p w14:paraId="0DA53CD2" w14:textId="171AF8D1" w:rsidR="007262F1" w:rsidRDefault="007262F1" w:rsidP="001F343A">
      <w:pPr>
        <w:pStyle w:val="ListParagraph"/>
        <w:ind w:left="0" w:firstLine="426"/>
        <w:rPr>
          <w:rFonts w:eastAsia="Calibri"/>
        </w:rPr>
      </w:pPr>
    </w:p>
    <w:p w14:paraId="00C82A12" w14:textId="1A02943D" w:rsidR="007262F1" w:rsidRDefault="007262F1" w:rsidP="001F343A">
      <w:pPr>
        <w:pStyle w:val="ListParagraph"/>
        <w:ind w:left="0" w:firstLine="426"/>
        <w:rPr>
          <w:rFonts w:eastAsia="Calibri"/>
        </w:rPr>
      </w:pPr>
    </w:p>
    <w:p w14:paraId="6FFD9544" w14:textId="5886FDDE" w:rsidR="007262F1" w:rsidRDefault="007262F1" w:rsidP="001F343A">
      <w:pPr>
        <w:pStyle w:val="ListParagraph"/>
        <w:ind w:left="0" w:firstLine="426"/>
        <w:rPr>
          <w:rFonts w:eastAsia="Calibri"/>
        </w:rPr>
      </w:pPr>
      <w:r>
        <w:rPr>
          <w:noProof/>
        </w:rPr>
        <w:lastRenderedPageBreak/>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1909ED1B" w:rsidR="007262F1" w:rsidRDefault="007262F1" w:rsidP="001F343A">
      <w:pPr>
        <w:pStyle w:val="ListParagraph"/>
        <w:ind w:left="0" w:firstLine="426"/>
        <w:rPr>
          <w:rFonts w:eastAsia="Calibri"/>
        </w:rPr>
      </w:pPr>
      <w:r>
        <w:rPr>
          <w:noProof/>
        </w:rPr>
        <mc:AlternateContent>
          <mc:Choice Requires="wps">
            <w:drawing>
              <wp:anchor distT="0" distB="0" distL="114300" distR="114300" simplePos="0" relativeHeight="251790848" behindDoc="1" locked="0" layoutInCell="1" allowOverlap="1" wp14:anchorId="7B796B69" wp14:editId="74A54480">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7F934CC7" w:rsidR="001F343A" w:rsidRPr="000317BE" w:rsidRDefault="001F343A" w:rsidP="001F343A">
                            <w:pPr>
                              <w:pStyle w:val="Caption"/>
                              <w:jc w:val="center"/>
                              <w:rPr>
                                <w:noProof/>
                                <w:sz w:val="24"/>
                                <w:szCs w:val="24"/>
                              </w:rPr>
                            </w:pPr>
                            <w:bookmarkStart w:id="221" w:name="_Toc83115848"/>
                            <w:r>
                              <w:t xml:space="preserve">Gambar 3. </w:t>
                            </w:r>
                            <w:r>
                              <w:fldChar w:fldCharType="begin"/>
                            </w:r>
                            <w:r>
                              <w:instrText xml:space="preserve"> SEQ Gambar_3. \* ARABIC </w:instrText>
                            </w:r>
                            <w:r>
                              <w:fldChar w:fldCharType="separate"/>
                            </w:r>
                            <w:r w:rsidR="003748F7">
                              <w:rPr>
                                <w:noProof/>
                              </w:rPr>
                              <w:t>37</w:t>
                            </w:r>
                            <w:r>
                              <w:fldChar w:fldCharType="end"/>
                            </w:r>
                            <w:r>
                              <w:t xml:space="preserve"> Antarmuka Form Walikelas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064"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" stroked="f">
                <v:textbox style="mso-fit-shape-to-text:t" inset="0,0,0,0">
                  <w:txbxContent>
                    <w:p w14:paraId="3E061FB4" w14:textId="7F934CC7" w:rsidR="001F343A" w:rsidRPr="000317BE" w:rsidRDefault="001F343A" w:rsidP="001F343A">
                      <w:pPr>
                        <w:pStyle w:val="Caption"/>
                        <w:jc w:val="center"/>
                        <w:rPr>
                          <w:noProof/>
                          <w:sz w:val="24"/>
                          <w:szCs w:val="24"/>
                        </w:rPr>
                      </w:pPr>
                      <w:bookmarkStart w:id="222" w:name="_Toc83115848"/>
                      <w:r>
                        <w:t xml:space="preserve">Gambar 3. </w:t>
                      </w:r>
                      <w:r>
                        <w:fldChar w:fldCharType="begin"/>
                      </w:r>
                      <w:r>
                        <w:instrText xml:space="preserve"> SEQ Gambar_3. \* ARABIC </w:instrText>
                      </w:r>
                      <w:r>
                        <w:fldChar w:fldCharType="separate"/>
                      </w:r>
                      <w:r w:rsidR="003748F7">
                        <w:rPr>
                          <w:noProof/>
                        </w:rPr>
                        <w:t>37</w:t>
                      </w:r>
                      <w:r>
                        <w:fldChar w:fldCharType="end"/>
                      </w:r>
                      <w:r>
                        <w:t xml:space="preserve"> Antarmuka Form Walikelas</w:t>
                      </w:r>
                      <w:bookmarkEnd w:id="222"/>
                    </w:p>
                  </w:txbxContent>
                </v:textbox>
                <w10:wrap anchorx="margin"/>
              </v:shape>
            </w:pict>
          </mc:Fallback>
        </mc:AlternateContent>
      </w:r>
    </w:p>
    <w:p w14:paraId="3759AD1B" w14:textId="7B44FE68" w:rsidR="00327E19" w:rsidRPr="00EB3866" w:rsidRDefault="00AB7B78" w:rsidP="00F90E48">
      <w:pPr>
        <w:pStyle w:val="ListParagraph"/>
        <w:numPr>
          <w:ilvl w:val="0"/>
          <w:numId w:val="43"/>
        </w:numPr>
        <w:shd w:val="clear" w:color="auto" w:fill="FFE599" w:themeFill="accent4" w:themeFillTint="66"/>
        <w:ind w:left="426"/>
        <w:rPr>
          <w:b/>
          <w:bCs/>
        </w:rPr>
      </w:pPr>
      <w:r>
        <w:rPr>
          <w:rFonts w:eastAsia="Calibri"/>
          <w:b/>
          <w:bCs/>
        </w:rPr>
        <w:t>Antarmuka</w:t>
      </w:r>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5798A857" w:rsidR="00586A07" w:rsidRDefault="007262F1" w:rsidP="001F343A">
      <w:pPr>
        <w:pStyle w:val="ListParagraph"/>
        <w:ind w:left="426"/>
      </w:pPr>
      <w:r>
        <w:rPr>
          <w:noProof/>
        </w:rPr>
        <mc:AlternateContent>
          <mc:Choice Requires="wps">
            <w:drawing>
              <wp:anchor distT="0" distB="0" distL="114300" distR="114300" simplePos="0" relativeHeight="251793920" behindDoc="1" locked="0" layoutInCell="1" allowOverlap="1" wp14:anchorId="46EFA85E" wp14:editId="03430DD0">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5BAC9DB2" w:rsidR="00586A07" w:rsidRPr="00CD66B2" w:rsidRDefault="00586A07" w:rsidP="00586A07">
                            <w:pPr>
                              <w:pStyle w:val="Caption"/>
                              <w:jc w:val="center"/>
                              <w:rPr>
                                <w:noProof/>
                                <w:sz w:val="24"/>
                                <w:szCs w:val="24"/>
                              </w:rPr>
                            </w:pPr>
                            <w:bookmarkStart w:id="223" w:name="_Toc83115849"/>
                            <w:r>
                              <w:t xml:space="preserve">Gambar 3. </w:t>
                            </w:r>
                            <w:r>
                              <w:fldChar w:fldCharType="begin"/>
                            </w:r>
                            <w:r>
                              <w:instrText xml:space="preserve"> SEQ Gambar_3. \* ARABIC </w:instrText>
                            </w:r>
                            <w:r>
                              <w:fldChar w:fldCharType="separate"/>
                            </w:r>
                            <w:r w:rsidR="003748F7">
                              <w:rPr>
                                <w:noProof/>
                              </w:rPr>
                              <w:t>38</w:t>
                            </w:r>
                            <w:r>
                              <w:fldChar w:fldCharType="end"/>
                            </w:r>
                            <w:r>
                              <w:t xml:space="preserve"> Antarmuka form Tambah Kelas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065"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" stroked="f">
                <v:textbox style="mso-fit-shape-to-text:t" inset="0,0,0,0">
                  <w:txbxContent>
                    <w:p w14:paraId="698FB673" w14:textId="5BAC9DB2" w:rsidR="00586A07" w:rsidRPr="00CD66B2" w:rsidRDefault="00586A07" w:rsidP="00586A07">
                      <w:pPr>
                        <w:pStyle w:val="Caption"/>
                        <w:jc w:val="center"/>
                        <w:rPr>
                          <w:noProof/>
                          <w:sz w:val="24"/>
                          <w:szCs w:val="24"/>
                        </w:rPr>
                      </w:pPr>
                      <w:bookmarkStart w:id="224" w:name="_Toc83115849"/>
                      <w:r>
                        <w:t xml:space="preserve">Gambar 3. </w:t>
                      </w:r>
                      <w:r>
                        <w:fldChar w:fldCharType="begin"/>
                      </w:r>
                      <w:r>
                        <w:instrText xml:space="preserve"> SEQ Gambar_3. \* ARABIC </w:instrText>
                      </w:r>
                      <w:r>
                        <w:fldChar w:fldCharType="separate"/>
                      </w:r>
                      <w:r w:rsidR="003748F7">
                        <w:rPr>
                          <w:noProof/>
                        </w:rPr>
                        <w:t>38</w:t>
                      </w:r>
                      <w:r>
                        <w:fldChar w:fldCharType="end"/>
                      </w:r>
                      <w:r>
                        <w:t xml:space="preserve"> Antarmuka form Tambah Kelas</w:t>
                      </w:r>
                      <w:bookmarkEnd w:id="224"/>
                    </w:p>
                  </w:txbxContent>
                </v:textbox>
                <w10:wrap anchorx="margin"/>
              </v:shape>
            </w:pict>
          </mc:Fallback>
        </mc:AlternateContent>
      </w:r>
    </w:p>
    <w:p w14:paraId="0652C4F2" w14:textId="2F55A75D" w:rsidR="00327E19" w:rsidRPr="00EB3866" w:rsidRDefault="00AB7B78" w:rsidP="00A02A29">
      <w:pPr>
        <w:pStyle w:val="ListParagraph"/>
        <w:numPr>
          <w:ilvl w:val="0"/>
          <w:numId w:val="43"/>
        </w:numPr>
        <w:shd w:val="clear" w:color="auto" w:fill="AEAAAA" w:themeFill="background2" w:themeFillShade="BF"/>
        <w:ind w:left="426"/>
        <w:rPr>
          <w:b/>
          <w:bCs/>
        </w:rPr>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(DISCUSS DARI PROFIL WALIKEALS/KELAS)</w:t>
      </w:r>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48FE9A17" w:rsidR="007262F1" w:rsidRDefault="007262F1" w:rsidP="00383C6F">
      <w:pPr>
        <w:pStyle w:val="ListParagraph"/>
        <w:ind w:left="0" w:firstLine="426"/>
      </w:pPr>
    </w:p>
    <w:p w14:paraId="6A6A2F22" w14:textId="069F0FD6" w:rsidR="007262F1" w:rsidRDefault="007262F1" w:rsidP="00383C6F">
      <w:pPr>
        <w:pStyle w:val="ListParagraph"/>
        <w:ind w:left="0" w:firstLine="426"/>
      </w:pPr>
    </w:p>
    <w:p w14:paraId="1F2F281C" w14:textId="77777777" w:rsidR="007262F1" w:rsidRDefault="007262F1" w:rsidP="00383C6F">
      <w:pPr>
        <w:pStyle w:val="ListParagraph"/>
        <w:ind w:left="0" w:firstLine="426"/>
      </w:pPr>
    </w:p>
    <w:p w14:paraId="43664272" w14:textId="77777777" w:rsidR="00977902" w:rsidRDefault="00977902" w:rsidP="00E12981">
      <w:pPr>
        <w:pStyle w:val="ListParagraph"/>
        <w:ind w:left="426"/>
      </w:pPr>
    </w:p>
    <w:p w14:paraId="1B22F06C" w14:textId="6CFEEC0A" w:rsidR="00E12981" w:rsidRDefault="007262F1" w:rsidP="00E12981">
      <w:pPr>
        <w:pStyle w:val="ListParagraph"/>
        <w:ind w:left="426"/>
      </w:pPr>
      <w:r>
        <w:rPr>
          <w:noProof/>
        </w:rPr>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AB23A7D" w:rsidR="00E12981" w:rsidRDefault="007262F1" w:rsidP="00E12981">
      <w:pPr>
        <w:pStyle w:val="ListParagraph"/>
        <w:ind w:left="426"/>
      </w:pPr>
      <w:r>
        <w:rPr>
          <w:noProof/>
        </w:rPr>
        <mc:AlternateContent>
          <mc:Choice Requires="wps">
            <w:drawing>
              <wp:anchor distT="0" distB="0" distL="114300" distR="114300" simplePos="0" relativeHeight="251795968" behindDoc="1" locked="0" layoutInCell="1" allowOverlap="1" wp14:anchorId="7AA1FA48" wp14:editId="5CBD60D1">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33BD29CD" w:rsidR="00E12981" w:rsidRPr="006002C3" w:rsidRDefault="00E12981" w:rsidP="00E12981">
                            <w:pPr>
                              <w:pStyle w:val="Caption"/>
                              <w:jc w:val="center"/>
                              <w:rPr>
                                <w:noProof/>
                                <w:sz w:val="24"/>
                                <w:szCs w:val="24"/>
                              </w:rPr>
                            </w:pPr>
                            <w:bookmarkStart w:id="225" w:name="_Toc83115850"/>
                            <w:r>
                              <w:t xml:space="preserve">Gambar 3. </w:t>
                            </w:r>
                            <w:r>
                              <w:fldChar w:fldCharType="begin"/>
                            </w:r>
                            <w:r>
                              <w:instrText xml:space="preserve"> SEQ Gambar_3. \* ARABIC </w:instrText>
                            </w:r>
                            <w:r>
                              <w:fldChar w:fldCharType="separate"/>
                            </w:r>
                            <w:r w:rsidR="003748F7">
                              <w:rPr>
                                <w:noProof/>
                              </w:rPr>
                              <w:t>39</w:t>
                            </w:r>
                            <w:r>
                              <w:fldChar w:fldCharType="end"/>
                            </w:r>
                            <w:r>
                              <w:t xml:space="preserve"> Antarmuka Anggota Kelas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066"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3DMQIAAGkEAAAOAAAAZHJzL2Uyb0RvYy54bWysVMFu2zAMvQ/YPwi6L06yLt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SKK9wzECAABpBAAADgAAAAAAAAAAAAAAAAAu&#10;AgAAZHJzL2Uyb0RvYy54bWxQSwECLQAUAAYACAAAACEAxORojN8AAAAIAQAADwAAAAAAAAAAAAAA&#10;AACLBAAAZHJzL2Rvd25yZXYueG1sUEsFBgAAAAAEAAQA8wAAAJcFAAAAAA==&#10;" stroked="f">
                <v:textbox style="mso-fit-shape-to-text:t" inset="0,0,0,0">
                  <w:txbxContent>
                    <w:p w14:paraId="1846E72D" w14:textId="33BD29CD" w:rsidR="00E12981" w:rsidRPr="006002C3" w:rsidRDefault="00E12981" w:rsidP="00E12981">
                      <w:pPr>
                        <w:pStyle w:val="Caption"/>
                        <w:jc w:val="center"/>
                        <w:rPr>
                          <w:noProof/>
                          <w:sz w:val="24"/>
                          <w:szCs w:val="24"/>
                        </w:rPr>
                      </w:pPr>
                      <w:bookmarkStart w:id="226" w:name="_Toc83115850"/>
                      <w:r>
                        <w:t xml:space="preserve">Gambar 3. </w:t>
                      </w:r>
                      <w:r>
                        <w:fldChar w:fldCharType="begin"/>
                      </w:r>
                      <w:r>
                        <w:instrText xml:space="preserve"> SEQ Gambar_3. \* ARABIC </w:instrText>
                      </w:r>
                      <w:r>
                        <w:fldChar w:fldCharType="separate"/>
                      </w:r>
                      <w:r w:rsidR="003748F7">
                        <w:rPr>
                          <w:noProof/>
                        </w:rPr>
                        <w:t>39</w:t>
                      </w:r>
                      <w:r>
                        <w:fldChar w:fldCharType="end"/>
                      </w:r>
                      <w:r>
                        <w:t xml:space="preserve"> Antarmuka Anggota Kelas</w:t>
                      </w:r>
                      <w:bookmarkEnd w:id="226"/>
                    </w:p>
                  </w:txbxContent>
                </v:textbox>
              </v:shape>
            </w:pict>
          </mc:Fallback>
        </mc:AlternateContent>
      </w:r>
    </w:p>
    <w:p w14:paraId="195E6794" w14:textId="06B64FFA" w:rsidR="00383C6F" w:rsidRDefault="00383C6F" w:rsidP="00E12981">
      <w:pPr>
        <w:pStyle w:val="ListParagraph"/>
        <w:ind w:left="426"/>
      </w:pPr>
    </w:p>
    <w:p w14:paraId="305A2D1D" w14:textId="70098ADF" w:rsidR="00327E19" w:rsidRPr="00EB3866" w:rsidRDefault="00AB7B78" w:rsidP="00BD28F7">
      <w:pPr>
        <w:pStyle w:val="ListParagraph"/>
        <w:numPr>
          <w:ilvl w:val="0"/>
          <w:numId w:val="43"/>
        </w:numPr>
        <w:shd w:val="clear" w:color="auto" w:fill="FFE599" w:themeFill="accent4" w:themeFillTint="66"/>
        <w:ind w:left="426"/>
        <w:rPr>
          <w:b/>
          <w:bCs/>
        </w:rPr>
      </w:pPr>
      <w:r>
        <w:rPr>
          <w:rFonts w:eastAsia="Calibri"/>
          <w:b/>
          <w:bCs/>
        </w:rPr>
        <w:t>Antarmuka</w:t>
      </w:r>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58E06F35" w14:textId="410D8F58"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CD73F5C" w:rsidR="00383C6F" w:rsidRDefault="007262F1" w:rsidP="001F343A">
      <w:pPr>
        <w:pStyle w:val="ListParagraph"/>
        <w:ind w:left="426"/>
      </w:pPr>
      <w:r>
        <w:rPr>
          <w:noProof/>
        </w:rPr>
        <mc:AlternateContent>
          <mc:Choice Requires="wps">
            <w:drawing>
              <wp:anchor distT="0" distB="0" distL="114300" distR="114300" simplePos="0" relativeHeight="251802112" behindDoc="1" locked="0" layoutInCell="1" allowOverlap="1" wp14:anchorId="5ECF54FD" wp14:editId="38A3AA72">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65554E25" w:rsidR="00383C6F" w:rsidRPr="00923E76" w:rsidRDefault="00383C6F" w:rsidP="00383C6F">
                            <w:pPr>
                              <w:pStyle w:val="Caption"/>
                              <w:jc w:val="center"/>
                              <w:rPr>
                                <w:noProof/>
                                <w:sz w:val="24"/>
                                <w:szCs w:val="24"/>
                              </w:rPr>
                            </w:pPr>
                            <w:bookmarkStart w:id="227" w:name="_Toc83115851"/>
                            <w:r>
                              <w:t xml:space="preserve">Gambar 3. </w:t>
                            </w:r>
                            <w:r>
                              <w:fldChar w:fldCharType="begin"/>
                            </w:r>
                            <w:r>
                              <w:instrText xml:space="preserve"> SEQ Gambar_3. \* ARABIC </w:instrText>
                            </w:r>
                            <w:r>
                              <w:fldChar w:fldCharType="separate"/>
                            </w:r>
                            <w:r w:rsidR="003748F7">
                              <w:rPr>
                                <w:noProof/>
                              </w:rPr>
                              <w:t>40</w:t>
                            </w:r>
                            <w:r>
                              <w:fldChar w:fldCharType="end"/>
                            </w:r>
                            <w:r>
                              <w:t xml:space="preserve">  Antarmuka Data Kelas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067"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xOKLwIAAGk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" stroked="f">
                <v:textbox style="mso-fit-shape-to-text:t" inset="0,0,0,0">
                  <w:txbxContent>
                    <w:p w14:paraId="6B1E90F8" w14:textId="65554E25" w:rsidR="00383C6F" w:rsidRPr="00923E76" w:rsidRDefault="00383C6F" w:rsidP="00383C6F">
                      <w:pPr>
                        <w:pStyle w:val="Caption"/>
                        <w:jc w:val="center"/>
                        <w:rPr>
                          <w:noProof/>
                          <w:sz w:val="24"/>
                          <w:szCs w:val="24"/>
                        </w:rPr>
                      </w:pPr>
                      <w:bookmarkStart w:id="228" w:name="_Toc83115851"/>
                      <w:r>
                        <w:t xml:space="preserve">Gambar 3. </w:t>
                      </w:r>
                      <w:r>
                        <w:fldChar w:fldCharType="begin"/>
                      </w:r>
                      <w:r>
                        <w:instrText xml:space="preserve"> SEQ Gambar_3. \* ARABIC </w:instrText>
                      </w:r>
                      <w:r>
                        <w:fldChar w:fldCharType="separate"/>
                      </w:r>
                      <w:r w:rsidR="003748F7">
                        <w:rPr>
                          <w:noProof/>
                        </w:rPr>
                        <w:t>40</w:t>
                      </w:r>
                      <w:r>
                        <w:fldChar w:fldCharType="end"/>
                      </w:r>
                      <w:r>
                        <w:t xml:space="preserve">  Antarmuka Data Kelas</w:t>
                      </w:r>
                      <w:bookmarkEnd w:id="228"/>
                    </w:p>
                  </w:txbxContent>
                </v:textbox>
                <w10:wrap anchorx="margin"/>
              </v:shape>
            </w:pict>
          </mc:Fallback>
        </mc:AlternateContent>
      </w:r>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xml:space="preserve">. </w:t>
      </w:r>
      <w:r w:rsidRPr="00383C6F">
        <w:rPr>
          <w:rFonts w:eastAsia="Calibri"/>
        </w:rPr>
        <w:lastRenderedPageBreak/>
        <w:t>Pada halaman ini, admin dapat melakukan edit data apabila terdapat kesalahan dalam input data kelas</w:t>
      </w:r>
    </w:p>
    <w:p w14:paraId="17924290" w14:textId="5860A239" w:rsidR="005B5632" w:rsidRDefault="005B5632" w:rsidP="001F343A">
      <w:pPr>
        <w:pStyle w:val="ListParagraph"/>
        <w:ind w:left="426"/>
      </w:pPr>
      <w:r>
        <w:rPr>
          <w:noProof/>
        </w:rPr>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355F2D1" w:rsidR="00383C6F" w:rsidRDefault="005B5632" w:rsidP="001F343A">
      <w:pPr>
        <w:pStyle w:val="ListParagraph"/>
        <w:ind w:left="426"/>
      </w:pPr>
      <w:r>
        <w:rPr>
          <w:noProof/>
        </w:rPr>
        <mc:AlternateContent>
          <mc:Choice Requires="wps">
            <w:drawing>
              <wp:anchor distT="0" distB="0" distL="114300" distR="114300" simplePos="0" relativeHeight="251804160" behindDoc="1" locked="0" layoutInCell="1" allowOverlap="1" wp14:anchorId="39D8E98E" wp14:editId="60AE4E92">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BF2A798" w:rsidR="00383C6F" w:rsidRPr="003F54A7" w:rsidRDefault="00383C6F" w:rsidP="00383C6F">
                            <w:pPr>
                              <w:pStyle w:val="Caption"/>
                              <w:jc w:val="center"/>
                              <w:rPr>
                                <w:noProof/>
                                <w:sz w:val="24"/>
                                <w:szCs w:val="24"/>
                              </w:rPr>
                            </w:pPr>
                            <w:bookmarkStart w:id="229" w:name="_Toc83115852"/>
                            <w:r>
                              <w:t xml:space="preserve">Gambar 3. </w:t>
                            </w:r>
                            <w:r>
                              <w:fldChar w:fldCharType="begin"/>
                            </w:r>
                            <w:r>
                              <w:instrText xml:space="preserve"> SEQ Gambar_3. \* ARABIC </w:instrText>
                            </w:r>
                            <w:r>
                              <w:fldChar w:fldCharType="separate"/>
                            </w:r>
                            <w:r w:rsidR="003748F7">
                              <w:rPr>
                                <w:noProof/>
                              </w:rPr>
                              <w:t>41</w:t>
                            </w:r>
                            <w:r>
                              <w:fldChar w:fldCharType="end"/>
                            </w:r>
                            <w:r>
                              <w:t xml:space="preserve"> Antarmuka Profile Kelas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068"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4MAIAAGk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Ocn63gwAgAAaQQAAA4AAAAAAAAAAAAAAAAALgIA&#10;AGRycy9lMm9Eb2MueG1sUEsBAi0AFAAGAAgAAAAhAMrp8BneAAAABgEAAA8AAAAAAAAAAAAAAAAA&#10;igQAAGRycy9kb3ducmV2LnhtbFBLBQYAAAAABAAEAPMAAACVBQAAAAA=&#10;" stroked="f">
                <v:textbox style="mso-fit-shape-to-text:t" inset="0,0,0,0">
                  <w:txbxContent>
                    <w:p w14:paraId="1D0ACDAA" w14:textId="3BF2A798" w:rsidR="00383C6F" w:rsidRPr="003F54A7" w:rsidRDefault="00383C6F" w:rsidP="00383C6F">
                      <w:pPr>
                        <w:pStyle w:val="Caption"/>
                        <w:jc w:val="center"/>
                        <w:rPr>
                          <w:noProof/>
                          <w:sz w:val="24"/>
                          <w:szCs w:val="24"/>
                        </w:rPr>
                      </w:pPr>
                      <w:bookmarkStart w:id="230" w:name="_Toc83115852"/>
                      <w:r>
                        <w:t xml:space="preserve">Gambar 3. </w:t>
                      </w:r>
                      <w:r>
                        <w:fldChar w:fldCharType="begin"/>
                      </w:r>
                      <w:r>
                        <w:instrText xml:space="preserve"> SEQ Gambar_3. \* ARABIC </w:instrText>
                      </w:r>
                      <w:r>
                        <w:fldChar w:fldCharType="separate"/>
                      </w:r>
                      <w:r w:rsidR="003748F7">
                        <w:rPr>
                          <w:noProof/>
                        </w:rPr>
                        <w:t>41</w:t>
                      </w:r>
                      <w:r>
                        <w:fldChar w:fldCharType="end"/>
                      </w:r>
                      <w:r>
                        <w:t xml:space="preserve"> Antarmuka Profile Kelas</w:t>
                      </w:r>
                      <w:bookmarkEnd w:id="230"/>
                    </w:p>
                  </w:txbxContent>
                </v:textbox>
                <w10:wrap anchorx="margin"/>
              </v:shape>
            </w:pict>
          </mc:Fallback>
        </mc:AlternateContent>
      </w:r>
    </w:p>
    <w:p w14:paraId="23365DFC" w14:textId="36254959" w:rsidR="00383C6F" w:rsidRPr="00EB3866" w:rsidRDefault="00AB7B78" w:rsidP="001B7A44">
      <w:pPr>
        <w:pStyle w:val="ListParagraph"/>
        <w:numPr>
          <w:ilvl w:val="0"/>
          <w:numId w:val="43"/>
        </w:numPr>
        <w:shd w:val="clear" w:color="auto" w:fill="FFE599" w:themeFill="accent4" w:themeFillTint="66"/>
        <w:ind w:left="426"/>
        <w:rPr>
          <w:b/>
          <w:bCs/>
        </w:rPr>
      </w:pPr>
      <w:r>
        <w:rPr>
          <w:rFonts w:eastAsia="Calibri"/>
          <w:b/>
          <w:bCs/>
        </w:rPr>
        <w:t>Antarmuka</w:t>
      </w:r>
      <w:r w:rsidRPr="00EB3866">
        <w:rPr>
          <w:b/>
          <w:bCs/>
        </w:rPr>
        <w:t xml:space="preserve"> </w:t>
      </w:r>
      <w:r w:rsidR="00327E19" w:rsidRPr="00EB3866">
        <w:rPr>
          <w:b/>
          <w:bCs/>
        </w:rPr>
        <w:t>Data Profile Walikelas</w:t>
      </w:r>
    </w:p>
    <w:p w14:paraId="64DCC537" w14:textId="1E3188BC" w:rsidR="00383C6F" w:rsidRDefault="00383C6F" w:rsidP="00383C6F">
      <w:pPr>
        <w:ind w:left="66" w:firstLine="360"/>
        <w:rPr>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6D5747EC" w14:textId="7CCE9130"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4A865E" w:rsidR="00401C86" w:rsidRDefault="005B5632" w:rsidP="001F343A">
      <w:pPr>
        <w:pStyle w:val="ListParagraph"/>
        <w:ind w:left="426"/>
      </w:pPr>
      <w:r>
        <w:rPr>
          <w:noProof/>
        </w:rPr>
        <mc:AlternateContent>
          <mc:Choice Requires="wps">
            <w:drawing>
              <wp:anchor distT="0" distB="0" distL="114300" distR="114300" simplePos="0" relativeHeight="251816448" behindDoc="1" locked="0" layoutInCell="1" allowOverlap="1" wp14:anchorId="4E02AEF5" wp14:editId="4A450B8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766BE491" w:rsidR="00401C86" w:rsidRPr="00645B38" w:rsidRDefault="00401C86" w:rsidP="00401C86">
                            <w:pPr>
                              <w:pStyle w:val="Caption"/>
                              <w:jc w:val="center"/>
                              <w:rPr>
                                <w:noProof/>
                                <w:sz w:val="24"/>
                                <w:szCs w:val="24"/>
                              </w:rPr>
                            </w:pPr>
                            <w:bookmarkStart w:id="231" w:name="_Toc83115853"/>
                            <w:r>
                              <w:t xml:space="preserve">Gambar 3. </w:t>
                            </w:r>
                            <w:r>
                              <w:fldChar w:fldCharType="begin"/>
                            </w:r>
                            <w:r>
                              <w:instrText xml:space="preserve"> SEQ Gambar_3. \* ARABIC </w:instrText>
                            </w:r>
                            <w:r>
                              <w:fldChar w:fldCharType="separate"/>
                            </w:r>
                            <w:r w:rsidR="003748F7">
                              <w:rPr>
                                <w:noProof/>
                              </w:rPr>
                              <w:t>42</w:t>
                            </w:r>
                            <w:r>
                              <w:fldChar w:fldCharType="end"/>
                            </w:r>
                            <w:r>
                              <w:t xml:space="preserve"> Antarmuka Data Profil Walikelas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069"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i8MgIAAGkEAAAOAAAAZHJzL2Uyb0RvYy54bWysVE1v2zAMvQ/YfxB0X5yPpuu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" stroked="f">
                <v:textbox style="mso-fit-shape-to-text:t" inset="0,0,0,0">
                  <w:txbxContent>
                    <w:p w14:paraId="6073B3F9" w14:textId="766BE491" w:rsidR="00401C86" w:rsidRPr="00645B38" w:rsidRDefault="00401C86" w:rsidP="00401C86">
                      <w:pPr>
                        <w:pStyle w:val="Caption"/>
                        <w:jc w:val="center"/>
                        <w:rPr>
                          <w:noProof/>
                          <w:sz w:val="24"/>
                          <w:szCs w:val="24"/>
                        </w:rPr>
                      </w:pPr>
                      <w:bookmarkStart w:id="232" w:name="_Toc83115853"/>
                      <w:r>
                        <w:t xml:space="preserve">Gambar 3. </w:t>
                      </w:r>
                      <w:r>
                        <w:fldChar w:fldCharType="begin"/>
                      </w:r>
                      <w:r>
                        <w:instrText xml:space="preserve"> SEQ Gambar_3. \* ARABIC </w:instrText>
                      </w:r>
                      <w:r>
                        <w:fldChar w:fldCharType="separate"/>
                      </w:r>
                      <w:r w:rsidR="003748F7">
                        <w:rPr>
                          <w:noProof/>
                        </w:rPr>
                        <w:t>42</w:t>
                      </w:r>
                      <w:r>
                        <w:fldChar w:fldCharType="end"/>
                      </w:r>
                      <w:r>
                        <w:t xml:space="preserve"> Antarmuka Data Profil Walikelas</w:t>
                      </w:r>
                      <w:bookmarkEnd w:id="232"/>
                    </w:p>
                  </w:txbxContent>
                </v:textbox>
                <w10:wrap anchorx="margin"/>
              </v:shape>
            </w:pict>
          </mc:Fallback>
        </mc:AlternateContent>
      </w:r>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xml:space="preserve">. Halaman ini disediakan fitur cetak data </w:t>
      </w:r>
      <w:r w:rsidR="00C10E66">
        <w:lastRenderedPageBreak/>
        <w:t>riwayat absen per siswa guna mempermudah walikelas apabila terjadi sesuatu pada siswa.</w:t>
      </w:r>
    </w:p>
    <w:p w14:paraId="4DF956B9" w14:textId="3B6D4F60" w:rsidR="00C10E66" w:rsidRDefault="005B5632" w:rsidP="001F343A">
      <w:pPr>
        <w:pStyle w:val="ListParagraph"/>
        <w:ind w:left="426"/>
        <w:rPr>
          <w:noProof/>
        </w:rPr>
      </w:pPr>
      <w:r>
        <w:rPr>
          <w:noProof/>
        </w:rPr>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17DE580A" w:rsidR="00C10E66" w:rsidRDefault="005B5632" w:rsidP="001F343A">
      <w:pPr>
        <w:pStyle w:val="ListParagraph"/>
        <w:ind w:left="426"/>
      </w:pPr>
      <w:r>
        <w:rPr>
          <w:noProof/>
        </w:rPr>
        <mc:AlternateContent>
          <mc:Choice Requires="wps">
            <w:drawing>
              <wp:anchor distT="0" distB="0" distL="114300" distR="114300" simplePos="0" relativeHeight="251819520" behindDoc="1" locked="0" layoutInCell="1" allowOverlap="1" wp14:anchorId="770D21F9" wp14:editId="47E43E71">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7307D055" w:rsidR="00C10E66" w:rsidRPr="009F0D29" w:rsidRDefault="00C10E66" w:rsidP="00C10E66">
                            <w:pPr>
                              <w:pStyle w:val="Caption"/>
                              <w:jc w:val="center"/>
                              <w:rPr>
                                <w:noProof/>
                                <w:sz w:val="24"/>
                                <w:szCs w:val="24"/>
                              </w:rPr>
                            </w:pPr>
                            <w:bookmarkStart w:id="233" w:name="_Toc83115854"/>
                            <w:r>
                              <w:t xml:space="preserve">Gambar 3. </w:t>
                            </w:r>
                            <w:r>
                              <w:fldChar w:fldCharType="begin"/>
                            </w:r>
                            <w:r>
                              <w:instrText xml:space="preserve"> SEQ Gambar_3. \* ARABIC </w:instrText>
                            </w:r>
                            <w:r>
                              <w:fldChar w:fldCharType="separate"/>
                            </w:r>
                            <w:r w:rsidR="003748F7">
                              <w:rPr>
                                <w:noProof/>
                              </w:rPr>
                              <w:t>43</w:t>
                            </w:r>
                            <w:r>
                              <w:fldChar w:fldCharType="end"/>
                            </w:r>
                            <w:r>
                              <w:t xml:space="preserve"> Antarmuka Data Riwayat Absen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070"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" stroked="f">
                <v:textbox style="mso-fit-shape-to-text:t" inset="0,0,0,0">
                  <w:txbxContent>
                    <w:p w14:paraId="320F7174" w14:textId="7307D055" w:rsidR="00C10E66" w:rsidRPr="009F0D29" w:rsidRDefault="00C10E66" w:rsidP="00C10E66">
                      <w:pPr>
                        <w:pStyle w:val="Caption"/>
                        <w:jc w:val="center"/>
                        <w:rPr>
                          <w:noProof/>
                          <w:sz w:val="24"/>
                          <w:szCs w:val="24"/>
                        </w:rPr>
                      </w:pPr>
                      <w:bookmarkStart w:id="234" w:name="_Toc83115854"/>
                      <w:r>
                        <w:t xml:space="preserve">Gambar 3. </w:t>
                      </w:r>
                      <w:r>
                        <w:fldChar w:fldCharType="begin"/>
                      </w:r>
                      <w:r>
                        <w:instrText xml:space="preserve"> SEQ Gambar_3. \* ARABIC </w:instrText>
                      </w:r>
                      <w:r>
                        <w:fldChar w:fldCharType="separate"/>
                      </w:r>
                      <w:r w:rsidR="003748F7">
                        <w:rPr>
                          <w:noProof/>
                        </w:rPr>
                        <w:t>43</w:t>
                      </w:r>
                      <w:r>
                        <w:fldChar w:fldCharType="end"/>
                      </w:r>
                      <w:r>
                        <w:t xml:space="preserve"> Antarmuka Data Riwayat Absen</w:t>
                      </w:r>
                      <w:bookmarkEnd w:id="234"/>
                    </w:p>
                  </w:txbxContent>
                </v:textbox>
                <w10:wrap anchorx="margin"/>
              </v:shape>
            </w:pict>
          </mc:Fallback>
        </mc:AlternateContent>
      </w:r>
    </w:p>
    <w:p w14:paraId="785A50D2" w14:textId="2DA81776" w:rsidR="00327E19" w:rsidRPr="00EB3866" w:rsidRDefault="00AB7B78" w:rsidP="00890157">
      <w:pPr>
        <w:pStyle w:val="ListParagraph"/>
        <w:numPr>
          <w:ilvl w:val="0"/>
          <w:numId w:val="43"/>
        </w:numPr>
        <w:shd w:val="clear" w:color="auto" w:fill="FFE599" w:themeFill="accent4" w:themeFillTint="66"/>
        <w:ind w:left="426"/>
        <w:rPr>
          <w:b/>
          <w:bCs/>
        </w:rPr>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74DB5770"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77777777" w:rsidR="00C10E66" w:rsidRDefault="00C10E66"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3"/>
          <w:footerReference w:type="default" r:id="rId134"/>
          <w:type w:val="continuous"/>
          <w:pgSz w:w="11906" w:h="16838"/>
          <w:pgMar w:top="2268" w:right="1701" w:bottom="1560" w:left="2268" w:header="709" w:footer="709" w:gutter="0"/>
          <w:pgNumType w:start="11"/>
          <w:cols w:space="708"/>
          <w:docGrid w:linePitch="360"/>
        </w:sectPr>
      </w:pPr>
    </w:p>
    <w:p w14:paraId="0E5EDA39" w14:textId="5AA695A1" w:rsidR="00926DA8" w:rsidRDefault="00C87493" w:rsidP="00040376">
      <w:r>
        <w:rPr>
          <w:noProof/>
        </w:rPr>
        <mc:AlternateContent>
          <mc:Choice Requires="wps">
            <w:drawing>
              <wp:anchor distT="0" distB="0" distL="114300" distR="114300" simplePos="0" relativeHeight="251822592" behindDoc="1" locked="0" layoutInCell="1" allowOverlap="1" wp14:anchorId="253CC169" wp14:editId="1415308B">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27244C59" w:rsidR="00C10E66" w:rsidRPr="004E1599" w:rsidRDefault="00C10E66" w:rsidP="00C10E66">
                            <w:pPr>
                              <w:pStyle w:val="Caption"/>
                              <w:jc w:val="center"/>
                              <w:rPr>
                                <w:noProof/>
                                <w:sz w:val="24"/>
                                <w:szCs w:val="24"/>
                              </w:rPr>
                            </w:pPr>
                            <w:bookmarkStart w:id="235" w:name="_Toc83115855"/>
                            <w:r>
                              <w:t xml:space="preserve">Gambar 3. </w:t>
                            </w:r>
                            <w:r>
                              <w:fldChar w:fldCharType="begin"/>
                            </w:r>
                            <w:r>
                              <w:instrText xml:space="preserve"> SEQ Gambar_3. \* ARABIC </w:instrText>
                            </w:r>
                            <w:r>
                              <w:fldChar w:fldCharType="separate"/>
                            </w:r>
                            <w:r w:rsidR="003748F7">
                              <w:rPr>
                                <w:noProof/>
                              </w:rPr>
                              <w:t>44</w:t>
                            </w:r>
                            <w:r>
                              <w:fldChar w:fldCharType="end"/>
                            </w:r>
                            <w:r>
                              <w:t xml:space="preserve"> Antarmuka Data Walikelas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071"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" stroked="f">
                <v:textbox style="mso-fit-shape-to-text:t" inset="0,0,0,0">
                  <w:txbxContent>
                    <w:p w14:paraId="35055C03" w14:textId="27244C59" w:rsidR="00C10E66" w:rsidRPr="004E1599" w:rsidRDefault="00C10E66" w:rsidP="00C10E66">
                      <w:pPr>
                        <w:pStyle w:val="Caption"/>
                        <w:jc w:val="center"/>
                        <w:rPr>
                          <w:noProof/>
                          <w:sz w:val="24"/>
                          <w:szCs w:val="24"/>
                        </w:rPr>
                      </w:pPr>
                      <w:bookmarkStart w:id="236" w:name="_Toc83115855"/>
                      <w:r>
                        <w:t xml:space="preserve">Gambar 3. </w:t>
                      </w:r>
                      <w:r>
                        <w:fldChar w:fldCharType="begin"/>
                      </w:r>
                      <w:r>
                        <w:instrText xml:space="preserve"> SEQ Gambar_3. \* ARABIC </w:instrText>
                      </w:r>
                      <w:r>
                        <w:fldChar w:fldCharType="separate"/>
                      </w:r>
                      <w:r w:rsidR="003748F7">
                        <w:rPr>
                          <w:noProof/>
                        </w:rPr>
                        <w:t>44</w:t>
                      </w:r>
                      <w:r>
                        <w:fldChar w:fldCharType="end"/>
                      </w:r>
                      <w:r>
                        <w:t xml:space="preserve"> Antarmuka Data Walikelas</w:t>
                      </w:r>
                      <w:bookmarkEnd w:id="236"/>
                    </w:p>
                  </w:txbxContent>
                </v:textbox>
              </v:shape>
            </w:pict>
          </mc:Fallback>
        </mc:AlternateContent>
      </w:r>
      <w:r w:rsidR="00926DA8">
        <w:br w:type="page"/>
      </w:r>
    </w:p>
    <w:p w14:paraId="284EC86B" w14:textId="1B894D6D" w:rsidR="00926DA8" w:rsidRPr="00007BE9" w:rsidRDefault="00926DA8" w:rsidP="00926DA8">
      <w:pPr>
        <w:pStyle w:val="Heading1"/>
        <w:numPr>
          <w:ilvl w:val="0"/>
          <w:numId w:val="0"/>
        </w:numPr>
        <w:rPr>
          <w:szCs w:val="22"/>
          <w:lang w:val="en-US"/>
        </w:rPr>
      </w:pPr>
      <w:bookmarkStart w:id="237" w:name="_Toc80034255"/>
      <w:bookmarkStart w:id="238"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237"/>
      <w:bookmarkEnd w:id="238"/>
    </w:p>
    <w:p w14:paraId="7D6C07FD" w14:textId="77777777" w:rsidR="00926DA8" w:rsidRPr="00926DA8" w:rsidRDefault="00926DA8" w:rsidP="00926DA8"/>
    <w:p w14:paraId="47FC13A0" w14:textId="46872881" w:rsidR="00926DA8" w:rsidRDefault="00926DA8" w:rsidP="00C93BF7">
      <w:pPr>
        <w:pStyle w:val="Heading2"/>
        <w:numPr>
          <w:ilvl w:val="0"/>
          <w:numId w:val="10"/>
        </w:numPr>
        <w:ind w:left="709" w:hanging="643"/>
        <w:rPr>
          <w:lang w:val="en-US"/>
        </w:rPr>
      </w:pPr>
      <w:bookmarkStart w:id="239" w:name="_Toc80034256"/>
      <w:bookmarkStart w:id="240" w:name="_Toc83115756"/>
      <w:r>
        <w:rPr>
          <w:lang w:val="en-US"/>
        </w:rPr>
        <w:t>Implementasi</w:t>
      </w:r>
      <w:bookmarkEnd w:id="239"/>
      <w:bookmarkEnd w:id="240"/>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631F23BD" w:rsidR="00926DA8" w:rsidRDefault="0082631E" w:rsidP="00D05B9F">
      <w:pPr>
        <w:pStyle w:val="Heading3"/>
        <w:numPr>
          <w:ilvl w:val="0"/>
          <w:numId w:val="11"/>
        </w:numPr>
        <w:ind w:left="426"/>
        <w:rPr>
          <w:lang w:val="en-US"/>
        </w:rPr>
      </w:pPr>
      <w:bookmarkStart w:id="241" w:name="_Toc80034257"/>
      <w:bookmarkStart w:id="242" w:name="_Toc83115757"/>
      <w:r>
        <w:rPr>
          <w:lang w:val="en-US"/>
        </w:rPr>
        <w:t>Implementasi Basis Data</w:t>
      </w:r>
      <w:bookmarkEnd w:id="241"/>
      <w:bookmarkEnd w:id="242"/>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C94D36" w:rsidRPr="00E42F16"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1</w:t>
                            </w:r>
                            <w:r>
                              <w:fldChar w:fldCharType="end"/>
                            </w:r>
                            <w:r>
                              <w:t xml:space="preserve"> Tabel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072"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j8NAIAAGwEAAAOAAAAZHJzL2Uyb0RvYy54bWysVFFv2yAQfp+0/4B4X+wkazpZ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N0aiPw0AgAAbAQAAA4AAAAAAAAAAAAAAAAA&#10;LgIAAGRycy9lMm9Eb2MueG1sUEsBAi0AFAAGAAgAAAAhAMMe1/fdAAAACAEAAA8AAAAAAAAAAAAA&#10;AAAAjgQAAGRycy9kb3ducmV2LnhtbFBLBQYAAAAABAAEAPMAAACYBQAAAAA=&#10;" stroked="f">
                <v:textbox inset="0,0,0,0">
                  <w:txbxContent>
                    <w:p w14:paraId="1AF48C24" w14:textId="233220FF" w:rsidR="00C94D36" w:rsidRPr="00E42F16"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1</w:t>
                      </w:r>
                      <w:r>
                        <w:fldChar w:fldCharType="end"/>
                      </w:r>
                      <w:r>
                        <w:t xml:space="preserve"> Tabel Siswa</w:t>
                      </w:r>
                    </w:p>
                  </w:txbxContent>
                </v:textbox>
                <w10:wrap anchorx="margin"/>
              </v:shape>
            </w:pict>
          </mc:Fallback>
        </mc:AlternateContent>
      </w:r>
      <w:r w:rsidR="005B5632">
        <w:t xml:space="preserve">Implementasi yang dilakukan pada tabel </w:t>
      </w:r>
      <w:r>
        <w:t>siswa</w:t>
      </w:r>
      <w:r w:rsidR="005B5632">
        <w:t xml:space="preserve"> dalam basis data </w:t>
      </w:r>
      <w:r>
        <w:t>sistem absensi SMK Cendekia</w:t>
      </w:r>
      <w:r w:rsidR="005B5632">
        <w:t xml:space="preserve"> ditunjukkan pada Gambar 4.1.</w:t>
      </w:r>
    </w:p>
    <w:p w14:paraId="22AD6E99" w14:textId="73CE3C01"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664982CA"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C94D36" w:rsidRPr="000D139D"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2</w:t>
                            </w:r>
                            <w:r>
                              <w:fldChar w:fldCharType="end"/>
                            </w:r>
                            <w:r>
                              <w:t xml:space="preserve"> Tabel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073"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" stroked="f">
                <v:textbox inset="0,0,0,0">
                  <w:txbxContent>
                    <w:p w14:paraId="5945B67A" w14:textId="78C84FB2" w:rsidR="00C94D36" w:rsidRPr="000D139D"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2</w:t>
                      </w:r>
                      <w:r>
                        <w:fldChar w:fldCharType="end"/>
                      </w:r>
                      <w:r>
                        <w:t xml:space="preserve"> Tabel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3B7559E1"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C94D36" w:rsidRPr="00512572"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3</w:t>
                            </w:r>
                            <w:r>
                              <w:fldChar w:fldCharType="end"/>
                            </w:r>
                            <w:r>
                              <w:t xml:space="preserve"> Tabel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074"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" stroked="f">
                <v:textbox inset="0,0,0,0">
                  <w:txbxContent>
                    <w:p w14:paraId="79B3AEB2" w14:textId="45D5EE44" w:rsidR="00C94D36" w:rsidRPr="00512572"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3</w:t>
                      </w:r>
                      <w:r>
                        <w:fldChar w:fldCharType="end"/>
                      </w:r>
                      <w:r>
                        <w:t xml:space="preserve"> Tabel Walikelas</w:t>
                      </w:r>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0A514C" w:rsidRPr="008F1A09"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4</w:t>
                            </w:r>
                            <w:r>
                              <w:fldChar w:fldCharType="end"/>
                            </w:r>
                            <w:r>
                              <w:t xml:space="preserve"> Tabel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075"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" stroked="f">
                <v:textbox inset="0,0,0,0">
                  <w:txbxContent>
                    <w:p w14:paraId="543CCE13" w14:textId="298D2A8E" w:rsidR="000A514C" w:rsidRPr="008F1A09"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4</w:t>
                      </w:r>
                      <w:r>
                        <w:fldChar w:fldCharType="end"/>
                      </w:r>
                      <w:r>
                        <w:t xml:space="preserve"> Tabel Admin</w:t>
                      </w:r>
                    </w:p>
                  </w:txbxContent>
                </v:textbox>
                <w10:wrap anchorx="margin"/>
              </v:shape>
            </w:pict>
          </mc:Fallback>
        </mc:AlternateContent>
      </w:r>
      <w:r w:rsidR="00C94D36">
        <w:t>Implementasi yang dilakukan pada tabel admin dalam basis data sistem absensi SMK Cendekia ditunjukkan pada Gambar 4.</w:t>
      </w:r>
      <w:r>
        <w:t>4</w:t>
      </w:r>
    </w:p>
    <w:p w14:paraId="1810A695" w14:textId="56B234B1"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2F92E617"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0A514C" w:rsidRPr="00A960E3"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5</w:t>
                            </w:r>
                            <w:r>
                              <w:fldChar w:fldCharType="end"/>
                            </w:r>
                            <w:r>
                              <w:t xml:space="preserve"> Tabel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076"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" stroked="f">
                <v:textbox inset="0,0,0,0">
                  <w:txbxContent>
                    <w:p w14:paraId="0DBB47C9" w14:textId="60627044" w:rsidR="000A514C" w:rsidRPr="00A960E3"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5</w:t>
                      </w:r>
                      <w:r>
                        <w:fldChar w:fldCharType="end"/>
                      </w:r>
                      <w:r>
                        <w:t xml:space="preserve"> Tabel Absen</w:t>
                      </w:r>
                    </w:p>
                  </w:txbxContent>
                </v:textbox>
                <w10:wrap anchorx="margin"/>
              </v:shape>
            </w:pict>
          </mc:Fallback>
        </mc:AlternateContent>
      </w:r>
    </w:p>
    <w:p w14:paraId="581695EC" w14:textId="3191CAE9"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r>
        <w:rPr>
          <w:lang w:val="en-ID"/>
        </w:rPr>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04CCC7FA"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0A514C" w:rsidRPr="00183161"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6</w:t>
                            </w:r>
                            <w:r>
                              <w:fldChar w:fldCharType="end"/>
                            </w:r>
                            <w:r>
                              <w:t xml:space="preserve"> Tabel Laporan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077"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" stroked="f">
                <v:textbox inset="0,0,0,0">
                  <w:txbxContent>
                    <w:p w14:paraId="2BA2BFEE" w14:textId="2B6C1C0A" w:rsidR="000A514C" w:rsidRPr="00183161"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6</w:t>
                      </w:r>
                      <w:r>
                        <w:fldChar w:fldCharType="end"/>
                      </w:r>
                      <w:r>
                        <w:t xml:space="preserve"> Tabel Laporan Absen</w:t>
                      </w:r>
                    </w:p>
                  </w:txbxContent>
                </v:textbox>
              </v:shape>
            </w:pict>
          </mc:Fallback>
        </mc:AlternateContent>
      </w:r>
    </w:p>
    <w:p w14:paraId="2316F5DA" w14:textId="135DC732"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r>
        <w:rPr>
          <w:lang w:val="en-ID"/>
        </w:rPr>
        <w:t xml:space="preserve">Tabel </w:t>
      </w:r>
      <w:r w:rsidR="00CE6828">
        <w:rPr>
          <w:lang w:val="en-ID"/>
        </w:rPr>
        <w:t>R</w:t>
      </w:r>
      <w:r>
        <w:rPr>
          <w:lang w:val="en-ID"/>
        </w:rPr>
        <w:t xml:space="preserve">fid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EF196A" w:rsidRPr="0084574F"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7</w:t>
                            </w:r>
                            <w:r>
                              <w:fldChar w:fldCharType="end"/>
                            </w:r>
                            <w:r>
                              <w:t xml:space="preserve"> Tabel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078"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" stroked="f">
                <v:textbox inset="0,0,0,0">
                  <w:txbxContent>
                    <w:p w14:paraId="7EA399ED" w14:textId="4270FC20" w:rsidR="00EF196A" w:rsidRPr="0084574F"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7</w:t>
                      </w:r>
                      <w:r>
                        <w:fldChar w:fldCharType="end"/>
                      </w:r>
                      <w:r>
                        <w:t xml:space="preserve"> Tabel RFID Log</w:t>
                      </w:r>
                    </w:p>
                  </w:txbxContent>
                </v:textbox>
              </v:shape>
            </w:pict>
          </mc:Fallback>
        </mc:AlternateContent>
      </w:r>
      <w:r w:rsidR="000A514C">
        <w:t xml:space="preserve">Implementasi yang dilakukan pada tabel </w:t>
      </w:r>
      <w:r>
        <w:t>rfid log</w:t>
      </w:r>
      <w:r w:rsidR="000A514C">
        <w:t xml:space="preserve"> dalam basis data sistem absensi SMK Cendekia ditunjukkan pada Gambar 4.</w:t>
      </w:r>
      <w:r>
        <w:t>7</w:t>
      </w:r>
    </w:p>
    <w:p w14:paraId="56B42767" w14:textId="3E8C4719"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RDefault="00EF196A" w:rsidP="00EF196A">
      <w:pPr>
        <w:ind w:left="66" w:firstLine="360"/>
      </w:pPr>
      <w:r>
        <w:t>Implementasi yang dilakukan pada table rfid dalam basis data sistem absensi SMK Cendekia ditunjukkan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53E7CECC"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EF196A" w:rsidRPr="00E8094C"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8</w:t>
                            </w:r>
                            <w:r>
                              <w:fldChar w:fldCharType="end"/>
                            </w:r>
                            <w:r>
                              <w:t xml:space="preserve"> Tabel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079"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Kr1MxA1AgAAbAQAAA4AAAAAAAAAAAAAAAAA&#10;LgIAAGRycy9lMm9Eb2MueG1sUEsBAi0AFAAGAAgAAAAhAN68gdncAAAABwEAAA8AAAAAAAAAAAAA&#10;AAAAjwQAAGRycy9kb3ducmV2LnhtbFBLBQYAAAAABAAEAPMAAACYBQAAAAA=&#10;" stroked="f">
                <v:textbox inset="0,0,0,0">
                  <w:txbxContent>
                    <w:p w14:paraId="001C7600" w14:textId="44FC0268" w:rsidR="00EF196A" w:rsidRPr="00E8094C"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8</w:t>
                      </w:r>
                      <w:r>
                        <w:fldChar w:fldCharType="end"/>
                      </w:r>
                      <w:r>
                        <w:t xml:space="preserve"> Tabel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EF196A" w:rsidRPr="004968C6"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9</w:t>
                            </w:r>
                            <w:r>
                              <w:fldChar w:fldCharType="end"/>
                            </w:r>
                            <w:r>
                              <w:t xml:space="preserve"> Tabel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080"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HPu0UjMCAABsBAAADgAAAAAAAAAAAAAAAAAu&#10;AgAAZHJzL2Uyb0RvYy54bWxQSwECLQAUAAYACAAAACEAEjmCUd0AAAAHAQAADwAAAAAAAAAAAAAA&#10;AACNBAAAZHJzL2Rvd25yZXYueG1sUEsFBgAAAAAEAAQA8wAAAJcFAAAAAA==&#10;" stroked="f">
                <v:textbox inset="0,0,0,0">
                  <w:txbxContent>
                    <w:p w14:paraId="2BB55C8A" w14:textId="380E9666" w:rsidR="00EF196A" w:rsidRPr="004968C6"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9</w:t>
                      </w:r>
                      <w:r>
                        <w:fldChar w:fldCharType="end"/>
                      </w:r>
                      <w:r>
                        <w:t xml:space="preserve"> Tabel Kelas</w:t>
                      </w:r>
                    </w:p>
                  </w:txbxContent>
                </v:textbox>
              </v:shape>
            </w:pict>
          </mc:Fallback>
        </mc:AlternateContent>
      </w:r>
      <w:r>
        <w:t>Implementasi yang dilakukan pada tabel kelas dalam basis data sistem absensi SMK Cendekia ditunjukkan pada Gambar 4.9</w:t>
      </w:r>
    </w:p>
    <w:p w14:paraId="54BC09C3" w14:textId="3DB3B03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3A197523"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CE6828" w:rsidRPr="001A6CF3"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081"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" stroked="f">
                <v:textbox inset="0,0,0,0">
                  <w:txbxContent>
                    <w:p w14:paraId="7D0D87AC" w14:textId="23B3873A" w:rsidR="00CE6828" w:rsidRPr="001A6CF3"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r>
        <w:rPr>
          <w:lang w:val="en-ID"/>
        </w:rPr>
        <w:t>Tabel Historyabsen</w:t>
      </w:r>
    </w:p>
    <w:p w14:paraId="76A19C6B" w14:textId="009584EE" w:rsidR="00CE6828" w:rsidRDefault="00CE6828" w:rsidP="00CE6828">
      <w:pPr>
        <w:ind w:left="66" w:firstLine="360"/>
      </w:pPr>
      <w:r>
        <w:t>Implementasi yang dilakukan pada tabel history absen dalam basis data sistem absensi SMK Cendekia ditunjukkan pada Gambar 4.11</w:t>
      </w:r>
    </w:p>
    <w:p w14:paraId="03194A26" w14:textId="7C3E434F" w:rsidR="00CE6828" w:rsidRDefault="00CE6828" w:rsidP="00CE6828">
      <w:pPr>
        <w:ind w:left="66" w:firstLine="360"/>
      </w:pPr>
    </w:p>
    <w:p w14:paraId="7BA9192E" w14:textId="48E8562A"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CE6828" w:rsidRPr="00C96E42"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082"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BBLa0yMwIAAGwEAAAOAAAAAAAAAAAAAAAAAC4C&#10;AABkcnMvZTJvRG9jLnhtbFBLAQItABQABgAIAAAAIQBp2wRV3AAAAAYBAAAPAAAAAAAAAAAAAAAA&#10;AI0EAABkcnMvZG93bnJldi54bWxQSwUGAAAAAAQABADzAAAAlgUAAAAA&#10;" stroked="f">
                <v:textbox inset="0,0,0,0">
                  <w:txbxContent>
                    <w:p w14:paraId="6ABC78C3" w14:textId="17549DBA" w:rsidR="00CE6828" w:rsidRPr="00C96E42"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p>
                  </w:txbxContent>
                </v:textbox>
              </v:shape>
            </w:pict>
          </mc:Fallback>
        </mc:AlternateContent>
      </w:r>
    </w:p>
    <w:p w14:paraId="57DCE7D9" w14:textId="387057E2"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2DC6C48D" w:rsidR="00CE6828" w:rsidRPr="00CE6828" w:rsidRDefault="00CE6828" w:rsidP="00CE6828">
      <w:pPr>
        <w:ind w:left="66" w:firstLine="360"/>
        <w:rPr>
          <w:lang w:val="en-ID"/>
        </w:rPr>
      </w:pPr>
      <w:r>
        <w:t>Implementasi yang dilakukan pada tabel semester dalam basis data sistem absensi SMK Cendekia ditunjukkan pada Gambar 4.1</w:t>
      </w:r>
    </w:p>
    <w:p w14:paraId="6C9E9E10" w14:textId="1B44F17C"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CE6828" w:rsidRPr="00FD463E"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083"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AlCbivNgIAAGwEAAAOAAAAAAAAAAAAAAAA&#10;AC4CAABkcnMvZTJvRG9jLnhtbFBLAQItABQABgAIAAAAIQBsY4iS3AAAAAUBAAAPAAAAAAAAAAAA&#10;AAAAAJAEAABkcnMvZG93bnJldi54bWxQSwUGAAAAAAQABADzAAAAmQUAAAAA&#10;" stroked="f">
                <v:textbox inset="0,0,0,0">
                  <w:txbxContent>
                    <w:p w14:paraId="7F2E9AED" w14:textId="072E23AE" w:rsidR="00CE6828" w:rsidRPr="00FD463E"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p>
                  </w:txbxContent>
                </v:textbox>
                <w10:wrap anchorx="margin"/>
              </v:shape>
            </w:pict>
          </mc:Fallback>
        </mc:AlternateContent>
      </w:r>
    </w:p>
    <w:p w14:paraId="348BDE55" w14:textId="4384332C"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243" w:name="_Toc80034258"/>
      <w:bookmarkStart w:id="244" w:name="_Toc83115758"/>
    </w:p>
    <w:p w14:paraId="23F42966" w14:textId="062977BC" w:rsidR="00917C5F" w:rsidRDefault="00917C5F" w:rsidP="00D05B9F">
      <w:pPr>
        <w:pStyle w:val="Heading3"/>
        <w:numPr>
          <w:ilvl w:val="0"/>
          <w:numId w:val="11"/>
        </w:numPr>
        <w:ind w:left="426"/>
        <w:rPr>
          <w:lang w:val="en-US"/>
        </w:rPr>
      </w:pPr>
      <w:r>
        <w:rPr>
          <w:lang w:val="en-US"/>
        </w:rPr>
        <w:t>Implementasi Antar Muka</w:t>
      </w:r>
      <w:bookmarkEnd w:id="243"/>
      <w:bookmarkEnd w:id="244"/>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30CC42BA"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F74386" w:rsidRPr="008E7900" w:rsidRDefault="00F74386"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084"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Gt5P/UxAgAAZwQAAA4AAAAAAAAAAAAAAAAA&#10;LgIAAGRycy9lMm9Eb2MueG1sUEsBAi0AFAAGAAgAAAAhADQKyGrgAAAACgEAAA8AAAAAAAAAAAAA&#10;AAAAiwQAAGRycy9kb3ducmV2LnhtbFBLBQYAAAAABAAEAPMAAACYBQAAAAA=&#10;" stroked="f">
                <v:textbox style="mso-fit-shape-to-text:t" inset="0,0,0,0">
                  <w:txbxContent>
                    <w:p w14:paraId="2ED05396" w14:textId="034A060D" w:rsidR="00F74386" w:rsidRPr="008E7900" w:rsidRDefault="00F74386"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w:t>
                      </w:r>
                      <w:r>
                        <w:fldChar w:fldCharType="end"/>
                      </w:r>
                      <w:r>
                        <w:t xml:space="preserve"> Halaman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55E4CF0E"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45E8239A"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F93308" w:rsidRPr="00524CAA" w:rsidRDefault="00F93308"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085"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PiLwIAAGcEAAAOAAAAZHJzL2Uyb0RvYy54bWysVMFu2zAMvQ/YPwi6L066Nd2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" stroked="f">
                <v:textbox style="mso-fit-shape-to-text:t" inset="0,0,0,0">
                  <w:txbxContent>
                    <w:p w14:paraId="19095A6C" w14:textId="3929FDDA" w:rsidR="00F93308" w:rsidRPr="00524CAA" w:rsidRDefault="00F93308"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2111AB64"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90312D" w:rsidRPr="001B4248"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3</w:t>
                            </w:r>
                            <w:r>
                              <w:fldChar w:fldCharType="end"/>
                            </w:r>
                            <w:r>
                              <w:t xml:space="preserve"> Halaman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086"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NOMQIAAGkEAAAOAAAAZHJzL2Uyb0RvYy54bWysVMGO2jAQvVfqP1i+lwBb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" stroked="f">
                <v:textbox style="mso-fit-shape-to-text:t" inset="0,0,0,0">
                  <w:txbxContent>
                    <w:p w14:paraId="309772A8" w14:textId="65426D05" w:rsidR="0090312D" w:rsidRPr="001B4248"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3</w:t>
                      </w:r>
                      <w:r>
                        <w:fldChar w:fldCharType="end"/>
                      </w:r>
                      <w:r>
                        <w:t xml:space="preserve"> Halaman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90312D" w:rsidRPr="008908C2"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4</w:t>
                            </w:r>
                            <w:r>
                              <w:fldChar w:fldCharType="end"/>
                            </w:r>
                            <w:r>
                              <w:t xml:space="preserve"> Halaman Tambah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087"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mMAIAAGkEAAAOAAAAZHJzL2Uyb0RvYy54bWysVFFv2yAQfp+0/4B4X+y0S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" stroked="f">
                <v:textbox style="mso-fit-shape-to-text:t" inset="0,0,0,0">
                  <w:txbxContent>
                    <w:p w14:paraId="4DDCE1FD" w14:textId="1D14C9EB" w:rsidR="0090312D" w:rsidRPr="008908C2"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4</w:t>
                      </w:r>
                      <w:r>
                        <w:fldChar w:fldCharType="end"/>
                      </w:r>
                      <w:r>
                        <w:t xml:space="preserve"> Halaman Tambah Data Siswa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Halaman ini merupakan tampilan yang berisikan seluruh data siswa yang dilengkapi dengan beberapa fitur tambahan seperti hapus data, lihat profile, dan lihat riwayat absen siswa</w:t>
      </w:r>
      <w:r w:rsidR="000A64FE">
        <w:t>. T</w:t>
      </w:r>
      <w:r>
        <w:t xml:space="preserve">ampilan halaman data siswa dapat dilihat pada Gambar </w:t>
      </w:r>
    </w:p>
    <w:p w14:paraId="43D817AE" w14:textId="54114880" w:rsidR="00DC1FD1" w:rsidRDefault="00DC1FD1" w:rsidP="00E56C0A">
      <w:pPr>
        <w:ind w:left="349" w:firstLine="360"/>
      </w:pPr>
    </w:p>
    <w:p w14:paraId="068AF731" w14:textId="52B11BB2"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90312D" w:rsidRPr="00C20960"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5</w:t>
                            </w:r>
                            <w:r>
                              <w:fldChar w:fldCharType="end"/>
                            </w:r>
                            <w:r>
                              <w:t xml:space="preserve"> Halaman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088"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5Qq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" stroked="f">
                <v:textbox style="mso-fit-shape-to-text:t" inset="0,0,0,0">
                  <w:txbxContent>
                    <w:p w14:paraId="6ED9F120" w14:textId="415BEABA" w:rsidR="0090312D" w:rsidRPr="00C20960"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5</w:t>
                      </w:r>
                      <w:r>
                        <w:fldChar w:fldCharType="end"/>
                      </w:r>
                      <w:r>
                        <w:t xml:space="preserve"> Halaman Data Siswa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24C976F5"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90312D" w:rsidRPr="00BB6654"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6</w:t>
                            </w:r>
                            <w:r>
                              <w:fldChar w:fldCharType="end"/>
                            </w:r>
                            <w:r>
                              <w:t xml:space="preserve"> Halaman profil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089"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" stroked="f">
                <v:textbox style="mso-fit-shape-to-text:t" inset="0,0,0,0">
                  <w:txbxContent>
                    <w:p w14:paraId="50775F48" w14:textId="06148C07" w:rsidR="0090312D" w:rsidRPr="00BB6654"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6</w:t>
                      </w:r>
                      <w:r>
                        <w:fldChar w:fldCharType="end"/>
                      </w:r>
                      <w:r>
                        <w:t xml:space="preserve"> Halaman profil siswa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648C2DC7"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90312D" w:rsidRPr="00A01BAC"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7</w:t>
                            </w:r>
                            <w:r>
                              <w:fldChar w:fldCharType="end"/>
                            </w:r>
                            <w:r>
                              <w:t xml:space="preserve"> Halaman Riwayat Absen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090"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CDMQIAAGkEAAAOAAAAZHJzL2Uyb0RvYy54bWysVFFv2yAQfp+0/4B4X5w0a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" stroked="f">
                <v:textbox style="mso-fit-shape-to-text:t" inset="0,0,0,0">
                  <w:txbxContent>
                    <w:p w14:paraId="23864546" w14:textId="7B96D9D5" w:rsidR="0090312D" w:rsidRPr="00A01BAC"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7</w:t>
                      </w:r>
                      <w:r>
                        <w:fldChar w:fldCharType="end"/>
                      </w:r>
                      <w:r>
                        <w:t xml:space="preserve"> Halaman Riwayat Absen Siswa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2CE481A3"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90312D" w:rsidRPr="00161603"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8</w:t>
                            </w:r>
                            <w:r>
                              <w:fldChar w:fldCharType="end"/>
                            </w:r>
                            <w:r>
                              <w:t xml:space="preserve"> Halaman Tambah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091"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" stroked="f">
                <v:textbox style="mso-fit-shape-to-text:t" inset="0,0,0,0">
                  <w:txbxContent>
                    <w:p w14:paraId="7A8C18EA" w14:textId="0C34B4DE" w:rsidR="0090312D" w:rsidRPr="00161603"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8</w:t>
                      </w:r>
                      <w:r>
                        <w:fldChar w:fldCharType="end"/>
                      </w:r>
                      <w:r>
                        <w:t xml:space="preserve"> Halaman Tambah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603DE42"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90312D" w:rsidRPr="005F76D7"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9</w:t>
                            </w:r>
                            <w:r>
                              <w:fldChar w:fldCharType="end"/>
                            </w:r>
                            <w:r>
                              <w:t xml:space="preserve"> Halaman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092"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kYhMQIAAGkEAAAOAAAAZHJzL2Uyb0RvYy54bWysVFFv2yAQfp+0/4B4X+w0a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" stroked="f">
                <v:textbox style="mso-fit-shape-to-text:t" inset="0,0,0,0">
                  <w:txbxContent>
                    <w:p w14:paraId="2B02D0AB" w14:textId="79369117" w:rsidR="0090312D" w:rsidRPr="005F76D7"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9</w:t>
                      </w:r>
                      <w:r>
                        <w:fldChar w:fldCharType="end"/>
                      </w:r>
                      <w:r>
                        <w:t xml:space="preserve"> Halaman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46AA9191"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2C40D7" w:rsidRPr="006466CA"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10</w:t>
                            </w:r>
                            <w:r>
                              <w:fldChar w:fldCharType="end"/>
                            </w:r>
                            <w:r>
                              <w:t xml:space="preserve"> Halaman Profil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093"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" stroked="f">
                <v:textbox style="mso-fit-shape-to-text:t" inset="0,0,0,0">
                  <w:txbxContent>
                    <w:p w14:paraId="2D66C72A" w14:textId="080DF7F8" w:rsidR="002C40D7" w:rsidRPr="006466CA"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10</w:t>
                      </w:r>
                      <w:r>
                        <w:fldChar w:fldCharType="end"/>
                      </w:r>
                      <w:r>
                        <w:t xml:space="preserve"> Halaman Profil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534B8B29"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2C40D7" w:rsidRPr="00B70D9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11</w:t>
                            </w:r>
                            <w:r>
                              <w:fldChar w:fldCharType="end"/>
                            </w:r>
                            <w:r>
                              <w:t xml:space="preserve"> Halaman Tambah Walikelas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094"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s2SMQIAAGkEAAAOAAAAZHJzL2Uyb0RvYy54bWysVMFu2zAMvQ/YPwi6L07SL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" stroked="f">
                <v:textbox style="mso-fit-shape-to-text:t" inset="0,0,0,0">
                  <w:txbxContent>
                    <w:p w14:paraId="1C4AD4AC" w14:textId="24C1F240" w:rsidR="002C40D7" w:rsidRPr="00B70D9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11</w:t>
                      </w:r>
                      <w:r>
                        <w:fldChar w:fldCharType="end"/>
                      </w:r>
                      <w:r>
                        <w:t xml:space="preserve"> Halaman Tambah Walikelas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2F05B0F3"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2C40D7" w:rsidRPr="00D94113"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12</w:t>
                            </w:r>
                            <w:r>
                              <w:fldChar w:fldCharType="end"/>
                            </w:r>
                            <w:r>
                              <w:t xml:space="preserve"> Halaman Data Walikelas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095"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qJ9wzDICAABpBAAADgAAAAAAAAAAAAAA&#10;AAAuAgAAZHJzL2Uyb0RvYy54bWxQSwECLQAUAAYACAAAACEAy2vlpOEAAAAKAQAADwAAAAAAAAAA&#10;AAAAAACMBAAAZHJzL2Rvd25yZXYueG1sUEsFBgAAAAAEAAQA8wAAAJoFAAAAAA==&#10;" stroked="f">
                <v:textbox style="mso-fit-shape-to-text:t" inset="0,0,0,0">
                  <w:txbxContent>
                    <w:p w14:paraId="50EA0550" w14:textId="30D1A6C6" w:rsidR="002C40D7" w:rsidRPr="00D94113"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12</w:t>
                      </w:r>
                      <w:r>
                        <w:fldChar w:fldCharType="end"/>
                      </w:r>
                      <w:r>
                        <w:t xml:space="preserve"> Halaman Data Walikelas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39368257"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2C40D7" w:rsidRPr="006C32BE"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13</w:t>
                            </w:r>
                            <w:r>
                              <w:fldChar w:fldCharType="end"/>
                            </w:r>
                            <w:r>
                              <w:t xml:space="preserve"> Halaman Profile Walikelas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096"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" stroked="f">
                <v:textbox style="mso-fit-shape-to-text:t" inset="0,0,0,0">
                  <w:txbxContent>
                    <w:p w14:paraId="7CF3E089" w14:textId="4C3CF2B9" w:rsidR="002C40D7" w:rsidRPr="006C32BE"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13</w:t>
                      </w:r>
                      <w:r>
                        <w:fldChar w:fldCharType="end"/>
                      </w:r>
                      <w:r>
                        <w:t xml:space="preserve"> Halaman Profile Walikelas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30F43FCA"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2C40D7" w:rsidRPr="00FA4E9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14</w:t>
                            </w:r>
                            <w:r>
                              <w:fldChar w:fldCharType="end"/>
                            </w:r>
                            <w:r>
                              <w:t xml:space="preserve"> Halaman Daftar Anggota Siswa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097"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eEMAIAAGkEAAAOAAAAZHJzL2Uyb0RvYy54bWysVMFu2zAMvQ/YPwi6L06aL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" stroked="f">
                <v:textbox style="mso-fit-shape-to-text:t" inset="0,0,0,0">
                  <w:txbxContent>
                    <w:p w14:paraId="54A1CB85" w14:textId="62A2A52A" w:rsidR="002C40D7" w:rsidRPr="00FA4E9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14</w:t>
                      </w:r>
                      <w:r>
                        <w:fldChar w:fldCharType="end"/>
                      </w:r>
                      <w:r>
                        <w:t xml:space="preserve"> Halaman Daftar Anggota Siswa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51971B57"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2C40D7" w:rsidRPr="007E04A8"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15</w:t>
                            </w:r>
                            <w:r>
                              <w:fldChar w:fldCharType="end"/>
                            </w:r>
                            <w:r>
                              <w:t xml:space="preserve"> Halaman Tambah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098"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" stroked="f">
                <v:textbox style="mso-fit-shape-to-text:t" inset="0,0,0,0">
                  <w:txbxContent>
                    <w:p w14:paraId="318AAE97" w14:textId="3B82323D" w:rsidR="002C40D7" w:rsidRPr="007E04A8"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15</w:t>
                      </w:r>
                      <w:r>
                        <w:fldChar w:fldCharType="end"/>
                      </w:r>
                      <w:r>
                        <w:t xml:space="preserve"> Halaman Tambah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26F63BCF"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2C40D7" w:rsidRPr="00F3467F"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16</w:t>
                            </w:r>
                            <w:r>
                              <w:fldChar w:fldCharType="end"/>
                            </w:r>
                            <w:r>
                              <w:t xml:space="preserve"> Halaman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099"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" stroked="f">
                <v:textbox style="mso-fit-shape-to-text:t" inset="0,0,0,0">
                  <w:txbxContent>
                    <w:p w14:paraId="67D959AE" w14:textId="3F0648CC" w:rsidR="002C40D7" w:rsidRPr="00F3467F"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16</w:t>
                      </w:r>
                      <w:r>
                        <w:fldChar w:fldCharType="end"/>
                      </w:r>
                      <w:r>
                        <w:t xml:space="preserve"> Halaman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1E943B60"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2C40D7" w:rsidRPr="00D17B5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17</w:t>
                            </w:r>
                            <w:r>
                              <w:fldChar w:fldCharType="end"/>
                            </w:r>
                            <w:r>
                              <w:t xml:space="preserve"> Halaman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00"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" stroked="f">
                <v:textbox style="mso-fit-shape-to-text:t" inset="0,0,0,0">
                  <w:txbxContent>
                    <w:p w14:paraId="2AA29E11" w14:textId="0D886DA7" w:rsidR="002C40D7" w:rsidRPr="00D17B5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17</w:t>
                      </w:r>
                      <w:r>
                        <w:fldChar w:fldCharType="end"/>
                      </w:r>
                      <w:r>
                        <w:t xml:space="preserve"> Halaman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2C40D7" w:rsidRPr="005E6D7D"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18</w:t>
                            </w:r>
                            <w:r>
                              <w:fldChar w:fldCharType="end"/>
                            </w:r>
                            <w:r>
                              <w:t xml:space="preserve"> Halaman Anggota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01"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" stroked="f">
                <v:textbox style="mso-fit-shape-to-text:t" inset="0,0,0,0">
                  <w:txbxContent>
                    <w:p w14:paraId="1466F015" w14:textId="17BF9AE2" w:rsidR="002C40D7" w:rsidRPr="005E6D7D"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18</w:t>
                      </w:r>
                      <w:r>
                        <w:fldChar w:fldCharType="end"/>
                      </w:r>
                      <w:r>
                        <w:t xml:space="preserve"> Halaman Anggota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52CF2B60"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2C40D7" w:rsidRPr="00130EE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19</w:t>
                            </w:r>
                            <w:r>
                              <w:fldChar w:fldCharType="end"/>
                            </w:r>
                            <w:r>
                              <w:t xml:space="preserve"> Halaman Registrasi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02"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DvStOPMQIAAGkEAAAOAAAAAAAAAAAAAAAA&#10;AC4CAABkcnMvZTJvRG9jLnhtbFBLAQItABQABgAIAAAAIQCdLo0k4QAAAAoBAAAPAAAAAAAAAAAA&#10;AAAAAIsEAABkcnMvZG93bnJldi54bWxQSwUGAAAAAAQABADzAAAAmQUAAAAA&#10;" stroked="f">
                <v:textbox style="mso-fit-shape-to-text:t" inset="0,0,0,0">
                  <w:txbxContent>
                    <w:p w14:paraId="4ABC8127" w14:textId="12857F60" w:rsidR="002C40D7" w:rsidRPr="00130EE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19</w:t>
                      </w:r>
                      <w:r>
                        <w:fldChar w:fldCharType="end"/>
                      </w:r>
                      <w:r>
                        <w:t xml:space="preserve"> Halaman Registrasi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5A11C427"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2C40D7" w:rsidRPr="00A041A2"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20</w:t>
                            </w:r>
                            <w:r>
                              <w:fldChar w:fldCharType="end"/>
                            </w:r>
                            <w:r>
                              <w:t xml:space="preserve"> Halaman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03"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CaqRd1NAIAAGkEAAAOAAAAAAAAAAAA&#10;AAAAAC4CAABkcnMvZTJvRG9jLnhtbFBLAQItABQABgAIAAAAIQA25sL14QAAAAoBAAAPAAAAAAAA&#10;AAAAAAAAAI4EAABkcnMvZG93bnJldi54bWxQSwUGAAAAAAQABADzAAAAnAUAAAAA&#10;" stroked="f">
                <v:textbox style="mso-fit-shape-to-text:t" inset="0,0,0,0">
                  <w:txbxContent>
                    <w:p w14:paraId="6E53E47E" w14:textId="362ECFA1" w:rsidR="002C40D7" w:rsidRPr="00A041A2"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20</w:t>
                      </w:r>
                      <w:r>
                        <w:fldChar w:fldCharType="end"/>
                      </w:r>
                      <w:r>
                        <w:t xml:space="preserve"> Halaman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E293D1E"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2C40D7" w:rsidRPr="00A1130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21</w:t>
                            </w:r>
                            <w:r>
                              <w:fldChar w:fldCharType="end"/>
                            </w:r>
                            <w:r>
                              <w:t xml:space="preserve"> Halaman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04"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Wh3MQIAAGk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" stroked="f">
                <v:textbox style="mso-fit-shape-to-text:t" inset="0,0,0,0">
                  <w:txbxContent>
                    <w:p w14:paraId="7AAEEA30" w14:textId="15C337CB" w:rsidR="002C40D7" w:rsidRPr="00A1130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21</w:t>
                      </w:r>
                      <w:r>
                        <w:fldChar w:fldCharType="end"/>
                      </w:r>
                      <w:r>
                        <w:t xml:space="preserve"> Halaman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1EADF8C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2C40D7" w:rsidRPr="00E728A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22</w:t>
                            </w:r>
                            <w:r>
                              <w:fldChar w:fldCharType="end"/>
                            </w:r>
                            <w:r>
                              <w:t xml:space="preserve"> Halaman Absen Siswa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05"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7qcMgIAAGkEAAAOAAAAZHJzL2Uyb0RvYy54bWysVMFu2zAMvQ/YPwi6L07atVmD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" stroked="f">
                <v:textbox style="mso-fit-shape-to-text:t" inset="0,0,0,0">
                  <w:txbxContent>
                    <w:p w14:paraId="47DAB97F" w14:textId="0EA6BC81" w:rsidR="002C40D7" w:rsidRPr="00E728A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22</w:t>
                      </w:r>
                      <w:r>
                        <w:fldChar w:fldCharType="end"/>
                      </w:r>
                      <w:r>
                        <w:t xml:space="preserve"> Halaman Absen Siswa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0A3503A8" w:rsidR="003643B4" w:rsidRDefault="003643B4" w:rsidP="003643B4">
      <w:pPr>
        <w:ind w:left="349" w:firstLine="360"/>
      </w:pPr>
      <w:r>
        <w:t>Halaman ini merupakan halaman yang menampilkan data laporan absen siswa pada semester yang sedang berlaku. Tampilan halaman ini dapat dilihat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2624316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2C40D7" w:rsidRPr="00867E5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23</w:t>
                            </w:r>
                            <w:r>
                              <w:fldChar w:fldCharType="end"/>
                            </w:r>
                            <w:r>
                              <w:t xml:space="preserve"> Halaman Data Laporan Absensi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06"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" stroked="f">
                <v:textbox style="mso-fit-shape-to-text:t" inset="0,0,0,0">
                  <w:txbxContent>
                    <w:p w14:paraId="6CC88C96" w14:textId="42A37E9C" w:rsidR="002C40D7" w:rsidRPr="00867E5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23</w:t>
                      </w:r>
                      <w:r>
                        <w:fldChar w:fldCharType="end"/>
                      </w:r>
                      <w:r>
                        <w:t xml:space="preserve"> Halaman Data Laporan Absensi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1EAA7F64"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2C40D7" w:rsidRPr="0057234C"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24</w:t>
                            </w:r>
                            <w:r>
                              <w:fldChar w:fldCharType="end"/>
                            </w:r>
                            <w:r>
                              <w:t xml:space="preserve"> Halaman Data Siswa Bermasalah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07"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" stroked="f">
                <v:textbox style="mso-fit-shape-to-text:t" inset="0,0,0,0">
                  <w:txbxContent>
                    <w:p w14:paraId="71620497" w14:textId="45643B65" w:rsidR="002C40D7" w:rsidRPr="0057234C"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24</w:t>
                      </w:r>
                      <w:r>
                        <w:fldChar w:fldCharType="end"/>
                      </w:r>
                      <w:r>
                        <w:t xml:space="preserve"> Halaman Data Siswa Bermasalah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t>Antarmuka Bagian IT</w:t>
      </w:r>
    </w:p>
    <w:p w14:paraId="1243083B" w14:textId="537F69F2" w:rsidR="00AA7D36" w:rsidRDefault="00AA7D36" w:rsidP="00CE316E">
      <w:pPr>
        <w:pStyle w:val="ListParagraph"/>
        <w:numPr>
          <w:ilvl w:val="0"/>
          <w:numId w:val="57"/>
        </w:numPr>
        <w:ind w:left="426"/>
      </w:pPr>
      <w:r>
        <w:t>Halaman Menu Utama</w:t>
      </w:r>
    </w:p>
    <w:p w14:paraId="5A1058B5" w14:textId="696A787B" w:rsidR="003643B4" w:rsidRDefault="003643B4" w:rsidP="003643B4">
      <w:pPr>
        <w:ind w:left="66" w:firstLine="360"/>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349CF7E7" w14:textId="422B4BC1" w:rsidR="006D380E" w:rsidRDefault="006D380E" w:rsidP="003643B4">
      <w:pPr>
        <w:ind w:left="66" w:firstLine="360"/>
      </w:pPr>
    </w:p>
    <w:p w14:paraId="1E1DEB7D" w14:textId="62CB3E0E"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2C40D7" w:rsidRPr="00D84276"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25</w:t>
                            </w:r>
                            <w:r>
                              <w:fldChar w:fldCharType="end"/>
                            </w:r>
                            <w:r>
                              <w:t xml:space="preserve"> Halaman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08"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" stroked="f">
                <v:textbox style="mso-fit-shape-to-text:t" inset="0,0,0,0">
                  <w:txbxContent>
                    <w:p w14:paraId="4B36D5A0" w14:textId="73847B4D" w:rsidR="002C40D7" w:rsidRPr="00D84276"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25</w:t>
                      </w:r>
                      <w:r>
                        <w:fldChar w:fldCharType="end"/>
                      </w:r>
                      <w:r>
                        <w:t xml:space="preserve"> Halaman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4792E6C"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2C40D7" w:rsidRPr="00654DAD"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26</w:t>
                            </w:r>
                            <w:r>
                              <w:fldChar w:fldCharType="end"/>
                            </w:r>
                            <w:r>
                              <w:t xml:space="preserve"> Halaman Tambah Data Siswa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09"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" stroked="f">
                <v:textbox style="mso-fit-shape-to-text:t" inset="0,0,0,0">
                  <w:txbxContent>
                    <w:p w14:paraId="4E74007A" w14:textId="37C69E75" w:rsidR="002C40D7" w:rsidRPr="00654DAD"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26</w:t>
                      </w:r>
                      <w:r>
                        <w:fldChar w:fldCharType="end"/>
                      </w:r>
                      <w:r>
                        <w:t xml:space="preserve"> Halaman Tambah Data Siswa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2C40D7" w:rsidRPr="008132CF"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27</w:t>
                            </w:r>
                            <w:r>
                              <w:fldChar w:fldCharType="end"/>
                            </w:r>
                            <w:r>
                              <w:t xml:space="preserve"> Halaman Data Siswa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10"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QMQIAAGkEAAAOAAAAZHJzL2Uyb0RvYy54bWysVMGO2jAQvVfqP1i+lwDLIh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" stroked="f">
                <v:textbox style="mso-fit-shape-to-text:t" inset="0,0,0,0">
                  <w:txbxContent>
                    <w:p w14:paraId="5E329597" w14:textId="0067A557" w:rsidR="002C40D7" w:rsidRPr="008132CF"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27</w:t>
                      </w:r>
                      <w:r>
                        <w:fldChar w:fldCharType="end"/>
                      </w:r>
                      <w:r>
                        <w:t xml:space="preserve"> Halaman Data Siswa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75657EC6"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2C40D7" w:rsidRPr="007F3444"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28</w:t>
                            </w:r>
                            <w:r>
                              <w:fldChar w:fldCharType="end"/>
                            </w:r>
                            <w:r>
                              <w:t xml:space="preserve"> Halaman Profile Siswa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11"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" stroked="f">
                <v:textbox style="mso-fit-shape-to-text:t" inset="0,0,0,0">
                  <w:txbxContent>
                    <w:p w14:paraId="0D5D4524" w14:textId="7AFF08B7" w:rsidR="002C40D7" w:rsidRPr="007F3444"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28</w:t>
                      </w:r>
                      <w:r>
                        <w:fldChar w:fldCharType="end"/>
                      </w:r>
                      <w:r>
                        <w:t xml:space="preserve"> Halaman Profile Siswa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3C2D8ECE"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2C40D7" w:rsidRPr="0075441C"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29</w:t>
                            </w:r>
                            <w:r>
                              <w:fldChar w:fldCharType="end"/>
                            </w:r>
                            <w:r>
                              <w:t xml:space="preserve"> hAlaman Tambah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12"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3XMQIAAGkEAAAOAAAAZHJzL2Uyb0RvYy54bWysVFFv2yAQfp+0/4B4X5ykXR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DgiE3XMQIAAGkEAAAOAAAAAAAAAAAAAAAA&#10;AC4CAABkcnMvZTJvRG9jLnhtbFBLAQItABQABgAIAAAAIQAvMYbH4QAAAAoBAAAPAAAAAAAAAAAA&#10;AAAAAIsEAABkcnMvZG93bnJldi54bWxQSwUGAAAAAAQABADzAAAAmQUAAAAA&#10;" stroked="f">
                <v:textbox style="mso-fit-shape-to-text:t" inset="0,0,0,0">
                  <w:txbxContent>
                    <w:p w14:paraId="47AF933A" w14:textId="537CA9F3" w:rsidR="002C40D7" w:rsidRPr="0075441C"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29</w:t>
                      </w:r>
                      <w:r>
                        <w:fldChar w:fldCharType="end"/>
                      </w:r>
                      <w:r>
                        <w:t xml:space="preserve"> hAlaman Tambah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3102955E"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2C40D7" w:rsidRPr="004122E1" w:rsidRDefault="002C40D7"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30</w:t>
                            </w:r>
                            <w:r>
                              <w:fldChar w:fldCharType="end"/>
                            </w:r>
                            <w:r>
                              <w:t xml:space="preserve"> Halaman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13"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JfGpZozAgAAaQQAAA4AAAAAAAAAAAAA&#10;AAAALgIAAGRycy9lMm9Eb2MueG1sUEsBAi0AFAAGAAgAAAAhAG3sid/hAAAACgEAAA8AAAAAAAAA&#10;AAAAAAAAjQQAAGRycy9kb3ducmV2LnhtbFBLBQYAAAAABAAEAPMAAACbBQAAAAA=&#10;" stroked="f">
                <v:textbox style="mso-fit-shape-to-text:t" inset="0,0,0,0">
                  <w:txbxContent>
                    <w:p w14:paraId="698CE1A0" w14:textId="5743181E" w:rsidR="002C40D7" w:rsidRPr="004122E1" w:rsidRDefault="002C40D7"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30</w:t>
                      </w:r>
                      <w:r>
                        <w:fldChar w:fldCharType="end"/>
                      </w:r>
                      <w:r>
                        <w:t xml:space="preserve"> Halaman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0FB00BC6"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5516AC" w:rsidRPr="00A47695"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14"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" stroked="f">
                <v:textbox style="mso-fit-shape-to-text:t" inset="0,0,0,0">
                  <w:txbxContent>
                    <w:p w14:paraId="39975BAC" w14:textId="029A8C67" w:rsidR="005516AC" w:rsidRPr="00A47695"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5D34DC5E"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5516AC" w:rsidRPr="00C873B2"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15"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" stroked="f">
                <v:textbox style="mso-fit-shape-to-text:t" inset="0,0,0,0">
                  <w:txbxContent>
                    <w:p w14:paraId="3F27ABF8" w14:textId="1157F523" w:rsidR="005516AC" w:rsidRPr="00C873B2"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1187E50"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5516AC" w:rsidRPr="004E3731"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16"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omMAIAAGkEAAAOAAAAZHJzL2Uyb0RvYy54bWysVMFu2zAMvQ/YPwi6L06atei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" stroked="f">
                <v:textbox style="mso-fit-shape-to-text:t" inset="0,0,0,0">
                  <w:txbxContent>
                    <w:p w14:paraId="76AD6C8D" w14:textId="03E1F33B" w:rsidR="005516AC" w:rsidRPr="004E3731"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102C67F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5516AC" w:rsidRPr="004E6893"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17"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GAMAIAAGkEAAAOAAAAZHJzL2Uyb0RvYy54bWysVFFv2yAQfp+0/4B4X5ykXdRY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" stroked="f">
                <v:textbox style="mso-fit-shape-to-text:t" inset="0,0,0,0">
                  <w:txbxContent>
                    <w:p w14:paraId="2BC10D1D" w14:textId="23900676" w:rsidR="005516AC" w:rsidRPr="004E6893"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1F04703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0851D862"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5516AC" w:rsidRPr="00E57D9B"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18"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" stroked="f">
                <v:textbox inset="0,0,0,0">
                  <w:txbxContent>
                    <w:p w14:paraId="7F920A1C" w14:textId="622F020E" w:rsidR="005516AC" w:rsidRPr="00E57D9B"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3BC4C87D"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5516AC" w:rsidRPr="0020201C"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19"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pCMAIAAGkEAAAOAAAAZHJzL2Uyb0RvYy54bWysVMFu2zAMvQ/YPwi6L06atV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" stroked="f">
                <v:textbox style="mso-fit-shape-to-text:t" inset="0,0,0,0">
                  <w:txbxContent>
                    <w:p w14:paraId="0E563915" w14:textId="162D298F" w:rsidR="005516AC" w:rsidRPr="0020201C"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16634637"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79897BDA"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5516AC" w:rsidRPr="00E33758"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20"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" stroked="f">
                <v:textbox inset="0,0,0,0">
                  <w:txbxContent>
                    <w:p w14:paraId="2F2BFB12" w14:textId="52FC269F" w:rsidR="005516AC" w:rsidRPr="00E33758"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2836CB6C"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5516AC" w:rsidRPr="00E0443D"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21"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" stroked="f">
                <v:textbox style="mso-fit-shape-to-text:t" inset="0,0,0,0">
                  <w:txbxContent>
                    <w:p w14:paraId="60181AE6" w14:textId="2DEAE30C" w:rsidR="005516AC" w:rsidRPr="00E0443D"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4BD8651C"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47ABD09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5516AC" w:rsidRPr="00B173B0"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22"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FY7o9wxAgAAaQQAAA4AAAAAAAAAAAAAAAAALgIA&#10;AGRycy9lMm9Eb2MueG1sUEsBAi0AFAAGAAgAAAAhAASQtkfdAAAABgEAAA8AAAAAAAAAAAAAAAAA&#10;iwQAAGRycy9kb3ducmV2LnhtbFBLBQYAAAAABAAEAPMAAACVBQAAAAA=&#10;" stroked="f">
                <v:textbox style="mso-fit-shape-to-text:t" inset="0,0,0,0">
                  <w:txbxContent>
                    <w:p w14:paraId="188B2399" w14:textId="5AB682BD" w:rsidR="005516AC" w:rsidRPr="00B173B0"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178088B1"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5516AC" w:rsidRPr="00F370F3"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23"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Jty2L40AgAAaQQAAA4AAAAAAAAAAAAAAAAA&#10;LgIAAGRycy9lMm9Eb2MueG1sUEsBAi0AFAAGAAgAAAAhABzaeK3dAAAABgEAAA8AAAAAAAAAAAAA&#10;AAAAjgQAAGRycy9kb3ducmV2LnhtbFBLBQYAAAAABAAEAPMAAACYBQAAAAA=&#10;" stroked="f">
                <v:textbox style="mso-fit-shape-to-text:t" inset="0,0,0,0">
                  <w:txbxContent>
                    <w:p w14:paraId="46F9D477" w14:textId="127C7DBE" w:rsidR="005516AC" w:rsidRPr="00F370F3"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mc:Fallback>
        </mc:AlternateContent>
      </w:r>
    </w:p>
    <w:p w14:paraId="2FB66ACE" w14:textId="09995BC8" w:rsidR="00917C5F" w:rsidRDefault="00917C5F" w:rsidP="00C93BF7">
      <w:pPr>
        <w:pStyle w:val="Heading2"/>
        <w:numPr>
          <w:ilvl w:val="0"/>
          <w:numId w:val="10"/>
        </w:numPr>
        <w:ind w:left="709" w:hanging="643"/>
        <w:rPr>
          <w:lang w:val="en-US"/>
        </w:rPr>
      </w:pPr>
      <w:bookmarkStart w:id="245" w:name="_Toc80034259"/>
      <w:bookmarkStart w:id="246" w:name="_Toc83115759"/>
      <w:r>
        <w:rPr>
          <w:lang w:val="en-US"/>
        </w:rPr>
        <w:t>Pengujin Perangkat Lunak</w:t>
      </w:r>
      <w:bookmarkEnd w:id="245"/>
      <w:bookmarkEnd w:id="246"/>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dalam implementasi 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lastRenderedPageBreak/>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220AF146" w:rsidR="00007BE9" w:rsidRDefault="00007BE9" w:rsidP="00C93BF7">
      <w:pPr>
        <w:pStyle w:val="Heading3"/>
        <w:numPr>
          <w:ilvl w:val="0"/>
          <w:numId w:val="12"/>
        </w:numPr>
        <w:ind w:left="426"/>
        <w:rPr>
          <w:lang w:val="en-US"/>
        </w:rPr>
      </w:pPr>
      <w:bookmarkStart w:id="247" w:name="_Toc80034261"/>
      <w:bookmarkStart w:id="248" w:name="_Toc83115761"/>
      <w:r>
        <w:rPr>
          <w:lang w:val="en-US"/>
        </w:rPr>
        <w:t>Tahap Pengujian</w:t>
      </w:r>
      <w:bookmarkEnd w:id="247"/>
      <w:bookmarkEnd w:id="248"/>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A608E1C" w:rsidR="00100E4F" w:rsidRDefault="00007BE9" w:rsidP="00100E4F">
      <w:pPr>
        <w:pStyle w:val="Heading3"/>
        <w:numPr>
          <w:ilvl w:val="0"/>
          <w:numId w:val="12"/>
        </w:numPr>
        <w:ind w:left="426"/>
        <w:rPr>
          <w:lang w:val="en-US"/>
        </w:rPr>
      </w:pPr>
      <w:bookmarkStart w:id="249" w:name="_Toc80034262"/>
      <w:bookmarkStart w:id="250" w:name="_Toc83115762"/>
      <w:r>
        <w:rPr>
          <w:lang w:val="en-US"/>
        </w:rPr>
        <w:t xml:space="preserve">Pengelompokan </w:t>
      </w:r>
      <w:r w:rsidR="00B057CA">
        <w:rPr>
          <w:lang w:val="en-US"/>
        </w:rPr>
        <w:t xml:space="preserve">Pengujian </w:t>
      </w:r>
      <w:r>
        <w:rPr>
          <w:lang w:val="en-US"/>
        </w:rPr>
        <w:t>Proses Berdasarkan Use Case Diagram</w:t>
      </w:r>
      <w:bookmarkEnd w:id="249"/>
      <w:bookmarkEnd w:id="250"/>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251" w:author=" "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252" w:author=" "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253" w:author=" " w:date="2021-11-12T07:18:00Z">
        <w:r w:rsidDel="00812B43">
          <w:delText xml:space="preserve">Data </w:delText>
        </w:r>
      </w:del>
      <w:r>
        <w:t xml:space="preserve">Siswa </w:t>
      </w:r>
    </w:p>
    <w:p w14:paraId="41C4947B" w14:textId="4F5B7CB5" w:rsidR="00404DC1" w:rsidRDefault="00404DC1" w:rsidP="00CE316E">
      <w:pPr>
        <w:pStyle w:val="ListParagraph"/>
        <w:numPr>
          <w:ilvl w:val="0"/>
          <w:numId w:val="63"/>
        </w:numPr>
        <w:ind w:left="709"/>
      </w:pPr>
      <w:r>
        <w:t xml:space="preserve">Lihat </w:t>
      </w:r>
      <w:del w:id="254" w:author=" " w:date="2021-11-12T07:18:00Z">
        <w:r w:rsidDel="00812B43">
          <w:delText xml:space="preserve">Data </w:delText>
        </w:r>
      </w:del>
      <w:r>
        <w:t>Siswa</w:t>
      </w:r>
    </w:p>
    <w:p w14:paraId="00642992" w14:textId="5C8A4189" w:rsidR="00100E4F" w:rsidRDefault="00100E4F" w:rsidP="00CE316E">
      <w:pPr>
        <w:pStyle w:val="ListParagraph"/>
        <w:numPr>
          <w:ilvl w:val="0"/>
          <w:numId w:val="62"/>
        </w:numPr>
        <w:ind w:left="426"/>
      </w:pPr>
      <w:r>
        <w:t>Kelola Absen</w:t>
      </w:r>
    </w:p>
    <w:p w14:paraId="2743C511" w14:textId="03CC1662" w:rsidR="00404DC1" w:rsidRDefault="00404DC1" w:rsidP="00CE316E">
      <w:pPr>
        <w:pStyle w:val="ListParagraph"/>
        <w:numPr>
          <w:ilvl w:val="0"/>
          <w:numId w:val="64"/>
        </w:numPr>
        <w:ind w:left="709"/>
      </w:pPr>
      <w:r>
        <w:t xml:space="preserve">Hapus </w:t>
      </w:r>
      <w:del w:id="255" w:author=" " w:date="2021-11-12T07:18:00Z">
        <w:r w:rsidDel="00812B43">
          <w:delText xml:space="preserve">Data </w:delText>
        </w:r>
      </w:del>
      <w:r>
        <w:t>Absen</w:t>
      </w:r>
    </w:p>
    <w:p w14:paraId="6DEBE8A0" w14:textId="47834CEC" w:rsidR="00404DC1" w:rsidRDefault="00404DC1" w:rsidP="00CE316E">
      <w:pPr>
        <w:pStyle w:val="ListParagraph"/>
        <w:numPr>
          <w:ilvl w:val="0"/>
          <w:numId w:val="64"/>
        </w:numPr>
        <w:ind w:left="709"/>
      </w:pPr>
      <w:r>
        <w:t xml:space="preserve">Edit </w:t>
      </w:r>
      <w:del w:id="256" w:author=" "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257" w:author=" "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258" w:author=" "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259" w:author=" " w:date="2021-11-12T06:46:00Z"/>
        </w:rPr>
      </w:pPr>
      <w:ins w:id="260" w:author=" " w:date="2021-11-12T06:46:00Z">
        <w:r>
          <w:t>Kelola Guru</w:t>
        </w:r>
      </w:ins>
    </w:p>
    <w:p w14:paraId="49ED0B33" w14:textId="5BE17A72" w:rsidR="000C2558" w:rsidRDefault="000C2558" w:rsidP="000C2558">
      <w:pPr>
        <w:pStyle w:val="ListParagraph"/>
        <w:numPr>
          <w:ilvl w:val="0"/>
          <w:numId w:val="69"/>
        </w:numPr>
        <w:ind w:left="709"/>
        <w:rPr>
          <w:ins w:id="261" w:author=" " w:date="2021-11-12T06:47:00Z"/>
        </w:rPr>
        <w:pPrChange w:id="262" w:author=" " w:date="2021-11-12T06:47:00Z">
          <w:pPr>
            <w:pStyle w:val="ListParagraph"/>
            <w:numPr>
              <w:numId w:val="62"/>
            </w:numPr>
            <w:ind w:left="1080" w:hanging="360"/>
          </w:pPr>
        </w:pPrChange>
      </w:pPr>
      <w:ins w:id="263" w:author=" " w:date="2021-11-12T06:47:00Z">
        <w:r>
          <w:t xml:space="preserve">Hapus </w:t>
        </w:r>
        <w:r>
          <w:t>Guru</w:t>
        </w:r>
      </w:ins>
    </w:p>
    <w:p w14:paraId="25D36FCE" w14:textId="74234DD7" w:rsidR="000C2558" w:rsidRDefault="000C2558" w:rsidP="000C2558">
      <w:pPr>
        <w:pStyle w:val="ListParagraph"/>
        <w:numPr>
          <w:ilvl w:val="0"/>
          <w:numId w:val="69"/>
        </w:numPr>
        <w:ind w:left="709"/>
        <w:rPr>
          <w:ins w:id="264" w:author=" " w:date="2021-11-12T06:47:00Z"/>
        </w:rPr>
        <w:pPrChange w:id="265" w:author=" " w:date="2021-11-12T06:47:00Z">
          <w:pPr>
            <w:pStyle w:val="ListParagraph"/>
            <w:numPr>
              <w:numId w:val="62"/>
            </w:numPr>
            <w:ind w:left="1080" w:hanging="360"/>
          </w:pPr>
        </w:pPrChange>
      </w:pPr>
      <w:ins w:id="266" w:author=" " w:date="2021-11-12T06:47:00Z">
        <w:r>
          <w:t>Edit Guru</w:t>
        </w:r>
      </w:ins>
    </w:p>
    <w:p w14:paraId="3B75083B" w14:textId="096E1690" w:rsidR="000C2558" w:rsidRDefault="000C2558" w:rsidP="000C2558">
      <w:pPr>
        <w:pStyle w:val="ListParagraph"/>
        <w:numPr>
          <w:ilvl w:val="0"/>
          <w:numId w:val="69"/>
        </w:numPr>
        <w:ind w:left="709"/>
        <w:rPr>
          <w:ins w:id="267" w:author=" " w:date="2021-11-12T06:47:00Z"/>
        </w:rPr>
        <w:pPrChange w:id="268" w:author=" " w:date="2021-11-12T06:47:00Z">
          <w:pPr>
            <w:pStyle w:val="ListParagraph"/>
            <w:numPr>
              <w:numId w:val="62"/>
            </w:numPr>
            <w:ind w:left="1080" w:hanging="360"/>
          </w:pPr>
        </w:pPrChange>
      </w:pPr>
      <w:ins w:id="269" w:author=" " w:date="2021-11-12T06:47:00Z">
        <w:r>
          <w:lastRenderedPageBreak/>
          <w:t xml:space="preserve">Tambah </w:t>
        </w:r>
        <w:r>
          <w:t>Guru</w:t>
        </w:r>
      </w:ins>
    </w:p>
    <w:p w14:paraId="13C98379" w14:textId="5F6443B0" w:rsidR="000C2558" w:rsidRDefault="000C2558" w:rsidP="000C2558">
      <w:pPr>
        <w:pStyle w:val="ListParagraph"/>
        <w:numPr>
          <w:ilvl w:val="0"/>
          <w:numId w:val="69"/>
        </w:numPr>
        <w:ind w:left="709"/>
        <w:rPr>
          <w:ins w:id="270" w:author=" " w:date="2021-11-12T06:47:00Z"/>
        </w:rPr>
        <w:pPrChange w:id="271" w:author=" " w:date="2021-11-12T06:47:00Z">
          <w:pPr>
            <w:pStyle w:val="ListParagraph"/>
            <w:numPr>
              <w:numId w:val="62"/>
            </w:numPr>
            <w:ind w:left="1080" w:hanging="360"/>
          </w:pPr>
        </w:pPrChange>
      </w:pPr>
      <w:ins w:id="272" w:author=" " w:date="2021-11-12T06:47:00Z">
        <w:r>
          <w:t xml:space="preserve">Lihat </w:t>
        </w:r>
        <w:r>
          <w:t>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273" w:author=" "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274" w:author=" "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275" w:author=" "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276" w:author=" "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21877D15" w:rsidR="00404DC1" w:rsidRDefault="00334B84" w:rsidP="00CE316E">
      <w:pPr>
        <w:pStyle w:val="ListParagraph"/>
        <w:numPr>
          <w:ilvl w:val="0"/>
          <w:numId w:val="66"/>
        </w:numPr>
        <w:ind w:left="709"/>
      </w:pPr>
      <w:r>
        <w:t>Filter 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277" w:author=" "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278" w:author=" "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279" w:author=" "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280" w:author=" "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281" w:author=" " w:date="2021-11-12T06:59:00Z"/>
        </w:rPr>
      </w:pPr>
      <w:r>
        <w:t xml:space="preserve">Kelola </w:t>
      </w:r>
      <w:del w:id="282" w:author=" " w:date="2021-11-12T06:59:00Z">
        <w:r w:rsidDel="007817E4">
          <w:delText xml:space="preserve">Data </w:delText>
        </w:r>
      </w:del>
      <w:r>
        <w:t xml:space="preserve">Laporan </w:t>
      </w:r>
      <w:ins w:id="283" w:author=" " w:date="2021-11-12T06:59:00Z">
        <w:r w:rsidR="007817E4">
          <w:t xml:space="preserve">Siswa </w:t>
        </w:r>
      </w:ins>
      <w:r>
        <w:t>Bermasalah</w:t>
      </w:r>
    </w:p>
    <w:p w14:paraId="6788440A" w14:textId="55EA1F10" w:rsidR="00CA3FEE" w:rsidRDefault="00CA3FEE" w:rsidP="00CA3FEE">
      <w:pPr>
        <w:pStyle w:val="ListParagraph"/>
        <w:numPr>
          <w:ilvl w:val="0"/>
          <w:numId w:val="71"/>
        </w:numPr>
        <w:ind w:left="709"/>
        <w:rPr>
          <w:ins w:id="284" w:author=" " w:date="2021-11-12T07:24:00Z"/>
        </w:rPr>
        <w:pPrChange w:id="285" w:author=" " w:date="2021-11-12T07:24:00Z">
          <w:pPr>
            <w:pStyle w:val="ListParagraph"/>
            <w:numPr>
              <w:numId w:val="71"/>
            </w:numPr>
            <w:ind w:left="709" w:hanging="360"/>
          </w:pPr>
        </w:pPrChange>
      </w:pPr>
      <w:ins w:id="286" w:author=" " w:date="2021-11-12T07:24:00Z">
        <w:r>
          <w:t xml:space="preserve">Edit </w:t>
        </w:r>
        <w:r>
          <w:t>Laporan Siswa Bermasalah</w:t>
        </w:r>
      </w:ins>
    </w:p>
    <w:p w14:paraId="0DBD5896" w14:textId="3F818997" w:rsidR="007817E4" w:rsidRDefault="007817E4" w:rsidP="007817E4">
      <w:pPr>
        <w:pStyle w:val="ListParagraph"/>
        <w:numPr>
          <w:ilvl w:val="0"/>
          <w:numId w:val="71"/>
        </w:numPr>
        <w:ind w:left="709"/>
        <w:pPrChange w:id="287" w:author=" " w:date="2021-11-12T06:59:00Z">
          <w:pPr>
            <w:pStyle w:val="ListParagraph"/>
            <w:numPr>
              <w:numId w:val="62"/>
            </w:numPr>
            <w:ind w:left="426" w:hanging="360"/>
          </w:pPr>
        </w:pPrChange>
      </w:pPr>
      <w:ins w:id="288" w:author=" " w:date="2021-11-12T06:59:00Z">
        <w:r>
          <w:t xml:space="preserve">Lihat </w:t>
        </w:r>
        <w:r w:rsidR="00F430F8">
          <w:t>Laporan Siswa Bermasalah</w:t>
        </w:r>
      </w:ins>
    </w:p>
    <w:p w14:paraId="49D012AD" w14:textId="734ED468" w:rsidR="00404DC1" w:rsidRDefault="00404DC1" w:rsidP="00CE316E">
      <w:pPr>
        <w:pStyle w:val="ListParagraph"/>
        <w:numPr>
          <w:ilvl w:val="0"/>
          <w:numId w:val="62"/>
        </w:numPr>
        <w:ind w:left="426"/>
      </w:pPr>
      <w:r>
        <w:t xml:space="preserve">Kelola Kelas </w:t>
      </w:r>
    </w:p>
    <w:p w14:paraId="2BB23397" w14:textId="30A7FB00" w:rsidR="00334B84" w:rsidRDefault="00334B84" w:rsidP="00CE316E">
      <w:pPr>
        <w:pStyle w:val="ListParagraph"/>
        <w:numPr>
          <w:ilvl w:val="0"/>
          <w:numId w:val="68"/>
        </w:numPr>
        <w:ind w:left="709"/>
      </w:pPr>
      <w:r>
        <w:t xml:space="preserve">Hapus </w:t>
      </w:r>
      <w:del w:id="289" w:author=" "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290" w:author=" "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r>
        <w:t xml:space="preserve">Tambah </w:t>
      </w:r>
      <w:del w:id="291" w:author=" "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r>
        <w:t xml:space="preserve">Lihat </w:t>
      </w:r>
      <w:del w:id="292" w:author=" " w:date="2021-11-12T07:19:00Z">
        <w:r w:rsidDel="00812B43">
          <w:delText xml:space="preserve">Data </w:delText>
        </w:r>
      </w:del>
      <w:r>
        <w:t>Kelas</w:t>
      </w:r>
    </w:p>
    <w:p w14:paraId="68899D6E" w14:textId="11933497" w:rsidR="00334B84" w:rsidRDefault="00007BE9" w:rsidP="00334B84">
      <w:pPr>
        <w:pStyle w:val="Heading3"/>
        <w:numPr>
          <w:ilvl w:val="0"/>
          <w:numId w:val="12"/>
        </w:numPr>
        <w:ind w:left="426"/>
        <w:rPr>
          <w:lang w:val="en-US"/>
        </w:rPr>
      </w:pPr>
      <w:bookmarkStart w:id="293" w:name="_Toc80034263"/>
      <w:bookmarkStart w:id="294" w:name="_Toc83115763"/>
      <w:r>
        <w:rPr>
          <w:lang w:val="en-US"/>
        </w:rPr>
        <w:t>Tujuan Pengujian</w:t>
      </w:r>
      <w:bookmarkEnd w:id="293"/>
      <w:bookmarkEnd w:id="294"/>
    </w:p>
    <w:p w14:paraId="57554452" w14:textId="698378E5" w:rsidR="00334B84" w:rsidRDefault="00334B84" w:rsidP="00334B84">
      <w:pPr>
        <w:ind w:firstLine="720"/>
        <w:rPr>
          <w:ins w:id="295" w:author="chaniaayulestari@outlook.com" w:date="2021-11-12T06:43:00Z"/>
        </w:rPr>
      </w:pPr>
      <w:r>
        <w:t xml:space="preserve">Tujuan pengujian perangkat lunak Manajemen Kinerja Pegawai yang dibangun dapat dilihat pada </w:t>
      </w:r>
      <w:r w:rsidRPr="001C43E3">
        <w:t>Tabel</w:t>
      </w:r>
    </w:p>
    <w:tbl>
      <w:tblPr>
        <w:tblStyle w:val="TableGrid"/>
        <w:tblW w:w="0" w:type="auto"/>
        <w:tblLook w:val="04A0" w:firstRow="1" w:lastRow="0" w:firstColumn="1" w:lastColumn="0" w:noHBand="0" w:noVBand="1"/>
        <w:tblPrChange w:id="296"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297">
          <w:tblGrid>
            <w:gridCol w:w="704"/>
            <w:gridCol w:w="1938"/>
            <w:gridCol w:w="1039"/>
            <w:gridCol w:w="1603"/>
            <w:gridCol w:w="2643"/>
          </w:tblGrid>
        </w:tblGridChange>
      </w:tblGrid>
      <w:tr w:rsidR="00264B25" w14:paraId="7ECFEE6B" w14:textId="77777777" w:rsidTr="00264B25">
        <w:trPr>
          <w:ins w:id="298" w:author="chaniaayulestari@outlook.com" w:date="2021-11-12T06:43:00Z"/>
        </w:trPr>
        <w:tc>
          <w:tcPr>
            <w:tcW w:w="704" w:type="dxa"/>
            <w:tcPrChange w:id="299" w:author="chaniaayulestari@outlook.com" w:date="2021-11-12T06:43:00Z">
              <w:tcPr>
                <w:tcW w:w="2642" w:type="dxa"/>
                <w:gridSpan w:val="2"/>
              </w:tcPr>
            </w:tcPrChange>
          </w:tcPr>
          <w:p w14:paraId="4FCE672D" w14:textId="36C2DC10" w:rsidR="00264B25" w:rsidRDefault="000C2558" w:rsidP="000C2558">
            <w:pPr>
              <w:jc w:val="center"/>
              <w:rPr>
                <w:ins w:id="300" w:author="chaniaayulestari@outlook.com" w:date="2021-11-12T06:43:00Z"/>
              </w:rPr>
              <w:pPrChange w:id="301" w:author="chaniaayulestari@outlook.com" w:date="2021-11-12T06:44:00Z">
                <w:pPr/>
              </w:pPrChange>
            </w:pPr>
            <w:ins w:id="302" w:author="chaniaayulestari@outlook.com" w:date="2021-11-12T06:43:00Z">
              <w:r>
                <w:t>No</w:t>
              </w:r>
            </w:ins>
          </w:p>
        </w:tc>
        <w:tc>
          <w:tcPr>
            <w:tcW w:w="2977" w:type="dxa"/>
            <w:tcPrChange w:id="303" w:author="chaniaayulestari@outlook.com" w:date="2021-11-12T06:43:00Z">
              <w:tcPr>
                <w:tcW w:w="2642" w:type="dxa"/>
                <w:gridSpan w:val="2"/>
              </w:tcPr>
            </w:tcPrChange>
          </w:tcPr>
          <w:p w14:paraId="3C5906B5" w14:textId="2A279020" w:rsidR="00264B25" w:rsidRDefault="000C2558" w:rsidP="000C2558">
            <w:pPr>
              <w:jc w:val="center"/>
              <w:rPr>
                <w:ins w:id="304" w:author="chaniaayulestari@outlook.com" w:date="2021-11-12T06:43:00Z"/>
              </w:rPr>
              <w:pPrChange w:id="305" w:author="chaniaayulestari@outlook.com" w:date="2021-11-12T06:44:00Z">
                <w:pPr/>
              </w:pPrChange>
            </w:pPr>
            <w:ins w:id="306" w:author="chaniaayulestari@outlook.com" w:date="2021-11-12T06:43:00Z">
              <w:r>
                <w:t>Proses</w:t>
              </w:r>
            </w:ins>
          </w:p>
        </w:tc>
        <w:tc>
          <w:tcPr>
            <w:tcW w:w="4246" w:type="dxa"/>
            <w:tcPrChange w:id="307" w:author="chaniaayulestari@outlook.com" w:date="2021-11-12T06:43:00Z">
              <w:tcPr>
                <w:tcW w:w="2643" w:type="dxa"/>
              </w:tcPr>
            </w:tcPrChange>
          </w:tcPr>
          <w:p w14:paraId="3E633408" w14:textId="1AE04E46" w:rsidR="00264B25" w:rsidRDefault="000C2558" w:rsidP="000C2558">
            <w:pPr>
              <w:jc w:val="center"/>
              <w:rPr>
                <w:ins w:id="308" w:author="chaniaayulestari@outlook.com" w:date="2021-11-12T06:43:00Z"/>
              </w:rPr>
              <w:pPrChange w:id="309" w:author="chaniaayulestari@outlook.com" w:date="2021-11-12T06:44:00Z">
                <w:pPr/>
              </w:pPrChange>
            </w:pPr>
            <w:ins w:id="310" w:author="chaniaayulestari@outlook.com" w:date="2021-11-12T06:44:00Z">
              <w:r>
                <w:t>Tujuan</w:t>
              </w:r>
            </w:ins>
          </w:p>
        </w:tc>
      </w:tr>
      <w:tr w:rsidR="00264B25" w14:paraId="5221093B" w14:textId="77777777" w:rsidTr="00264B25">
        <w:trPr>
          <w:ins w:id="311" w:author="chaniaayulestari@outlook.com" w:date="2021-11-12T06:43:00Z"/>
        </w:trPr>
        <w:tc>
          <w:tcPr>
            <w:tcW w:w="704" w:type="dxa"/>
            <w:tcPrChange w:id="312" w:author="chaniaayulestari@outlook.com" w:date="2021-11-12T06:43:00Z">
              <w:tcPr>
                <w:tcW w:w="2642" w:type="dxa"/>
                <w:gridSpan w:val="2"/>
              </w:tcPr>
            </w:tcPrChange>
          </w:tcPr>
          <w:p w14:paraId="09FA8512" w14:textId="4AD0D40C" w:rsidR="00264B25" w:rsidRDefault="000C2558" w:rsidP="00264B25">
            <w:pPr>
              <w:rPr>
                <w:ins w:id="313" w:author="chaniaayulestari@outlook.com" w:date="2021-11-12T06:43:00Z"/>
              </w:rPr>
            </w:pPr>
            <w:ins w:id="314" w:author="chaniaayulestari@outlook.com" w:date="2021-11-12T06:44:00Z">
              <w:r>
                <w:t>1</w:t>
              </w:r>
            </w:ins>
          </w:p>
        </w:tc>
        <w:tc>
          <w:tcPr>
            <w:tcW w:w="2977" w:type="dxa"/>
            <w:tcPrChange w:id="315" w:author="chaniaayulestari@outlook.com" w:date="2021-11-12T06:43:00Z">
              <w:tcPr>
                <w:tcW w:w="2642" w:type="dxa"/>
                <w:gridSpan w:val="2"/>
              </w:tcPr>
            </w:tcPrChange>
          </w:tcPr>
          <w:p w14:paraId="6ACFC34D" w14:textId="5844F327" w:rsidR="00264B25" w:rsidRDefault="000C2558" w:rsidP="00264B25">
            <w:pPr>
              <w:rPr>
                <w:ins w:id="316" w:author="chaniaayulestari@outlook.com" w:date="2021-11-12T06:43:00Z"/>
              </w:rPr>
            </w:pPr>
            <w:ins w:id="317" w:author="chaniaayulestari@outlook.com" w:date="2021-11-12T06:44:00Z">
              <w:r>
                <w:t>Kelola Siswa</w:t>
              </w:r>
            </w:ins>
          </w:p>
        </w:tc>
        <w:tc>
          <w:tcPr>
            <w:tcW w:w="4246" w:type="dxa"/>
            <w:tcPrChange w:id="318" w:author="chaniaayulestari@outlook.com" w:date="2021-11-12T06:43:00Z">
              <w:tcPr>
                <w:tcW w:w="2643" w:type="dxa"/>
              </w:tcPr>
            </w:tcPrChange>
          </w:tcPr>
          <w:p w14:paraId="3F8450EA" w14:textId="5C970B51" w:rsidR="0086345F" w:rsidRDefault="0086345F" w:rsidP="0086345F">
            <w:pPr>
              <w:rPr>
                <w:ins w:id="319" w:author="chaniaayulestari@outlook.com" w:date="2021-11-12T06:43:00Z"/>
              </w:rPr>
              <w:pPrChange w:id="320" w:author=" " w:date="2021-11-12T06:53:00Z">
                <w:pPr/>
              </w:pPrChange>
            </w:pPr>
            <w:ins w:id="321" w:author=" " w:date="2021-11-12T06:50:00Z">
              <w:r>
                <w:t xml:space="preserve">Melakukan pengujian terhadap kelola data </w:t>
              </w:r>
              <w:r>
                <w:t>siswa</w:t>
              </w:r>
              <w:r>
                <w:t xml:space="preserve"> di antaranya </w:t>
              </w:r>
            </w:ins>
            <w:ins w:id="322" w:author=" " w:date="2021-11-12T06:52:00Z">
              <w:r>
                <w:t>hapus</w:t>
              </w:r>
            </w:ins>
            <w:ins w:id="323" w:author=" " w:date="2021-11-12T06:50:00Z">
              <w:r>
                <w:t xml:space="preserve"> data </w:t>
              </w:r>
            </w:ins>
            <w:ins w:id="324" w:author=" " w:date="2021-11-12T06:51:00Z">
              <w:r>
                <w:t>siswa</w:t>
              </w:r>
            </w:ins>
            <w:ins w:id="325" w:author=" " w:date="2021-11-12T06:50:00Z">
              <w:r>
                <w:t xml:space="preserve">, </w:t>
              </w:r>
            </w:ins>
            <w:ins w:id="326" w:author=" " w:date="2021-11-12T06:51:00Z">
              <w:r>
                <w:t xml:space="preserve">edit </w:t>
              </w:r>
              <w:r>
                <w:lastRenderedPageBreak/>
                <w:t xml:space="preserve">data siswa, </w:t>
              </w:r>
            </w:ins>
            <w:ins w:id="327" w:author=" " w:date="2021-11-12T06:52:00Z">
              <w:r>
                <w:t>tambah data siswa dan lihat data siswa.</w:t>
              </w:r>
            </w:ins>
          </w:p>
        </w:tc>
      </w:tr>
      <w:tr w:rsidR="00264B25" w14:paraId="0A6FEFB5" w14:textId="77777777" w:rsidTr="00264B25">
        <w:trPr>
          <w:ins w:id="328" w:author="chaniaayulestari@outlook.com" w:date="2021-11-12T06:43:00Z"/>
        </w:trPr>
        <w:tc>
          <w:tcPr>
            <w:tcW w:w="704" w:type="dxa"/>
            <w:tcPrChange w:id="329" w:author="chaniaayulestari@outlook.com" w:date="2021-11-12T06:43:00Z">
              <w:tcPr>
                <w:tcW w:w="2642" w:type="dxa"/>
                <w:gridSpan w:val="2"/>
              </w:tcPr>
            </w:tcPrChange>
          </w:tcPr>
          <w:p w14:paraId="586C0FAC" w14:textId="4863A195" w:rsidR="00264B25" w:rsidRDefault="000C2558" w:rsidP="00264B25">
            <w:pPr>
              <w:rPr>
                <w:ins w:id="330" w:author="chaniaayulestari@outlook.com" w:date="2021-11-12T06:43:00Z"/>
              </w:rPr>
            </w:pPr>
            <w:ins w:id="331" w:author="chaniaayulestari@outlook.com" w:date="2021-11-12T06:44:00Z">
              <w:r>
                <w:lastRenderedPageBreak/>
                <w:t>2</w:t>
              </w:r>
            </w:ins>
          </w:p>
        </w:tc>
        <w:tc>
          <w:tcPr>
            <w:tcW w:w="2977" w:type="dxa"/>
            <w:tcPrChange w:id="332" w:author="chaniaayulestari@outlook.com" w:date="2021-11-12T06:43:00Z">
              <w:tcPr>
                <w:tcW w:w="2642" w:type="dxa"/>
                <w:gridSpan w:val="2"/>
              </w:tcPr>
            </w:tcPrChange>
          </w:tcPr>
          <w:p w14:paraId="44A22143" w14:textId="683105BE" w:rsidR="00264B25" w:rsidRDefault="000C2558" w:rsidP="00264B25">
            <w:pPr>
              <w:rPr>
                <w:ins w:id="333" w:author="chaniaayulestari@outlook.com" w:date="2021-11-12T06:43:00Z"/>
              </w:rPr>
            </w:pPr>
            <w:ins w:id="334" w:author="chaniaayulestari@outlook.com" w:date="2021-11-12T06:44:00Z">
              <w:r>
                <w:t xml:space="preserve">Kelola </w:t>
              </w:r>
              <w:r>
                <w:t>Absen</w:t>
              </w:r>
            </w:ins>
          </w:p>
        </w:tc>
        <w:tc>
          <w:tcPr>
            <w:tcW w:w="4246" w:type="dxa"/>
            <w:tcPrChange w:id="335" w:author="chaniaayulestari@outlook.com" w:date="2021-11-12T06:43:00Z">
              <w:tcPr>
                <w:tcW w:w="2643" w:type="dxa"/>
              </w:tcPr>
            </w:tcPrChange>
          </w:tcPr>
          <w:p w14:paraId="1AE2D0C6" w14:textId="28F40035" w:rsidR="00264B25" w:rsidRDefault="0086345F" w:rsidP="00264B25">
            <w:pPr>
              <w:rPr>
                <w:ins w:id="336" w:author="chaniaayulestari@outlook.com" w:date="2021-11-12T06:43:00Z"/>
              </w:rPr>
            </w:pPr>
            <w:ins w:id="337" w:author=" " w:date="2021-11-12T06:53:00Z">
              <w:r>
                <w:t xml:space="preserve">Melakukan pengujian terhadap kelola data </w:t>
              </w:r>
              <w:r>
                <w:t>absen</w:t>
              </w:r>
              <w:r>
                <w:t xml:space="preserve"> di antaranya hapus data </w:t>
              </w:r>
            </w:ins>
            <w:ins w:id="338" w:author=" " w:date="2021-11-12T06:54:00Z">
              <w:r>
                <w:t>absen</w:t>
              </w:r>
            </w:ins>
            <w:ins w:id="339" w:author=" " w:date="2021-11-12T06:53:00Z">
              <w:r>
                <w:t xml:space="preserve">, edit data </w:t>
              </w:r>
            </w:ins>
            <w:ins w:id="340" w:author=" " w:date="2021-11-12T06:54:00Z">
              <w:r>
                <w:t>absen</w:t>
              </w:r>
            </w:ins>
            <w:ins w:id="341" w:author=" " w:date="2021-11-12T06:53:00Z">
              <w:r>
                <w:t xml:space="preserve">, tambah data </w:t>
              </w:r>
            </w:ins>
            <w:ins w:id="342" w:author=" " w:date="2021-11-12T06:54:00Z">
              <w:r>
                <w:t>absen</w:t>
              </w:r>
            </w:ins>
            <w:ins w:id="343" w:author=" " w:date="2021-11-12T06:53:00Z">
              <w:r>
                <w:t xml:space="preserve"> dan lihat data </w:t>
              </w:r>
            </w:ins>
            <w:ins w:id="344" w:author=" " w:date="2021-11-12T06:54:00Z">
              <w:r>
                <w:t>absen</w:t>
              </w:r>
            </w:ins>
            <w:ins w:id="345" w:author=" " w:date="2021-11-12T06:53:00Z">
              <w:r>
                <w:t>.</w:t>
              </w:r>
            </w:ins>
          </w:p>
        </w:tc>
      </w:tr>
      <w:tr w:rsidR="00264B25" w14:paraId="2A8D0F13" w14:textId="77777777" w:rsidTr="00264B25">
        <w:trPr>
          <w:ins w:id="346" w:author="chaniaayulestari@outlook.com" w:date="2021-11-12T06:43:00Z"/>
        </w:trPr>
        <w:tc>
          <w:tcPr>
            <w:tcW w:w="704" w:type="dxa"/>
            <w:tcPrChange w:id="347" w:author="chaniaayulestari@outlook.com" w:date="2021-11-12T06:43:00Z">
              <w:tcPr>
                <w:tcW w:w="2642" w:type="dxa"/>
                <w:gridSpan w:val="2"/>
              </w:tcPr>
            </w:tcPrChange>
          </w:tcPr>
          <w:p w14:paraId="034BB9F1" w14:textId="313AA713" w:rsidR="00264B25" w:rsidRDefault="000C2558" w:rsidP="00264B25">
            <w:pPr>
              <w:rPr>
                <w:ins w:id="348" w:author="chaniaayulestari@outlook.com" w:date="2021-11-12T06:43:00Z"/>
              </w:rPr>
            </w:pPr>
            <w:ins w:id="349" w:author="chaniaayulestari@outlook.com" w:date="2021-11-12T06:44:00Z">
              <w:r>
                <w:t>3</w:t>
              </w:r>
            </w:ins>
          </w:p>
        </w:tc>
        <w:tc>
          <w:tcPr>
            <w:tcW w:w="2977" w:type="dxa"/>
            <w:tcPrChange w:id="350" w:author="chaniaayulestari@outlook.com" w:date="2021-11-12T06:43:00Z">
              <w:tcPr>
                <w:tcW w:w="2642" w:type="dxa"/>
                <w:gridSpan w:val="2"/>
              </w:tcPr>
            </w:tcPrChange>
          </w:tcPr>
          <w:p w14:paraId="0B28F519" w14:textId="3BB63D6A" w:rsidR="00264B25" w:rsidRDefault="000C2558" w:rsidP="00264B25">
            <w:pPr>
              <w:rPr>
                <w:ins w:id="351" w:author="chaniaayulestari@outlook.com" w:date="2021-11-12T06:43:00Z"/>
              </w:rPr>
            </w:pPr>
            <w:ins w:id="352" w:author="chaniaayulestari@outlook.com" w:date="2021-11-12T06:44:00Z">
              <w:r>
                <w:t xml:space="preserve">Kelola </w:t>
              </w:r>
              <w:del w:id="353" w:author=" " w:date="2021-11-12T06:48:00Z">
                <w:r w:rsidDel="000C2558">
                  <w:delText>Walikela</w:delText>
                </w:r>
              </w:del>
            </w:ins>
            <w:ins w:id="354" w:author="chaniaayulestari@outlook.com" w:date="2021-11-12T06:45:00Z">
              <w:del w:id="355" w:author=" " w:date="2021-11-12T06:48:00Z">
                <w:r w:rsidDel="000C2558">
                  <w:delText>s</w:delText>
                </w:r>
              </w:del>
            </w:ins>
            <w:ins w:id="356" w:author=" " w:date="2021-11-12T06:48:00Z">
              <w:r>
                <w:t>Guru</w:t>
              </w:r>
            </w:ins>
          </w:p>
        </w:tc>
        <w:tc>
          <w:tcPr>
            <w:tcW w:w="4246" w:type="dxa"/>
            <w:tcPrChange w:id="357" w:author="chaniaayulestari@outlook.com" w:date="2021-11-12T06:43:00Z">
              <w:tcPr>
                <w:tcW w:w="2643" w:type="dxa"/>
              </w:tcPr>
            </w:tcPrChange>
          </w:tcPr>
          <w:p w14:paraId="3D4F6972" w14:textId="42D78672" w:rsidR="00264B25" w:rsidRDefault="007817E4" w:rsidP="00264B25">
            <w:pPr>
              <w:rPr>
                <w:ins w:id="358" w:author="chaniaayulestari@outlook.com" w:date="2021-11-12T06:43:00Z"/>
              </w:rPr>
            </w:pPr>
            <w:ins w:id="359" w:author=" " w:date="2021-11-12T06:54:00Z">
              <w:r>
                <w:t xml:space="preserve">Melakukan pengujian terhadap kelola data </w:t>
              </w:r>
              <w:r>
                <w:t>guru</w:t>
              </w:r>
              <w:r>
                <w:t xml:space="preserve"> di antaranya hapus data </w:t>
              </w:r>
            </w:ins>
            <w:ins w:id="360" w:author=" " w:date="2021-11-12T06:55:00Z">
              <w:r>
                <w:t>guru</w:t>
              </w:r>
            </w:ins>
            <w:ins w:id="361" w:author=" " w:date="2021-11-12T06:54:00Z">
              <w:r>
                <w:t xml:space="preserve">, edit data </w:t>
              </w:r>
            </w:ins>
            <w:ins w:id="362" w:author=" " w:date="2021-11-12T06:55:00Z">
              <w:r>
                <w:t>guru</w:t>
              </w:r>
            </w:ins>
            <w:ins w:id="363" w:author=" " w:date="2021-11-12T06:54:00Z">
              <w:r>
                <w:t xml:space="preserve">, tambah data </w:t>
              </w:r>
            </w:ins>
            <w:ins w:id="364" w:author=" " w:date="2021-11-12T06:55:00Z">
              <w:r>
                <w:t>guru</w:t>
              </w:r>
              <w:r>
                <w:t xml:space="preserve"> </w:t>
              </w:r>
            </w:ins>
            <w:ins w:id="365" w:author=" " w:date="2021-11-12T06:54:00Z">
              <w:r>
                <w:t xml:space="preserve">dan lihat data </w:t>
              </w:r>
            </w:ins>
            <w:ins w:id="366" w:author=" " w:date="2021-11-12T06:55:00Z">
              <w:r>
                <w:t>guru</w:t>
              </w:r>
            </w:ins>
            <w:ins w:id="367" w:author=" " w:date="2021-11-12T06:54:00Z">
              <w:r>
                <w:t>.</w:t>
              </w:r>
            </w:ins>
          </w:p>
        </w:tc>
      </w:tr>
      <w:tr w:rsidR="00264B25" w14:paraId="45DD44CE" w14:textId="77777777" w:rsidTr="00264B25">
        <w:trPr>
          <w:ins w:id="368" w:author="chaniaayulestari@outlook.com" w:date="2021-11-12T06:43:00Z"/>
        </w:trPr>
        <w:tc>
          <w:tcPr>
            <w:tcW w:w="704" w:type="dxa"/>
            <w:tcPrChange w:id="369" w:author="chaniaayulestari@outlook.com" w:date="2021-11-12T06:43:00Z">
              <w:tcPr>
                <w:tcW w:w="2642" w:type="dxa"/>
                <w:gridSpan w:val="2"/>
              </w:tcPr>
            </w:tcPrChange>
          </w:tcPr>
          <w:p w14:paraId="00882033" w14:textId="3228447E" w:rsidR="00264B25" w:rsidRDefault="000C2558" w:rsidP="00264B25">
            <w:pPr>
              <w:rPr>
                <w:ins w:id="370" w:author="chaniaayulestari@outlook.com" w:date="2021-11-12T06:43:00Z"/>
              </w:rPr>
            </w:pPr>
            <w:ins w:id="371" w:author="chaniaayulestari@outlook.com" w:date="2021-11-12T06:44:00Z">
              <w:r>
                <w:t>4</w:t>
              </w:r>
            </w:ins>
          </w:p>
        </w:tc>
        <w:tc>
          <w:tcPr>
            <w:tcW w:w="2977" w:type="dxa"/>
            <w:tcPrChange w:id="372" w:author="chaniaayulestari@outlook.com" w:date="2021-11-12T06:43:00Z">
              <w:tcPr>
                <w:tcW w:w="2642" w:type="dxa"/>
                <w:gridSpan w:val="2"/>
              </w:tcPr>
            </w:tcPrChange>
          </w:tcPr>
          <w:p w14:paraId="01480545" w14:textId="595EDADB" w:rsidR="00264B25" w:rsidRDefault="000C2558" w:rsidP="00264B25">
            <w:pPr>
              <w:rPr>
                <w:ins w:id="373" w:author="chaniaayulestari@outlook.com" w:date="2021-11-12T06:43:00Z"/>
              </w:rPr>
            </w:pPr>
            <w:ins w:id="374" w:author=" " w:date="2021-11-12T06:48:00Z">
              <w:r>
                <w:t>Kelola Walikelas</w:t>
              </w:r>
            </w:ins>
          </w:p>
        </w:tc>
        <w:tc>
          <w:tcPr>
            <w:tcW w:w="4246" w:type="dxa"/>
            <w:tcPrChange w:id="375" w:author="chaniaayulestari@outlook.com" w:date="2021-11-12T06:43:00Z">
              <w:tcPr>
                <w:tcW w:w="2643" w:type="dxa"/>
              </w:tcPr>
            </w:tcPrChange>
          </w:tcPr>
          <w:p w14:paraId="42FED925" w14:textId="1EB6A4B8" w:rsidR="00264B25" w:rsidRDefault="007817E4" w:rsidP="00264B25">
            <w:pPr>
              <w:rPr>
                <w:ins w:id="376" w:author="chaniaayulestari@outlook.com" w:date="2021-11-12T06:43:00Z"/>
              </w:rPr>
            </w:pPr>
            <w:ins w:id="377" w:author=" " w:date="2021-11-12T06:55:00Z">
              <w:r>
                <w:t xml:space="preserve">Melakukan pengujian terhadap kelola data </w:t>
              </w:r>
              <w:r>
                <w:t>walikelas</w:t>
              </w:r>
              <w:r>
                <w:t xml:space="preserve"> di antaranya hapus data </w:t>
              </w:r>
            </w:ins>
            <w:ins w:id="378" w:author=" " w:date="2021-11-12T06:56:00Z">
              <w:r>
                <w:t>walikelas</w:t>
              </w:r>
            </w:ins>
            <w:ins w:id="379" w:author=" " w:date="2021-11-12T06:55:00Z">
              <w:r>
                <w:t xml:space="preserve">, edit data </w:t>
              </w:r>
            </w:ins>
            <w:ins w:id="380" w:author=" " w:date="2021-11-12T06:56:00Z">
              <w:r>
                <w:t>walikelas</w:t>
              </w:r>
            </w:ins>
            <w:ins w:id="381" w:author=" " w:date="2021-11-12T06:55:00Z">
              <w:r>
                <w:t xml:space="preserve">, tambah data </w:t>
              </w:r>
            </w:ins>
            <w:ins w:id="382" w:author=" " w:date="2021-11-12T06:56:00Z">
              <w:r>
                <w:t>walikelas</w:t>
              </w:r>
            </w:ins>
            <w:ins w:id="383" w:author=" " w:date="2021-11-12T06:55:00Z">
              <w:r>
                <w:t xml:space="preserve"> dan lihat data </w:t>
              </w:r>
            </w:ins>
            <w:ins w:id="384" w:author=" " w:date="2021-11-12T06:56:00Z">
              <w:r>
                <w:t>walikelas</w:t>
              </w:r>
            </w:ins>
            <w:ins w:id="385" w:author=" " w:date="2021-11-12T06:55:00Z">
              <w:r>
                <w:t>.</w:t>
              </w:r>
            </w:ins>
          </w:p>
        </w:tc>
      </w:tr>
      <w:tr w:rsidR="00264B25" w14:paraId="49CC08AD" w14:textId="77777777" w:rsidTr="00264B25">
        <w:trPr>
          <w:ins w:id="386" w:author="chaniaayulestari@outlook.com" w:date="2021-11-12T06:43:00Z"/>
        </w:trPr>
        <w:tc>
          <w:tcPr>
            <w:tcW w:w="704" w:type="dxa"/>
            <w:tcPrChange w:id="387" w:author="chaniaayulestari@outlook.com" w:date="2021-11-12T06:43:00Z">
              <w:tcPr>
                <w:tcW w:w="2642" w:type="dxa"/>
                <w:gridSpan w:val="2"/>
              </w:tcPr>
            </w:tcPrChange>
          </w:tcPr>
          <w:p w14:paraId="54A574B1" w14:textId="4DD85F47" w:rsidR="00264B25" w:rsidRDefault="000C2558" w:rsidP="00264B25">
            <w:pPr>
              <w:rPr>
                <w:ins w:id="388" w:author="chaniaayulestari@outlook.com" w:date="2021-11-12T06:43:00Z"/>
              </w:rPr>
            </w:pPr>
            <w:ins w:id="389" w:author="chaniaayulestari@outlook.com" w:date="2021-11-12T06:44:00Z">
              <w:r>
                <w:t>5</w:t>
              </w:r>
            </w:ins>
          </w:p>
        </w:tc>
        <w:tc>
          <w:tcPr>
            <w:tcW w:w="2977" w:type="dxa"/>
            <w:tcPrChange w:id="390" w:author="chaniaayulestari@outlook.com" w:date="2021-11-12T06:43:00Z">
              <w:tcPr>
                <w:tcW w:w="2642" w:type="dxa"/>
                <w:gridSpan w:val="2"/>
              </w:tcPr>
            </w:tcPrChange>
          </w:tcPr>
          <w:p w14:paraId="6A7A8CAE" w14:textId="7E32C79A" w:rsidR="00264B25" w:rsidRDefault="000C2558" w:rsidP="00264B25">
            <w:pPr>
              <w:rPr>
                <w:ins w:id="391" w:author="chaniaayulestari@outlook.com" w:date="2021-11-12T06:43:00Z"/>
              </w:rPr>
            </w:pPr>
            <w:ins w:id="392" w:author=" " w:date="2021-11-12T06:48:00Z">
              <w:r>
                <w:t xml:space="preserve">Kelola </w:t>
              </w:r>
              <w:r>
                <w:t>Laporan Absensi</w:t>
              </w:r>
            </w:ins>
          </w:p>
        </w:tc>
        <w:tc>
          <w:tcPr>
            <w:tcW w:w="4246" w:type="dxa"/>
            <w:tcPrChange w:id="393" w:author="chaniaayulestari@outlook.com" w:date="2021-11-12T06:43:00Z">
              <w:tcPr>
                <w:tcW w:w="2643" w:type="dxa"/>
              </w:tcPr>
            </w:tcPrChange>
          </w:tcPr>
          <w:p w14:paraId="7A73DC01" w14:textId="4C69B20C" w:rsidR="00264B25" w:rsidRDefault="007817E4" w:rsidP="00264B25">
            <w:pPr>
              <w:rPr>
                <w:ins w:id="394" w:author="chaniaayulestari@outlook.com" w:date="2021-11-12T06:43:00Z"/>
              </w:rPr>
            </w:pPr>
            <w:ins w:id="395" w:author=" " w:date="2021-11-12T06:56:00Z">
              <w:r>
                <w:t xml:space="preserve">Melakukan pengujian terhadap kelola </w:t>
              </w:r>
              <w:r>
                <w:t xml:space="preserve">laporan </w:t>
              </w:r>
            </w:ins>
            <w:ins w:id="396" w:author=" " w:date="2021-11-12T06:57:00Z">
              <w:r>
                <w:t>absensi</w:t>
              </w:r>
            </w:ins>
            <w:ins w:id="397" w:author=" " w:date="2021-11-12T06:56:00Z">
              <w:r>
                <w:t xml:space="preserve"> di antaranya </w:t>
              </w:r>
              <w:r>
                <w:t xml:space="preserve">lihat </w:t>
              </w:r>
            </w:ins>
            <w:ins w:id="398" w:author=" " w:date="2021-11-12T06:57:00Z">
              <w:r>
                <w:t>laporan absen</w:t>
              </w:r>
            </w:ins>
            <w:ins w:id="399" w:author=" " w:date="2021-11-12T06:56:00Z">
              <w:r>
                <w:t xml:space="preserve">, </w:t>
              </w:r>
            </w:ins>
            <w:ins w:id="400" w:author=" " w:date="2021-11-12T06:58:00Z">
              <w:r>
                <w:t>cetak</w:t>
              </w:r>
            </w:ins>
            <w:ins w:id="401" w:author=" " w:date="2021-11-12T06:57:00Z">
              <w:r>
                <w:t xml:space="preserve"> laporan absen</w:t>
              </w:r>
            </w:ins>
            <w:ins w:id="402" w:author=" " w:date="2021-11-12T06:58:00Z">
              <w:r>
                <w:t xml:space="preserve"> dan filter</w:t>
              </w:r>
              <w:r>
                <w:t xml:space="preserve"> laporan absen</w:t>
              </w:r>
            </w:ins>
          </w:p>
        </w:tc>
      </w:tr>
      <w:tr w:rsidR="00264B25" w14:paraId="46651192" w14:textId="77777777" w:rsidTr="00264B25">
        <w:trPr>
          <w:ins w:id="403" w:author="chaniaayulestari@outlook.com" w:date="2021-11-12T06:43:00Z"/>
        </w:trPr>
        <w:tc>
          <w:tcPr>
            <w:tcW w:w="704" w:type="dxa"/>
            <w:tcPrChange w:id="404" w:author="chaniaayulestari@outlook.com" w:date="2021-11-12T06:43:00Z">
              <w:tcPr>
                <w:tcW w:w="2642" w:type="dxa"/>
                <w:gridSpan w:val="2"/>
              </w:tcPr>
            </w:tcPrChange>
          </w:tcPr>
          <w:p w14:paraId="3375A77F" w14:textId="7E04C576" w:rsidR="00264B25" w:rsidRDefault="000C2558" w:rsidP="00264B25">
            <w:pPr>
              <w:rPr>
                <w:ins w:id="405" w:author="chaniaayulestari@outlook.com" w:date="2021-11-12T06:43:00Z"/>
              </w:rPr>
            </w:pPr>
            <w:ins w:id="406" w:author="chaniaayulestari@outlook.com" w:date="2021-11-12T06:44:00Z">
              <w:r>
                <w:t>6</w:t>
              </w:r>
            </w:ins>
          </w:p>
        </w:tc>
        <w:tc>
          <w:tcPr>
            <w:tcW w:w="2977" w:type="dxa"/>
            <w:tcPrChange w:id="407" w:author="chaniaayulestari@outlook.com" w:date="2021-11-12T06:43:00Z">
              <w:tcPr>
                <w:tcW w:w="2642" w:type="dxa"/>
                <w:gridSpan w:val="2"/>
              </w:tcPr>
            </w:tcPrChange>
          </w:tcPr>
          <w:p w14:paraId="43A77406" w14:textId="26FEEB1D" w:rsidR="00264B25" w:rsidRDefault="000C2558" w:rsidP="00264B25">
            <w:pPr>
              <w:rPr>
                <w:ins w:id="408" w:author="chaniaayulestari@outlook.com" w:date="2021-11-12T06:43:00Z"/>
              </w:rPr>
            </w:pPr>
            <w:ins w:id="409" w:author=" " w:date="2021-11-12T06:48:00Z">
              <w:r>
                <w:t xml:space="preserve">Kelola </w:t>
              </w:r>
            </w:ins>
            <w:ins w:id="410" w:author=" " w:date="2021-11-12T06:49:00Z">
              <w:r>
                <w:t>A</w:t>
              </w:r>
            </w:ins>
            <w:ins w:id="411" w:author=" " w:date="2021-11-12T06:48:00Z">
              <w:r>
                <w:t>dmin</w:t>
              </w:r>
            </w:ins>
          </w:p>
        </w:tc>
        <w:tc>
          <w:tcPr>
            <w:tcW w:w="4246" w:type="dxa"/>
            <w:tcPrChange w:id="412" w:author="chaniaayulestari@outlook.com" w:date="2021-11-12T06:43:00Z">
              <w:tcPr>
                <w:tcW w:w="2643" w:type="dxa"/>
              </w:tcPr>
            </w:tcPrChange>
          </w:tcPr>
          <w:p w14:paraId="0A1AEF90" w14:textId="61184B5C" w:rsidR="00264B25" w:rsidRDefault="007817E4" w:rsidP="00264B25">
            <w:pPr>
              <w:rPr>
                <w:ins w:id="413" w:author="chaniaayulestari@outlook.com" w:date="2021-11-12T06:43:00Z"/>
              </w:rPr>
            </w:pPr>
            <w:ins w:id="414" w:author=" " w:date="2021-11-12T06:58:00Z">
              <w:r>
                <w:t xml:space="preserve">Melakukan pengujian terhadap kelola data </w:t>
              </w:r>
              <w:r>
                <w:t>admin</w:t>
              </w:r>
              <w:r>
                <w:t xml:space="preserve"> di antaranya hapus data </w:t>
              </w:r>
              <w:r>
                <w:t>admin</w:t>
              </w:r>
              <w:r>
                <w:t>, edit data</w:t>
              </w:r>
              <w:r>
                <w:t xml:space="preserve"> admin</w:t>
              </w:r>
              <w:r>
                <w:t xml:space="preserve">, tambah data </w:t>
              </w:r>
              <w:r>
                <w:t>admin</w:t>
              </w:r>
              <w:r>
                <w:t xml:space="preserve"> dan lihat data </w:t>
              </w:r>
              <w:r>
                <w:t>admin</w:t>
              </w:r>
              <w:r>
                <w:t>.</w:t>
              </w:r>
            </w:ins>
          </w:p>
        </w:tc>
      </w:tr>
      <w:tr w:rsidR="00264B25" w14:paraId="459EF93A" w14:textId="77777777" w:rsidTr="00264B25">
        <w:trPr>
          <w:ins w:id="415" w:author="chaniaayulestari@outlook.com" w:date="2021-11-12T06:43:00Z"/>
        </w:trPr>
        <w:tc>
          <w:tcPr>
            <w:tcW w:w="704" w:type="dxa"/>
            <w:tcPrChange w:id="416" w:author="chaniaayulestari@outlook.com" w:date="2021-11-12T06:43:00Z">
              <w:tcPr>
                <w:tcW w:w="2642" w:type="dxa"/>
                <w:gridSpan w:val="2"/>
              </w:tcPr>
            </w:tcPrChange>
          </w:tcPr>
          <w:p w14:paraId="2E5FF8F7" w14:textId="18183DF0" w:rsidR="00264B25" w:rsidRDefault="000C2558" w:rsidP="00264B25">
            <w:pPr>
              <w:rPr>
                <w:ins w:id="417" w:author="chaniaayulestari@outlook.com" w:date="2021-11-12T06:43:00Z"/>
              </w:rPr>
            </w:pPr>
            <w:ins w:id="418" w:author="chaniaayulestari@outlook.com" w:date="2021-11-12T06:44:00Z">
              <w:r>
                <w:t>7</w:t>
              </w:r>
            </w:ins>
          </w:p>
        </w:tc>
        <w:tc>
          <w:tcPr>
            <w:tcW w:w="2977" w:type="dxa"/>
            <w:tcPrChange w:id="419" w:author="chaniaayulestari@outlook.com" w:date="2021-11-12T06:43:00Z">
              <w:tcPr>
                <w:tcW w:w="2642" w:type="dxa"/>
                <w:gridSpan w:val="2"/>
              </w:tcPr>
            </w:tcPrChange>
          </w:tcPr>
          <w:p w14:paraId="32DED6ED" w14:textId="5D1FBD02" w:rsidR="00264B25" w:rsidRDefault="000C2558" w:rsidP="00264B25">
            <w:pPr>
              <w:rPr>
                <w:ins w:id="420" w:author="chaniaayulestari@outlook.com" w:date="2021-11-12T06:43:00Z"/>
              </w:rPr>
            </w:pPr>
            <w:ins w:id="421" w:author=" " w:date="2021-11-12T06:49:00Z">
              <w:r>
                <w:t>Kelola Laporan Bermasalah</w:t>
              </w:r>
            </w:ins>
          </w:p>
        </w:tc>
        <w:tc>
          <w:tcPr>
            <w:tcW w:w="4246" w:type="dxa"/>
            <w:tcPrChange w:id="422" w:author="chaniaayulestari@outlook.com" w:date="2021-11-12T06:43:00Z">
              <w:tcPr>
                <w:tcW w:w="2643" w:type="dxa"/>
              </w:tcPr>
            </w:tcPrChange>
          </w:tcPr>
          <w:p w14:paraId="29E8089B" w14:textId="063B3154" w:rsidR="00264B25" w:rsidRDefault="00F430F8" w:rsidP="00264B25">
            <w:pPr>
              <w:rPr>
                <w:ins w:id="423" w:author="chaniaayulestari@outlook.com" w:date="2021-11-12T06:43:00Z"/>
              </w:rPr>
            </w:pPr>
            <w:ins w:id="424" w:author=" " w:date="2021-11-12T07:00:00Z">
              <w:r>
                <w:t xml:space="preserve">Melakukan pengujian terhadap kelola </w:t>
              </w:r>
              <w:r>
                <w:t>laporan</w:t>
              </w:r>
            </w:ins>
            <w:ins w:id="425" w:author=" " w:date="2021-11-12T07:01:00Z">
              <w:r>
                <w:t xml:space="preserve"> bermasah dengan cara </w:t>
              </w:r>
            </w:ins>
            <w:ins w:id="426" w:author=" " w:date="2021-11-12T07:23:00Z">
              <w:r w:rsidR="00CA3FEE">
                <w:t>mengedit</w:t>
              </w:r>
            </w:ins>
            <w:ins w:id="427" w:author=" " w:date="2021-11-12T07:24:00Z">
              <w:r w:rsidR="00CA3FEE">
                <w:t xml:space="preserve"> dan melihat</w:t>
              </w:r>
            </w:ins>
            <w:ins w:id="428" w:author=" " w:date="2021-11-12T07:23:00Z">
              <w:r w:rsidR="00CA3FEE">
                <w:t xml:space="preserve"> </w:t>
              </w:r>
            </w:ins>
            <w:ins w:id="429" w:author=" " w:date="2021-11-12T07:01:00Z">
              <w:r>
                <w:t>laporan ini apakah sesuai atau tidak</w:t>
              </w:r>
            </w:ins>
          </w:p>
        </w:tc>
      </w:tr>
      <w:tr w:rsidR="0086345F" w14:paraId="0A911D48" w14:textId="77777777" w:rsidTr="00264B25">
        <w:trPr>
          <w:ins w:id="430" w:author=" " w:date="2021-11-12T06:49:00Z"/>
        </w:trPr>
        <w:tc>
          <w:tcPr>
            <w:tcW w:w="704" w:type="dxa"/>
          </w:tcPr>
          <w:p w14:paraId="1F17288A" w14:textId="630E004E" w:rsidR="0086345F" w:rsidRDefault="0086345F" w:rsidP="00264B25">
            <w:pPr>
              <w:rPr>
                <w:ins w:id="431" w:author=" " w:date="2021-11-12T06:49:00Z"/>
              </w:rPr>
            </w:pPr>
            <w:ins w:id="432" w:author=" " w:date="2021-11-12T06:50:00Z">
              <w:r>
                <w:t>8</w:t>
              </w:r>
            </w:ins>
          </w:p>
        </w:tc>
        <w:tc>
          <w:tcPr>
            <w:tcW w:w="2977" w:type="dxa"/>
          </w:tcPr>
          <w:p w14:paraId="567B0721" w14:textId="1C8E6C10" w:rsidR="0086345F" w:rsidRDefault="0086345F" w:rsidP="00264B25">
            <w:pPr>
              <w:rPr>
                <w:ins w:id="433" w:author=" " w:date="2021-11-12T06:49:00Z"/>
              </w:rPr>
            </w:pPr>
            <w:ins w:id="434" w:author=" " w:date="2021-11-12T06:50:00Z">
              <w:r>
                <w:t>Kelola Kelas</w:t>
              </w:r>
            </w:ins>
          </w:p>
        </w:tc>
        <w:tc>
          <w:tcPr>
            <w:tcW w:w="4246" w:type="dxa"/>
          </w:tcPr>
          <w:p w14:paraId="48CD6464" w14:textId="59A397FB" w:rsidR="0086345F" w:rsidRDefault="00F430F8" w:rsidP="00264B25">
            <w:pPr>
              <w:rPr>
                <w:ins w:id="435" w:author=" " w:date="2021-11-12T06:49:00Z"/>
              </w:rPr>
            </w:pPr>
            <w:ins w:id="436" w:author=" " w:date="2021-11-12T07:01:00Z">
              <w:r>
                <w:t xml:space="preserve">Melakukan pengujian terhadap kelola data </w:t>
              </w:r>
              <w:r>
                <w:t>kelas</w:t>
              </w:r>
              <w:r>
                <w:t xml:space="preserve"> di antaranya hapus data </w:t>
              </w:r>
              <w:r>
                <w:t>kelas</w:t>
              </w:r>
              <w:r>
                <w:t xml:space="preserve">, edit data </w:t>
              </w:r>
              <w:r>
                <w:t>kelas</w:t>
              </w:r>
              <w:r>
                <w:t xml:space="preserve">, tambah data </w:t>
              </w:r>
              <w:r>
                <w:t>kelas</w:t>
              </w:r>
              <w:r>
                <w:t xml:space="preserve"> dan lihat data </w:t>
              </w:r>
              <w:r>
                <w:t>kel</w:t>
              </w:r>
            </w:ins>
            <w:ins w:id="437" w:author=" " w:date="2021-11-12T07:02:00Z">
              <w:r>
                <w:t>as</w:t>
              </w:r>
            </w:ins>
            <w:ins w:id="438" w:author=" " w:date="2021-11-12T07:01:00Z">
              <w:r>
                <w:t>.</w:t>
              </w:r>
            </w:ins>
          </w:p>
        </w:tc>
      </w:tr>
    </w:tbl>
    <w:p w14:paraId="73C1DCE1" w14:textId="77777777" w:rsidR="00264B25" w:rsidRPr="00334B84" w:rsidRDefault="00264B25" w:rsidP="00264B25">
      <w:pPr>
        <w:pPrChange w:id="439" w:author="chaniaayulestari@outlook.com" w:date="2021-11-12T06:43:00Z">
          <w:pPr>
            <w:ind w:firstLine="720"/>
          </w:pPr>
        </w:pPrChange>
      </w:pPr>
    </w:p>
    <w:p w14:paraId="4A9E9800" w14:textId="2ED173DB" w:rsidR="00E401F9" w:rsidRDefault="00007BE9" w:rsidP="00E401F9">
      <w:pPr>
        <w:pStyle w:val="Heading3"/>
        <w:numPr>
          <w:ilvl w:val="0"/>
          <w:numId w:val="12"/>
        </w:numPr>
        <w:ind w:left="426"/>
        <w:rPr>
          <w:ins w:id="440" w:author=" " w:date="2021-11-12T07:03:00Z"/>
          <w:lang w:val="en-US"/>
        </w:rPr>
      </w:pPr>
      <w:bookmarkStart w:id="441" w:name="_Toc80034264"/>
      <w:bookmarkStart w:id="442" w:name="_Toc83115764"/>
      <w:r>
        <w:rPr>
          <w:lang w:val="en-US"/>
        </w:rPr>
        <w:lastRenderedPageBreak/>
        <w:t>Kategori Hasil Pengujian</w:t>
      </w:r>
      <w:bookmarkEnd w:id="441"/>
      <w:bookmarkEnd w:id="442"/>
    </w:p>
    <w:p w14:paraId="34566BCE" w14:textId="6B67955E" w:rsidR="00E401F9" w:rsidRDefault="00E401F9" w:rsidP="00E401F9">
      <w:pPr>
        <w:ind w:firstLine="426"/>
        <w:rPr>
          <w:ins w:id="443" w:author=" " w:date="2021-11-12T07:03:00Z"/>
        </w:rPr>
      </w:pPr>
      <w:ins w:id="444" w:author=" "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tbl>
      <w:tblPr>
        <w:tblStyle w:val="TableGrid"/>
        <w:tblW w:w="0" w:type="auto"/>
        <w:tblLook w:val="04A0" w:firstRow="1" w:lastRow="0" w:firstColumn="1" w:lastColumn="0" w:noHBand="0" w:noVBand="1"/>
      </w:tblPr>
      <w:tblGrid>
        <w:gridCol w:w="1981"/>
        <w:gridCol w:w="1982"/>
        <w:gridCol w:w="1982"/>
        <w:gridCol w:w="1982"/>
        <w:tblGridChange w:id="445">
          <w:tblGrid>
            <w:gridCol w:w="1981"/>
            <w:gridCol w:w="1982"/>
            <w:gridCol w:w="1982"/>
            <w:gridCol w:w="1982"/>
          </w:tblGrid>
        </w:tblGridChange>
      </w:tblGrid>
      <w:tr w:rsidR="00E401F9" w14:paraId="2A72C966" w14:textId="77777777" w:rsidTr="00E401F9">
        <w:trPr>
          <w:ins w:id="446" w:author=" " w:date="2021-11-12T07:03:00Z"/>
        </w:trPr>
        <w:tc>
          <w:tcPr>
            <w:tcW w:w="1981" w:type="dxa"/>
          </w:tcPr>
          <w:p w14:paraId="479DCEC8" w14:textId="0280FC12" w:rsidR="00E401F9" w:rsidRDefault="00E401F9" w:rsidP="00E401F9">
            <w:pPr>
              <w:jc w:val="center"/>
              <w:rPr>
                <w:ins w:id="447" w:author=" " w:date="2021-11-12T07:03:00Z"/>
              </w:rPr>
              <w:pPrChange w:id="448" w:author=" " w:date="2021-11-12T07:04:00Z">
                <w:pPr/>
              </w:pPrChange>
            </w:pPr>
            <w:ins w:id="449" w:author=" " w:date="2021-11-12T07:03:00Z">
              <w:r>
                <w:t>Nama Fungsi</w:t>
              </w:r>
            </w:ins>
          </w:p>
        </w:tc>
        <w:tc>
          <w:tcPr>
            <w:tcW w:w="1982" w:type="dxa"/>
          </w:tcPr>
          <w:p w14:paraId="0C12A0DB" w14:textId="6DFAAD76" w:rsidR="00E401F9" w:rsidRDefault="00E401F9" w:rsidP="00E401F9">
            <w:pPr>
              <w:jc w:val="center"/>
              <w:rPr>
                <w:ins w:id="450" w:author=" " w:date="2021-11-12T07:03:00Z"/>
              </w:rPr>
              <w:pPrChange w:id="451" w:author=" " w:date="2021-11-12T07:04:00Z">
                <w:pPr/>
              </w:pPrChange>
            </w:pPr>
            <w:ins w:id="452" w:author=" " w:date="2021-11-12T07:03:00Z">
              <w:r>
                <w:t>Nama Fitur</w:t>
              </w:r>
            </w:ins>
          </w:p>
        </w:tc>
        <w:tc>
          <w:tcPr>
            <w:tcW w:w="1982" w:type="dxa"/>
          </w:tcPr>
          <w:p w14:paraId="41B1AF00" w14:textId="0D11BD59" w:rsidR="00E401F9" w:rsidRDefault="00E401F9" w:rsidP="00E401F9">
            <w:pPr>
              <w:jc w:val="center"/>
              <w:rPr>
                <w:ins w:id="453" w:author=" " w:date="2021-11-12T07:03:00Z"/>
              </w:rPr>
              <w:pPrChange w:id="454" w:author=" " w:date="2021-11-12T07:04:00Z">
                <w:pPr/>
              </w:pPrChange>
            </w:pPr>
            <w:ins w:id="455" w:author=" " w:date="2021-11-12T07:03:00Z">
              <w:r>
                <w:t>Kode Uji</w:t>
              </w:r>
            </w:ins>
          </w:p>
        </w:tc>
        <w:tc>
          <w:tcPr>
            <w:tcW w:w="1982" w:type="dxa"/>
          </w:tcPr>
          <w:p w14:paraId="58936ABD" w14:textId="3E678CE8" w:rsidR="00E401F9" w:rsidRDefault="00E401F9" w:rsidP="00E401F9">
            <w:pPr>
              <w:jc w:val="center"/>
              <w:rPr>
                <w:ins w:id="456" w:author=" " w:date="2021-11-12T07:03:00Z"/>
              </w:rPr>
              <w:pPrChange w:id="457" w:author=" " w:date="2021-11-12T07:04:00Z">
                <w:pPr/>
              </w:pPrChange>
            </w:pPr>
            <w:ins w:id="458" w:author=" " w:date="2021-11-12T07:03:00Z">
              <w:r>
                <w:t>Kasus U</w:t>
              </w:r>
            </w:ins>
            <w:ins w:id="459" w:author=" " w:date="2021-11-12T07:04:00Z">
              <w:r>
                <w:t>ji</w:t>
              </w:r>
            </w:ins>
          </w:p>
        </w:tc>
      </w:tr>
      <w:tr w:rsidR="009127AA" w14:paraId="041554EC" w14:textId="77777777" w:rsidTr="009127AA">
        <w:tblPrEx>
          <w:tblW w:w="0" w:type="auto"/>
          <w:tblPrExChange w:id="460" w:author=" " w:date="2021-11-12T07:09:00Z">
            <w:tblPrEx>
              <w:tblW w:w="0" w:type="auto"/>
            </w:tblPrEx>
          </w:tblPrExChange>
        </w:tblPrEx>
        <w:trPr>
          <w:ins w:id="461" w:author=" " w:date="2021-11-12T07:03:00Z"/>
        </w:trPr>
        <w:tc>
          <w:tcPr>
            <w:tcW w:w="1981" w:type="dxa"/>
            <w:vMerge w:val="restart"/>
            <w:vAlign w:val="center"/>
            <w:tcPrChange w:id="462" w:author=" " w:date="2021-11-12T07:09:00Z">
              <w:tcPr>
                <w:tcW w:w="1981" w:type="dxa"/>
                <w:vMerge w:val="restart"/>
              </w:tcPr>
            </w:tcPrChange>
          </w:tcPr>
          <w:p w14:paraId="10A527BF" w14:textId="1ED461F4" w:rsidR="009127AA" w:rsidRDefault="009127AA" w:rsidP="009127AA">
            <w:pPr>
              <w:jc w:val="center"/>
              <w:rPr>
                <w:ins w:id="463" w:author=" " w:date="2021-11-12T07:03:00Z"/>
              </w:rPr>
              <w:pPrChange w:id="464" w:author=" " w:date="2021-11-12T07:09:00Z">
                <w:pPr/>
              </w:pPrChange>
            </w:pPr>
            <w:ins w:id="465" w:author=" " w:date="2021-11-12T07:04:00Z">
              <w:r>
                <w:t>Kelola Siswa</w:t>
              </w:r>
            </w:ins>
          </w:p>
        </w:tc>
        <w:tc>
          <w:tcPr>
            <w:tcW w:w="1982" w:type="dxa"/>
            <w:tcPrChange w:id="466" w:author=" " w:date="2021-11-12T07:09:00Z">
              <w:tcPr>
                <w:tcW w:w="1982" w:type="dxa"/>
              </w:tcPr>
            </w:tcPrChange>
          </w:tcPr>
          <w:p w14:paraId="2AF28E20" w14:textId="3C005693" w:rsidR="009127AA" w:rsidRDefault="009127AA" w:rsidP="00E401F9">
            <w:pPr>
              <w:rPr>
                <w:ins w:id="467" w:author=" " w:date="2021-11-12T07:03:00Z"/>
              </w:rPr>
            </w:pPr>
            <w:ins w:id="468" w:author=" " w:date="2021-11-12T07:07:00Z">
              <w:r>
                <w:t>Hapus Siswa</w:t>
              </w:r>
            </w:ins>
          </w:p>
        </w:tc>
        <w:tc>
          <w:tcPr>
            <w:tcW w:w="1982" w:type="dxa"/>
            <w:tcPrChange w:id="469" w:author=" " w:date="2021-11-12T07:09:00Z">
              <w:tcPr>
                <w:tcW w:w="1982" w:type="dxa"/>
              </w:tcPr>
            </w:tcPrChange>
          </w:tcPr>
          <w:p w14:paraId="36431CE5" w14:textId="77777777" w:rsidR="009127AA" w:rsidRDefault="009127AA" w:rsidP="00E401F9">
            <w:pPr>
              <w:rPr>
                <w:ins w:id="470" w:author=" " w:date="2021-11-12T07:03:00Z"/>
              </w:rPr>
            </w:pPr>
          </w:p>
        </w:tc>
        <w:tc>
          <w:tcPr>
            <w:tcW w:w="1982" w:type="dxa"/>
            <w:tcPrChange w:id="471" w:author=" " w:date="2021-11-12T07:09:00Z">
              <w:tcPr>
                <w:tcW w:w="1982" w:type="dxa"/>
              </w:tcPr>
            </w:tcPrChange>
          </w:tcPr>
          <w:p w14:paraId="47B84AAB" w14:textId="77777777" w:rsidR="009127AA" w:rsidRDefault="009127AA" w:rsidP="00E401F9">
            <w:pPr>
              <w:rPr>
                <w:ins w:id="472" w:author=" " w:date="2021-11-12T07:03:00Z"/>
              </w:rPr>
            </w:pPr>
          </w:p>
        </w:tc>
      </w:tr>
      <w:tr w:rsidR="009127AA" w14:paraId="24B831D1" w14:textId="77777777" w:rsidTr="00E401F9">
        <w:trPr>
          <w:ins w:id="473" w:author=" " w:date="2021-11-12T07:07:00Z"/>
        </w:trPr>
        <w:tc>
          <w:tcPr>
            <w:tcW w:w="1981" w:type="dxa"/>
            <w:vMerge/>
          </w:tcPr>
          <w:p w14:paraId="7DD128B5" w14:textId="77777777" w:rsidR="009127AA" w:rsidRDefault="009127AA" w:rsidP="009127AA">
            <w:pPr>
              <w:rPr>
                <w:ins w:id="474" w:author=" " w:date="2021-11-12T07:07:00Z"/>
              </w:rPr>
            </w:pPr>
          </w:p>
        </w:tc>
        <w:tc>
          <w:tcPr>
            <w:tcW w:w="1982" w:type="dxa"/>
          </w:tcPr>
          <w:p w14:paraId="5C13B272" w14:textId="74062A7A" w:rsidR="009127AA" w:rsidRDefault="009127AA" w:rsidP="009127AA">
            <w:pPr>
              <w:rPr>
                <w:ins w:id="475" w:author=" " w:date="2021-11-12T07:07:00Z"/>
              </w:rPr>
            </w:pPr>
            <w:ins w:id="476" w:author=" " w:date="2021-11-12T07:07:00Z">
              <w:r>
                <w:t>Edit</w:t>
              </w:r>
              <w:r>
                <w:t xml:space="preserve"> Siswa</w:t>
              </w:r>
            </w:ins>
          </w:p>
        </w:tc>
        <w:tc>
          <w:tcPr>
            <w:tcW w:w="1982" w:type="dxa"/>
          </w:tcPr>
          <w:p w14:paraId="7AB1A1A4" w14:textId="77777777" w:rsidR="009127AA" w:rsidRDefault="009127AA" w:rsidP="009127AA">
            <w:pPr>
              <w:rPr>
                <w:ins w:id="477" w:author=" " w:date="2021-11-12T07:07:00Z"/>
              </w:rPr>
            </w:pPr>
          </w:p>
        </w:tc>
        <w:tc>
          <w:tcPr>
            <w:tcW w:w="1982" w:type="dxa"/>
          </w:tcPr>
          <w:p w14:paraId="0B9315CE" w14:textId="77777777" w:rsidR="009127AA" w:rsidRDefault="009127AA" w:rsidP="009127AA">
            <w:pPr>
              <w:rPr>
                <w:ins w:id="478" w:author=" " w:date="2021-11-12T07:07:00Z"/>
              </w:rPr>
            </w:pPr>
          </w:p>
        </w:tc>
      </w:tr>
      <w:tr w:rsidR="009127AA" w14:paraId="7A70021F" w14:textId="77777777" w:rsidTr="00E401F9">
        <w:trPr>
          <w:ins w:id="479" w:author=" " w:date="2021-11-12T07:07:00Z"/>
        </w:trPr>
        <w:tc>
          <w:tcPr>
            <w:tcW w:w="1981" w:type="dxa"/>
            <w:vMerge/>
          </w:tcPr>
          <w:p w14:paraId="2E1D0DD6" w14:textId="77777777" w:rsidR="009127AA" w:rsidRDefault="009127AA" w:rsidP="009127AA">
            <w:pPr>
              <w:rPr>
                <w:ins w:id="480" w:author=" " w:date="2021-11-12T07:07:00Z"/>
              </w:rPr>
            </w:pPr>
          </w:p>
        </w:tc>
        <w:tc>
          <w:tcPr>
            <w:tcW w:w="1982" w:type="dxa"/>
          </w:tcPr>
          <w:p w14:paraId="2BA889D5" w14:textId="79854639" w:rsidR="009127AA" w:rsidRDefault="009127AA" w:rsidP="009127AA">
            <w:pPr>
              <w:rPr>
                <w:ins w:id="481" w:author=" " w:date="2021-11-12T07:07:00Z"/>
              </w:rPr>
            </w:pPr>
            <w:ins w:id="482" w:author=" " w:date="2021-11-12T07:08:00Z">
              <w:r>
                <w:t>Tambah</w:t>
              </w:r>
            </w:ins>
            <w:ins w:id="483" w:author=" " w:date="2021-11-12T07:07:00Z">
              <w:r>
                <w:t xml:space="preserve"> Siswa</w:t>
              </w:r>
            </w:ins>
          </w:p>
        </w:tc>
        <w:tc>
          <w:tcPr>
            <w:tcW w:w="1982" w:type="dxa"/>
          </w:tcPr>
          <w:p w14:paraId="7BBC87F7" w14:textId="77777777" w:rsidR="009127AA" w:rsidRDefault="009127AA" w:rsidP="009127AA">
            <w:pPr>
              <w:rPr>
                <w:ins w:id="484" w:author=" " w:date="2021-11-12T07:07:00Z"/>
              </w:rPr>
            </w:pPr>
          </w:p>
        </w:tc>
        <w:tc>
          <w:tcPr>
            <w:tcW w:w="1982" w:type="dxa"/>
          </w:tcPr>
          <w:p w14:paraId="0AB91BE6" w14:textId="77777777" w:rsidR="009127AA" w:rsidRDefault="009127AA" w:rsidP="009127AA">
            <w:pPr>
              <w:rPr>
                <w:ins w:id="485" w:author=" " w:date="2021-11-12T07:07:00Z"/>
              </w:rPr>
            </w:pPr>
          </w:p>
        </w:tc>
      </w:tr>
      <w:tr w:rsidR="009127AA" w14:paraId="4BA7C8C9" w14:textId="77777777" w:rsidTr="00E401F9">
        <w:trPr>
          <w:ins w:id="486" w:author=" " w:date="2021-11-12T07:07:00Z"/>
        </w:trPr>
        <w:tc>
          <w:tcPr>
            <w:tcW w:w="1981" w:type="dxa"/>
            <w:vMerge/>
          </w:tcPr>
          <w:p w14:paraId="77E60922" w14:textId="77777777" w:rsidR="009127AA" w:rsidRDefault="009127AA" w:rsidP="009127AA">
            <w:pPr>
              <w:rPr>
                <w:ins w:id="487" w:author=" " w:date="2021-11-12T07:07:00Z"/>
              </w:rPr>
            </w:pPr>
          </w:p>
        </w:tc>
        <w:tc>
          <w:tcPr>
            <w:tcW w:w="1982" w:type="dxa"/>
          </w:tcPr>
          <w:p w14:paraId="4EF945BA" w14:textId="5718A571" w:rsidR="009127AA" w:rsidRDefault="009127AA" w:rsidP="009127AA">
            <w:pPr>
              <w:rPr>
                <w:ins w:id="488" w:author=" " w:date="2021-11-12T07:07:00Z"/>
              </w:rPr>
            </w:pPr>
            <w:ins w:id="489" w:author=" " w:date="2021-11-12T07:08:00Z">
              <w:r>
                <w:t>Lihat</w:t>
              </w:r>
            </w:ins>
            <w:ins w:id="490" w:author=" " w:date="2021-11-12T07:07:00Z">
              <w:r>
                <w:t xml:space="preserve"> Data Siswa</w:t>
              </w:r>
            </w:ins>
          </w:p>
        </w:tc>
        <w:tc>
          <w:tcPr>
            <w:tcW w:w="1982" w:type="dxa"/>
          </w:tcPr>
          <w:p w14:paraId="4BF4CB75" w14:textId="77777777" w:rsidR="009127AA" w:rsidRDefault="009127AA" w:rsidP="009127AA">
            <w:pPr>
              <w:rPr>
                <w:ins w:id="491" w:author=" " w:date="2021-11-12T07:07:00Z"/>
              </w:rPr>
            </w:pPr>
          </w:p>
        </w:tc>
        <w:tc>
          <w:tcPr>
            <w:tcW w:w="1982" w:type="dxa"/>
          </w:tcPr>
          <w:p w14:paraId="092E2E02" w14:textId="77777777" w:rsidR="009127AA" w:rsidRDefault="009127AA" w:rsidP="009127AA">
            <w:pPr>
              <w:rPr>
                <w:ins w:id="492" w:author=" " w:date="2021-11-12T07:07:00Z"/>
              </w:rPr>
            </w:pPr>
          </w:p>
        </w:tc>
      </w:tr>
      <w:tr w:rsidR="009127AA" w14:paraId="36522E8B" w14:textId="77777777" w:rsidTr="009127AA">
        <w:tblPrEx>
          <w:tblW w:w="0" w:type="auto"/>
          <w:tblPrExChange w:id="493" w:author=" " w:date="2021-11-12T07:09:00Z">
            <w:tblPrEx>
              <w:tblW w:w="0" w:type="auto"/>
            </w:tblPrEx>
          </w:tblPrExChange>
        </w:tblPrEx>
        <w:trPr>
          <w:ins w:id="494" w:author=" " w:date="2021-11-12T07:03:00Z"/>
        </w:trPr>
        <w:tc>
          <w:tcPr>
            <w:tcW w:w="1981" w:type="dxa"/>
            <w:vMerge w:val="restart"/>
            <w:vAlign w:val="center"/>
            <w:tcPrChange w:id="495" w:author=" " w:date="2021-11-12T07:09:00Z">
              <w:tcPr>
                <w:tcW w:w="1981" w:type="dxa"/>
                <w:vMerge w:val="restart"/>
              </w:tcPr>
            </w:tcPrChange>
          </w:tcPr>
          <w:p w14:paraId="41678A32" w14:textId="54BE93B3" w:rsidR="009127AA" w:rsidRDefault="009127AA" w:rsidP="009127AA">
            <w:pPr>
              <w:jc w:val="center"/>
              <w:rPr>
                <w:ins w:id="496" w:author=" " w:date="2021-11-12T07:03:00Z"/>
              </w:rPr>
              <w:pPrChange w:id="497" w:author=" " w:date="2021-11-12T07:09:00Z">
                <w:pPr/>
              </w:pPrChange>
            </w:pPr>
            <w:ins w:id="498" w:author=" " w:date="2021-11-12T07:04:00Z">
              <w:r>
                <w:t xml:space="preserve">Kelola </w:t>
              </w:r>
              <w:r>
                <w:t>Absen</w:t>
              </w:r>
            </w:ins>
          </w:p>
        </w:tc>
        <w:tc>
          <w:tcPr>
            <w:tcW w:w="1982" w:type="dxa"/>
            <w:tcPrChange w:id="499" w:author=" " w:date="2021-11-12T07:09:00Z">
              <w:tcPr>
                <w:tcW w:w="1982" w:type="dxa"/>
              </w:tcPr>
            </w:tcPrChange>
          </w:tcPr>
          <w:p w14:paraId="3C2D7D4D" w14:textId="55D2D56B" w:rsidR="009127AA" w:rsidRDefault="009127AA" w:rsidP="009127AA">
            <w:pPr>
              <w:rPr>
                <w:ins w:id="500" w:author=" " w:date="2021-11-12T07:03:00Z"/>
              </w:rPr>
            </w:pPr>
            <w:ins w:id="501" w:author=" " w:date="2021-11-12T07:09:00Z">
              <w:r>
                <w:t xml:space="preserve">Hapus </w:t>
              </w:r>
            </w:ins>
            <w:ins w:id="502" w:author=" " w:date="2021-11-12T07:10:00Z">
              <w:r>
                <w:t>Absen</w:t>
              </w:r>
            </w:ins>
          </w:p>
        </w:tc>
        <w:tc>
          <w:tcPr>
            <w:tcW w:w="1982" w:type="dxa"/>
            <w:tcPrChange w:id="503" w:author=" " w:date="2021-11-12T07:09:00Z">
              <w:tcPr>
                <w:tcW w:w="1982" w:type="dxa"/>
              </w:tcPr>
            </w:tcPrChange>
          </w:tcPr>
          <w:p w14:paraId="382CC458" w14:textId="77777777" w:rsidR="009127AA" w:rsidRDefault="009127AA" w:rsidP="009127AA">
            <w:pPr>
              <w:rPr>
                <w:ins w:id="504" w:author=" " w:date="2021-11-12T07:03:00Z"/>
              </w:rPr>
            </w:pPr>
          </w:p>
        </w:tc>
        <w:tc>
          <w:tcPr>
            <w:tcW w:w="1982" w:type="dxa"/>
            <w:tcPrChange w:id="505" w:author=" " w:date="2021-11-12T07:09:00Z">
              <w:tcPr>
                <w:tcW w:w="1982" w:type="dxa"/>
              </w:tcPr>
            </w:tcPrChange>
          </w:tcPr>
          <w:p w14:paraId="287547DA" w14:textId="77777777" w:rsidR="009127AA" w:rsidRDefault="009127AA" w:rsidP="009127AA">
            <w:pPr>
              <w:rPr>
                <w:ins w:id="506" w:author=" " w:date="2021-11-12T07:03:00Z"/>
              </w:rPr>
            </w:pPr>
          </w:p>
        </w:tc>
      </w:tr>
      <w:tr w:rsidR="009127AA" w14:paraId="79C2EE1C" w14:textId="77777777" w:rsidTr="00E401F9">
        <w:trPr>
          <w:ins w:id="507" w:author=" " w:date="2021-11-12T07:08:00Z"/>
        </w:trPr>
        <w:tc>
          <w:tcPr>
            <w:tcW w:w="1981" w:type="dxa"/>
            <w:vMerge/>
          </w:tcPr>
          <w:p w14:paraId="07E42B25" w14:textId="77777777" w:rsidR="009127AA" w:rsidRDefault="009127AA" w:rsidP="009127AA">
            <w:pPr>
              <w:rPr>
                <w:ins w:id="508" w:author=" " w:date="2021-11-12T07:08:00Z"/>
              </w:rPr>
            </w:pPr>
          </w:p>
        </w:tc>
        <w:tc>
          <w:tcPr>
            <w:tcW w:w="1982" w:type="dxa"/>
          </w:tcPr>
          <w:p w14:paraId="5757F179" w14:textId="31A37E4F" w:rsidR="009127AA" w:rsidRDefault="009127AA" w:rsidP="009127AA">
            <w:pPr>
              <w:rPr>
                <w:ins w:id="509" w:author=" " w:date="2021-11-12T07:08:00Z"/>
              </w:rPr>
            </w:pPr>
            <w:ins w:id="510" w:author=" " w:date="2021-11-12T07:09:00Z">
              <w:r>
                <w:t>Edit</w:t>
              </w:r>
              <w:r>
                <w:t xml:space="preserve"> </w:t>
              </w:r>
            </w:ins>
            <w:ins w:id="511" w:author=" " w:date="2021-11-12T07:10:00Z">
              <w:r w:rsidR="00EB521B">
                <w:t>Absen</w:t>
              </w:r>
            </w:ins>
          </w:p>
        </w:tc>
        <w:tc>
          <w:tcPr>
            <w:tcW w:w="1982" w:type="dxa"/>
          </w:tcPr>
          <w:p w14:paraId="63D79049" w14:textId="77777777" w:rsidR="009127AA" w:rsidRDefault="009127AA" w:rsidP="009127AA">
            <w:pPr>
              <w:rPr>
                <w:ins w:id="512" w:author=" " w:date="2021-11-12T07:08:00Z"/>
              </w:rPr>
            </w:pPr>
          </w:p>
        </w:tc>
        <w:tc>
          <w:tcPr>
            <w:tcW w:w="1982" w:type="dxa"/>
          </w:tcPr>
          <w:p w14:paraId="5FC73ED9" w14:textId="77777777" w:rsidR="009127AA" w:rsidRDefault="009127AA" w:rsidP="009127AA">
            <w:pPr>
              <w:rPr>
                <w:ins w:id="513" w:author=" " w:date="2021-11-12T07:08:00Z"/>
              </w:rPr>
            </w:pPr>
          </w:p>
        </w:tc>
      </w:tr>
      <w:tr w:rsidR="009127AA" w14:paraId="70857471" w14:textId="77777777" w:rsidTr="00E401F9">
        <w:trPr>
          <w:ins w:id="514" w:author=" " w:date="2021-11-12T07:08:00Z"/>
        </w:trPr>
        <w:tc>
          <w:tcPr>
            <w:tcW w:w="1981" w:type="dxa"/>
            <w:vMerge/>
          </w:tcPr>
          <w:p w14:paraId="1CC00CF2" w14:textId="77777777" w:rsidR="009127AA" w:rsidRDefault="009127AA" w:rsidP="009127AA">
            <w:pPr>
              <w:rPr>
                <w:ins w:id="515" w:author=" " w:date="2021-11-12T07:08:00Z"/>
              </w:rPr>
            </w:pPr>
          </w:p>
        </w:tc>
        <w:tc>
          <w:tcPr>
            <w:tcW w:w="1982" w:type="dxa"/>
          </w:tcPr>
          <w:p w14:paraId="0EBD5065" w14:textId="683171E4" w:rsidR="009127AA" w:rsidRDefault="009127AA" w:rsidP="009127AA">
            <w:pPr>
              <w:rPr>
                <w:ins w:id="516" w:author=" " w:date="2021-11-12T07:08:00Z"/>
              </w:rPr>
            </w:pPr>
            <w:ins w:id="517" w:author=" " w:date="2021-11-12T07:09:00Z">
              <w:r>
                <w:t>Tambah</w:t>
              </w:r>
              <w:r>
                <w:t xml:space="preserve"> </w:t>
              </w:r>
            </w:ins>
            <w:ins w:id="518" w:author=" " w:date="2021-11-12T07:10:00Z">
              <w:r w:rsidR="00EB521B">
                <w:t>Absen</w:t>
              </w:r>
            </w:ins>
          </w:p>
        </w:tc>
        <w:tc>
          <w:tcPr>
            <w:tcW w:w="1982" w:type="dxa"/>
          </w:tcPr>
          <w:p w14:paraId="0FC1FA2D" w14:textId="77777777" w:rsidR="009127AA" w:rsidRDefault="009127AA" w:rsidP="009127AA">
            <w:pPr>
              <w:rPr>
                <w:ins w:id="519" w:author=" " w:date="2021-11-12T07:08:00Z"/>
              </w:rPr>
            </w:pPr>
          </w:p>
        </w:tc>
        <w:tc>
          <w:tcPr>
            <w:tcW w:w="1982" w:type="dxa"/>
          </w:tcPr>
          <w:p w14:paraId="1FA74EC4" w14:textId="77777777" w:rsidR="009127AA" w:rsidRDefault="009127AA" w:rsidP="009127AA">
            <w:pPr>
              <w:rPr>
                <w:ins w:id="520" w:author=" " w:date="2021-11-12T07:08:00Z"/>
              </w:rPr>
            </w:pPr>
          </w:p>
        </w:tc>
      </w:tr>
      <w:tr w:rsidR="009127AA" w14:paraId="0EE72A75" w14:textId="77777777" w:rsidTr="00E401F9">
        <w:trPr>
          <w:ins w:id="521" w:author=" " w:date="2021-11-12T07:08:00Z"/>
        </w:trPr>
        <w:tc>
          <w:tcPr>
            <w:tcW w:w="1981" w:type="dxa"/>
            <w:vMerge/>
          </w:tcPr>
          <w:p w14:paraId="71F4E673" w14:textId="77777777" w:rsidR="009127AA" w:rsidRDefault="009127AA" w:rsidP="009127AA">
            <w:pPr>
              <w:rPr>
                <w:ins w:id="522" w:author=" " w:date="2021-11-12T07:08:00Z"/>
              </w:rPr>
            </w:pPr>
          </w:p>
        </w:tc>
        <w:tc>
          <w:tcPr>
            <w:tcW w:w="1982" w:type="dxa"/>
          </w:tcPr>
          <w:p w14:paraId="5B39B081" w14:textId="4BEB25D3" w:rsidR="009127AA" w:rsidRDefault="009127AA" w:rsidP="009127AA">
            <w:pPr>
              <w:rPr>
                <w:ins w:id="523" w:author=" " w:date="2021-11-12T07:08:00Z"/>
              </w:rPr>
            </w:pPr>
            <w:ins w:id="524" w:author=" " w:date="2021-11-12T07:09:00Z">
              <w:r>
                <w:t>Lihat</w:t>
              </w:r>
              <w:r>
                <w:t xml:space="preserve"> </w:t>
              </w:r>
            </w:ins>
            <w:ins w:id="525" w:author=" " w:date="2021-11-12T07:10:00Z">
              <w:r w:rsidR="00EB521B">
                <w:t>Absen</w:t>
              </w:r>
            </w:ins>
          </w:p>
        </w:tc>
        <w:tc>
          <w:tcPr>
            <w:tcW w:w="1982" w:type="dxa"/>
          </w:tcPr>
          <w:p w14:paraId="4F351FE7" w14:textId="77777777" w:rsidR="009127AA" w:rsidRDefault="009127AA" w:rsidP="009127AA">
            <w:pPr>
              <w:rPr>
                <w:ins w:id="526" w:author=" " w:date="2021-11-12T07:08:00Z"/>
              </w:rPr>
            </w:pPr>
          </w:p>
        </w:tc>
        <w:tc>
          <w:tcPr>
            <w:tcW w:w="1982" w:type="dxa"/>
          </w:tcPr>
          <w:p w14:paraId="4415AEFE" w14:textId="77777777" w:rsidR="009127AA" w:rsidRDefault="009127AA" w:rsidP="009127AA">
            <w:pPr>
              <w:rPr>
                <w:ins w:id="527" w:author=" " w:date="2021-11-12T07:08:00Z"/>
              </w:rPr>
            </w:pPr>
          </w:p>
        </w:tc>
      </w:tr>
      <w:tr w:rsidR="00EB521B" w14:paraId="5EE5D628" w14:textId="77777777" w:rsidTr="00EB521B">
        <w:tblPrEx>
          <w:tblW w:w="0" w:type="auto"/>
          <w:tblPrExChange w:id="528" w:author=" " w:date="2021-11-12T07:10:00Z">
            <w:tblPrEx>
              <w:tblW w:w="0" w:type="auto"/>
            </w:tblPrEx>
          </w:tblPrExChange>
        </w:tblPrEx>
        <w:trPr>
          <w:ins w:id="529" w:author=" " w:date="2021-11-12T07:03:00Z"/>
        </w:trPr>
        <w:tc>
          <w:tcPr>
            <w:tcW w:w="1981" w:type="dxa"/>
            <w:vMerge w:val="restart"/>
            <w:vAlign w:val="center"/>
            <w:tcPrChange w:id="530" w:author=" " w:date="2021-11-12T07:10:00Z">
              <w:tcPr>
                <w:tcW w:w="1981" w:type="dxa"/>
                <w:vMerge w:val="restart"/>
              </w:tcPr>
            </w:tcPrChange>
          </w:tcPr>
          <w:p w14:paraId="09D054C1" w14:textId="2E350D80" w:rsidR="00EB521B" w:rsidRDefault="00EB521B" w:rsidP="00EB521B">
            <w:pPr>
              <w:jc w:val="center"/>
              <w:rPr>
                <w:ins w:id="531" w:author=" " w:date="2021-11-12T07:03:00Z"/>
              </w:rPr>
              <w:pPrChange w:id="532" w:author=" " w:date="2021-11-12T07:10:00Z">
                <w:pPr/>
              </w:pPrChange>
            </w:pPr>
            <w:ins w:id="533" w:author=" " w:date="2021-11-12T07:04:00Z">
              <w:r>
                <w:t xml:space="preserve">Kelola </w:t>
              </w:r>
              <w:r>
                <w:t>Guru</w:t>
              </w:r>
            </w:ins>
          </w:p>
        </w:tc>
        <w:tc>
          <w:tcPr>
            <w:tcW w:w="1982" w:type="dxa"/>
            <w:tcPrChange w:id="534" w:author=" " w:date="2021-11-12T07:10:00Z">
              <w:tcPr>
                <w:tcW w:w="1982" w:type="dxa"/>
              </w:tcPr>
            </w:tcPrChange>
          </w:tcPr>
          <w:p w14:paraId="185023D1" w14:textId="1E64BB6F" w:rsidR="00EB521B" w:rsidRDefault="00CA3FEE" w:rsidP="009127AA">
            <w:pPr>
              <w:rPr>
                <w:ins w:id="535" w:author=" " w:date="2021-11-12T07:03:00Z"/>
              </w:rPr>
            </w:pPr>
            <w:ins w:id="536" w:author=" " w:date="2021-11-12T07:25:00Z">
              <w:r>
                <w:t xml:space="preserve">Hapus </w:t>
              </w:r>
              <w:r>
                <w:t>Guru</w:t>
              </w:r>
            </w:ins>
          </w:p>
        </w:tc>
        <w:tc>
          <w:tcPr>
            <w:tcW w:w="1982" w:type="dxa"/>
            <w:tcPrChange w:id="537" w:author=" " w:date="2021-11-12T07:10:00Z">
              <w:tcPr>
                <w:tcW w:w="1982" w:type="dxa"/>
              </w:tcPr>
            </w:tcPrChange>
          </w:tcPr>
          <w:p w14:paraId="557AC923" w14:textId="77777777" w:rsidR="00EB521B" w:rsidRDefault="00EB521B" w:rsidP="009127AA">
            <w:pPr>
              <w:rPr>
                <w:ins w:id="538" w:author=" " w:date="2021-11-12T07:03:00Z"/>
              </w:rPr>
            </w:pPr>
          </w:p>
        </w:tc>
        <w:tc>
          <w:tcPr>
            <w:tcW w:w="1982" w:type="dxa"/>
            <w:tcPrChange w:id="539" w:author=" " w:date="2021-11-12T07:10:00Z">
              <w:tcPr>
                <w:tcW w:w="1982" w:type="dxa"/>
              </w:tcPr>
            </w:tcPrChange>
          </w:tcPr>
          <w:p w14:paraId="6283371A" w14:textId="77777777" w:rsidR="00EB521B" w:rsidRDefault="00EB521B" w:rsidP="009127AA">
            <w:pPr>
              <w:rPr>
                <w:ins w:id="540" w:author=" " w:date="2021-11-12T07:03:00Z"/>
              </w:rPr>
            </w:pPr>
          </w:p>
        </w:tc>
      </w:tr>
      <w:tr w:rsidR="00EB521B" w14:paraId="69D4FF90" w14:textId="77777777" w:rsidTr="00E401F9">
        <w:trPr>
          <w:ins w:id="541" w:author=" " w:date="2021-11-12T07:10:00Z"/>
        </w:trPr>
        <w:tc>
          <w:tcPr>
            <w:tcW w:w="1981" w:type="dxa"/>
            <w:vMerge/>
          </w:tcPr>
          <w:p w14:paraId="230FCB55" w14:textId="77777777" w:rsidR="00EB521B" w:rsidRDefault="00EB521B" w:rsidP="009127AA">
            <w:pPr>
              <w:rPr>
                <w:ins w:id="542" w:author=" " w:date="2021-11-12T07:10:00Z"/>
              </w:rPr>
            </w:pPr>
          </w:p>
        </w:tc>
        <w:tc>
          <w:tcPr>
            <w:tcW w:w="1982" w:type="dxa"/>
          </w:tcPr>
          <w:p w14:paraId="2FF82F0E" w14:textId="39E7FE6E" w:rsidR="00EB521B" w:rsidRDefault="00CA3FEE" w:rsidP="009127AA">
            <w:pPr>
              <w:rPr>
                <w:ins w:id="543" w:author=" " w:date="2021-11-12T07:10:00Z"/>
              </w:rPr>
            </w:pPr>
            <w:ins w:id="544" w:author=" " w:date="2021-11-12T07:25:00Z">
              <w:r>
                <w:t>Edit Guru</w:t>
              </w:r>
            </w:ins>
          </w:p>
        </w:tc>
        <w:tc>
          <w:tcPr>
            <w:tcW w:w="1982" w:type="dxa"/>
          </w:tcPr>
          <w:p w14:paraId="5F32083F" w14:textId="77777777" w:rsidR="00EB521B" w:rsidRDefault="00EB521B" w:rsidP="009127AA">
            <w:pPr>
              <w:rPr>
                <w:ins w:id="545" w:author=" " w:date="2021-11-12T07:10:00Z"/>
              </w:rPr>
            </w:pPr>
          </w:p>
        </w:tc>
        <w:tc>
          <w:tcPr>
            <w:tcW w:w="1982" w:type="dxa"/>
          </w:tcPr>
          <w:p w14:paraId="1D7342C3" w14:textId="77777777" w:rsidR="00EB521B" w:rsidRDefault="00EB521B" w:rsidP="009127AA">
            <w:pPr>
              <w:rPr>
                <w:ins w:id="546" w:author=" " w:date="2021-11-12T07:10:00Z"/>
              </w:rPr>
            </w:pPr>
          </w:p>
        </w:tc>
      </w:tr>
      <w:tr w:rsidR="00EB521B" w14:paraId="1A897314" w14:textId="77777777" w:rsidTr="00E401F9">
        <w:trPr>
          <w:ins w:id="547" w:author=" " w:date="2021-11-12T07:10:00Z"/>
        </w:trPr>
        <w:tc>
          <w:tcPr>
            <w:tcW w:w="1981" w:type="dxa"/>
            <w:vMerge/>
          </w:tcPr>
          <w:p w14:paraId="2B206311" w14:textId="77777777" w:rsidR="00EB521B" w:rsidRDefault="00EB521B" w:rsidP="009127AA">
            <w:pPr>
              <w:rPr>
                <w:ins w:id="548" w:author=" " w:date="2021-11-12T07:10:00Z"/>
              </w:rPr>
            </w:pPr>
          </w:p>
        </w:tc>
        <w:tc>
          <w:tcPr>
            <w:tcW w:w="1982" w:type="dxa"/>
          </w:tcPr>
          <w:p w14:paraId="148541D2" w14:textId="4A0FB19D" w:rsidR="00EB521B" w:rsidRDefault="00CA3FEE" w:rsidP="009127AA">
            <w:pPr>
              <w:rPr>
                <w:ins w:id="549" w:author=" " w:date="2021-11-12T07:10:00Z"/>
              </w:rPr>
            </w:pPr>
            <w:ins w:id="550" w:author=" " w:date="2021-11-12T07:24:00Z">
              <w:r>
                <w:t xml:space="preserve">Tambah Guru </w:t>
              </w:r>
            </w:ins>
          </w:p>
        </w:tc>
        <w:tc>
          <w:tcPr>
            <w:tcW w:w="1982" w:type="dxa"/>
          </w:tcPr>
          <w:p w14:paraId="573AC312" w14:textId="77777777" w:rsidR="00EB521B" w:rsidRDefault="00EB521B" w:rsidP="009127AA">
            <w:pPr>
              <w:rPr>
                <w:ins w:id="551" w:author=" " w:date="2021-11-12T07:10:00Z"/>
              </w:rPr>
            </w:pPr>
          </w:p>
        </w:tc>
        <w:tc>
          <w:tcPr>
            <w:tcW w:w="1982" w:type="dxa"/>
          </w:tcPr>
          <w:p w14:paraId="045A62B5" w14:textId="77777777" w:rsidR="00EB521B" w:rsidRDefault="00EB521B" w:rsidP="009127AA">
            <w:pPr>
              <w:rPr>
                <w:ins w:id="552" w:author=" " w:date="2021-11-12T07:10:00Z"/>
              </w:rPr>
            </w:pPr>
          </w:p>
        </w:tc>
      </w:tr>
      <w:tr w:rsidR="00EB521B" w14:paraId="7C85AC0A" w14:textId="77777777" w:rsidTr="00E401F9">
        <w:trPr>
          <w:ins w:id="553" w:author=" " w:date="2021-11-12T07:10:00Z"/>
        </w:trPr>
        <w:tc>
          <w:tcPr>
            <w:tcW w:w="1981" w:type="dxa"/>
            <w:vMerge/>
          </w:tcPr>
          <w:p w14:paraId="4DFABB9C" w14:textId="77777777" w:rsidR="00EB521B" w:rsidRDefault="00EB521B" w:rsidP="009127AA">
            <w:pPr>
              <w:rPr>
                <w:ins w:id="554" w:author=" " w:date="2021-11-12T07:10:00Z"/>
              </w:rPr>
            </w:pPr>
          </w:p>
        </w:tc>
        <w:tc>
          <w:tcPr>
            <w:tcW w:w="1982" w:type="dxa"/>
          </w:tcPr>
          <w:p w14:paraId="26FC20F9" w14:textId="1D8A2D5D" w:rsidR="00EB521B" w:rsidRDefault="00CA3FEE" w:rsidP="009127AA">
            <w:pPr>
              <w:rPr>
                <w:ins w:id="555" w:author=" " w:date="2021-11-12T07:10:00Z"/>
              </w:rPr>
            </w:pPr>
            <w:ins w:id="556" w:author=" " w:date="2021-11-12T07:25:00Z">
              <w:r>
                <w:t>Lihat Guru</w:t>
              </w:r>
            </w:ins>
          </w:p>
        </w:tc>
        <w:tc>
          <w:tcPr>
            <w:tcW w:w="1982" w:type="dxa"/>
          </w:tcPr>
          <w:p w14:paraId="3189A702" w14:textId="77777777" w:rsidR="00EB521B" w:rsidRDefault="00EB521B" w:rsidP="009127AA">
            <w:pPr>
              <w:rPr>
                <w:ins w:id="557" w:author=" " w:date="2021-11-12T07:10:00Z"/>
              </w:rPr>
            </w:pPr>
          </w:p>
        </w:tc>
        <w:tc>
          <w:tcPr>
            <w:tcW w:w="1982" w:type="dxa"/>
          </w:tcPr>
          <w:p w14:paraId="08D8B433" w14:textId="77777777" w:rsidR="00EB521B" w:rsidRDefault="00EB521B" w:rsidP="009127AA">
            <w:pPr>
              <w:rPr>
                <w:ins w:id="558" w:author=" " w:date="2021-11-12T07:10:00Z"/>
              </w:rPr>
            </w:pPr>
          </w:p>
        </w:tc>
      </w:tr>
      <w:tr w:rsidR="00EB521B" w14:paraId="480E3FDB" w14:textId="77777777" w:rsidTr="00EB521B">
        <w:tblPrEx>
          <w:tblW w:w="0" w:type="auto"/>
          <w:tblPrExChange w:id="559" w:author=" " w:date="2021-11-12T07:11:00Z">
            <w:tblPrEx>
              <w:tblW w:w="0" w:type="auto"/>
            </w:tblPrEx>
          </w:tblPrExChange>
        </w:tblPrEx>
        <w:trPr>
          <w:ins w:id="560" w:author=" " w:date="2021-11-12T07:03:00Z"/>
        </w:trPr>
        <w:tc>
          <w:tcPr>
            <w:tcW w:w="1981" w:type="dxa"/>
            <w:vMerge w:val="restart"/>
            <w:vAlign w:val="center"/>
            <w:tcPrChange w:id="561" w:author=" " w:date="2021-11-12T07:11:00Z">
              <w:tcPr>
                <w:tcW w:w="1981" w:type="dxa"/>
                <w:vMerge w:val="restart"/>
              </w:tcPr>
            </w:tcPrChange>
          </w:tcPr>
          <w:p w14:paraId="3255A415" w14:textId="4453A850" w:rsidR="00EB521B" w:rsidRDefault="00EB521B" w:rsidP="00EB521B">
            <w:pPr>
              <w:jc w:val="center"/>
              <w:rPr>
                <w:ins w:id="562" w:author=" " w:date="2021-11-12T07:03:00Z"/>
              </w:rPr>
              <w:pPrChange w:id="563" w:author=" " w:date="2021-11-12T07:11:00Z">
                <w:pPr/>
              </w:pPrChange>
            </w:pPr>
            <w:ins w:id="564" w:author=" " w:date="2021-11-12T07:04:00Z">
              <w:r>
                <w:t xml:space="preserve">Kelola </w:t>
              </w:r>
              <w:r>
                <w:t>Walikelas</w:t>
              </w:r>
            </w:ins>
          </w:p>
        </w:tc>
        <w:tc>
          <w:tcPr>
            <w:tcW w:w="1982" w:type="dxa"/>
            <w:tcPrChange w:id="565" w:author=" " w:date="2021-11-12T07:11:00Z">
              <w:tcPr>
                <w:tcW w:w="1982" w:type="dxa"/>
              </w:tcPr>
            </w:tcPrChange>
          </w:tcPr>
          <w:p w14:paraId="1A849485" w14:textId="6BE1F551" w:rsidR="00EB521B" w:rsidRDefault="00CA3FEE" w:rsidP="009127AA">
            <w:pPr>
              <w:rPr>
                <w:ins w:id="566" w:author=" " w:date="2021-11-12T07:03:00Z"/>
              </w:rPr>
            </w:pPr>
            <w:ins w:id="567" w:author=" " w:date="2021-11-12T07:25:00Z">
              <w:r>
                <w:t xml:space="preserve">Hapus </w:t>
              </w:r>
            </w:ins>
            <w:ins w:id="568" w:author=" " w:date="2021-11-12T07:26:00Z">
              <w:r>
                <w:t>Walikelas</w:t>
              </w:r>
            </w:ins>
          </w:p>
        </w:tc>
        <w:tc>
          <w:tcPr>
            <w:tcW w:w="1982" w:type="dxa"/>
            <w:tcPrChange w:id="569" w:author=" " w:date="2021-11-12T07:11:00Z">
              <w:tcPr>
                <w:tcW w:w="1982" w:type="dxa"/>
              </w:tcPr>
            </w:tcPrChange>
          </w:tcPr>
          <w:p w14:paraId="6B427274" w14:textId="77777777" w:rsidR="00EB521B" w:rsidRDefault="00EB521B" w:rsidP="009127AA">
            <w:pPr>
              <w:rPr>
                <w:ins w:id="570" w:author=" " w:date="2021-11-12T07:03:00Z"/>
              </w:rPr>
            </w:pPr>
          </w:p>
        </w:tc>
        <w:tc>
          <w:tcPr>
            <w:tcW w:w="1982" w:type="dxa"/>
            <w:tcPrChange w:id="571" w:author=" " w:date="2021-11-12T07:11:00Z">
              <w:tcPr>
                <w:tcW w:w="1982" w:type="dxa"/>
              </w:tcPr>
            </w:tcPrChange>
          </w:tcPr>
          <w:p w14:paraId="6F2DB88F" w14:textId="77777777" w:rsidR="00EB521B" w:rsidRDefault="00EB521B" w:rsidP="009127AA">
            <w:pPr>
              <w:rPr>
                <w:ins w:id="572" w:author=" " w:date="2021-11-12T07:03:00Z"/>
              </w:rPr>
            </w:pPr>
          </w:p>
        </w:tc>
      </w:tr>
      <w:tr w:rsidR="00E0612A" w14:paraId="5439AE73" w14:textId="77777777" w:rsidTr="00E401F9">
        <w:trPr>
          <w:ins w:id="573" w:author=" " w:date="2021-11-12T07:10:00Z"/>
        </w:trPr>
        <w:tc>
          <w:tcPr>
            <w:tcW w:w="1981" w:type="dxa"/>
            <w:vMerge/>
          </w:tcPr>
          <w:p w14:paraId="66CE61E9" w14:textId="77777777" w:rsidR="00E0612A" w:rsidRDefault="00E0612A" w:rsidP="00E0612A">
            <w:pPr>
              <w:rPr>
                <w:ins w:id="574" w:author=" " w:date="2021-11-12T07:10:00Z"/>
              </w:rPr>
            </w:pPr>
          </w:p>
        </w:tc>
        <w:tc>
          <w:tcPr>
            <w:tcW w:w="1982" w:type="dxa"/>
          </w:tcPr>
          <w:p w14:paraId="168F1D5C" w14:textId="7FF45888" w:rsidR="00E0612A" w:rsidRDefault="00E0612A" w:rsidP="00E0612A">
            <w:pPr>
              <w:rPr>
                <w:ins w:id="575" w:author=" " w:date="2021-11-12T07:10:00Z"/>
              </w:rPr>
            </w:pPr>
            <w:ins w:id="576" w:author=" " w:date="2021-11-12T07:27:00Z">
              <w:r>
                <w:t>Edit Walikelas</w:t>
              </w:r>
            </w:ins>
          </w:p>
        </w:tc>
        <w:tc>
          <w:tcPr>
            <w:tcW w:w="1982" w:type="dxa"/>
          </w:tcPr>
          <w:p w14:paraId="0B66139D" w14:textId="77777777" w:rsidR="00E0612A" w:rsidRDefault="00E0612A" w:rsidP="00E0612A">
            <w:pPr>
              <w:rPr>
                <w:ins w:id="577" w:author=" " w:date="2021-11-12T07:10:00Z"/>
              </w:rPr>
            </w:pPr>
          </w:p>
        </w:tc>
        <w:tc>
          <w:tcPr>
            <w:tcW w:w="1982" w:type="dxa"/>
          </w:tcPr>
          <w:p w14:paraId="660B228F" w14:textId="77777777" w:rsidR="00E0612A" w:rsidRDefault="00E0612A" w:rsidP="00E0612A">
            <w:pPr>
              <w:rPr>
                <w:ins w:id="578" w:author=" " w:date="2021-11-12T07:10:00Z"/>
              </w:rPr>
            </w:pPr>
          </w:p>
        </w:tc>
      </w:tr>
      <w:tr w:rsidR="00EB521B" w14:paraId="1F5001C0" w14:textId="77777777" w:rsidTr="00E401F9">
        <w:trPr>
          <w:ins w:id="579" w:author=" " w:date="2021-11-12T07:10:00Z"/>
        </w:trPr>
        <w:tc>
          <w:tcPr>
            <w:tcW w:w="1981" w:type="dxa"/>
            <w:vMerge/>
          </w:tcPr>
          <w:p w14:paraId="55A7F5E3" w14:textId="77777777" w:rsidR="00EB521B" w:rsidRDefault="00EB521B" w:rsidP="009127AA">
            <w:pPr>
              <w:rPr>
                <w:ins w:id="580" w:author=" " w:date="2021-11-12T07:10:00Z"/>
              </w:rPr>
            </w:pPr>
          </w:p>
        </w:tc>
        <w:tc>
          <w:tcPr>
            <w:tcW w:w="1982" w:type="dxa"/>
          </w:tcPr>
          <w:p w14:paraId="2790E8BF" w14:textId="01E903EC" w:rsidR="00EB521B" w:rsidRDefault="00CA3FEE" w:rsidP="009127AA">
            <w:pPr>
              <w:rPr>
                <w:ins w:id="581" w:author=" " w:date="2021-11-12T07:10:00Z"/>
              </w:rPr>
            </w:pPr>
            <w:ins w:id="582" w:author=" " w:date="2021-11-12T07:25:00Z">
              <w:r>
                <w:t xml:space="preserve">Tambah </w:t>
              </w:r>
            </w:ins>
            <w:ins w:id="583" w:author=" " w:date="2021-11-12T07:26:00Z">
              <w:r>
                <w:t>Walikelas</w:t>
              </w:r>
            </w:ins>
          </w:p>
        </w:tc>
        <w:tc>
          <w:tcPr>
            <w:tcW w:w="1982" w:type="dxa"/>
          </w:tcPr>
          <w:p w14:paraId="7D3DB4B6" w14:textId="77777777" w:rsidR="00EB521B" w:rsidRDefault="00EB521B" w:rsidP="009127AA">
            <w:pPr>
              <w:rPr>
                <w:ins w:id="584" w:author=" " w:date="2021-11-12T07:10:00Z"/>
              </w:rPr>
            </w:pPr>
          </w:p>
        </w:tc>
        <w:tc>
          <w:tcPr>
            <w:tcW w:w="1982" w:type="dxa"/>
          </w:tcPr>
          <w:p w14:paraId="434A9557" w14:textId="77777777" w:rsidR="00EB521B" w:rsidRDefault="00EB521B" w:rsidP="009127AA">
            <w:pPr>
              <w:rPr>
                <w:ins w:id="585" w:author=" " w:date="2021-11-12T07:10:00Z"/>
              </w:rPr>
            </w:pPr>
          </w:p>
        </w:tc>
      </w:tr>
      <w:tr w:rsidR="00EB521B" w14:paraId="7D222948" w14:textId="77777777" w:rsidTr="00E401F9">
        <w:trPr>
          <w:ins w:id="586" w:author=" " w:date="2021-11-12T07:10:00Z"/>
        </w:trPr>
        <w:tc>
          <w:tcPr>
            <w:tcW w:w="1981" w:type="dxa"/>
            <w:vMerge/>
          </w:tcPr>
          <w:p w14:paraId="26B25EA5" w14:textId="77777777" w:rsidR="00EB521B" w:rsidRDefault="00EB521B" w:rsidP="009127AA">
            <w:pPr>
              <w:rPr>
                <w:ins w:id="587" w:author=" " w:date="2021-11-12T07:10:00Z"/>
              </w:rPr>
            </w:pPr>
          </w:p>
        </w:tc>
        <w:tc>
          <w:tcPr>
            <w:tcW w:w="1982" w:type="dxa"/>
          </w:tcPr>
          <w:p w14:paraId="23E5A780" w14:textId="0174F780" w:rsidR="00EB521B" w:rsidRDefault="00CA3FEE" w:rsidP="009127AA">
            <w:pPr>
              <w:rPr>
                <w:ins w:id="588" w:author=" " w:date="2021-11-12T07:10:00Z"/>
              </w:rPr>
            </w:pPr>
            <w:ins w:id="589" w:author=" " w:date="2021-11-12T07:25:00Z">
              <w:r>
                <w:t xml:space="preserve">Lihat </w:t>
              </w:r>
            </w:ins>
            <w:ins w:id="590" w:author=" " w:date="2021-11-12T07:26:00Z">
              <w:r>
                <w:t>Walikelas</w:t>
              </w:r>
            </w:ins>
          </w:p>
        </w:tc>
        <w:tc>
          <w:tcPr>
            <w:tcW w:w="1982" w:type="dxa"/>
          </w:tcPr>
          <w:p w14:paraId="3C57AA63" w14:textId="77777777" w:rsidR="00EB521B" w:rsidRDefault="00EB521B" w:rsidP="009127AA">
            <w:pPr>
              <w:rPr>
                <w:ins w:id="591" w:author=" " w:date="2021-11-12T07:10:00Z"/>
              </w:rPr>
            </w:pPr>
          </w:p>
        </w:tc>
        <w:tc>
          <w:tcPr>
            <w:tcW w:w="1982" w:type="dxa"/>
          </w:tcPr>
          <w:p w14:paraId="0A3061BC" w14:textId="77777777" w:rsidR="00EB521B" w:rsidRDefault="00EB521B" w:rsidP="009127AA">
            <w:pPr>
              <w:rPr>
                <w:ins w:id="592" w:author=" " w:date="2021-11-12T07:10:00Z"/>
              </w:rPr>
            </w:pPr>
          </w:p>
        </w:tc>
      </w:tr>
      <w:tr w:rsidR="00EB521B" w14:paraId="68AC6E56" w14:textId="77777777" w:rsidTr="00EB521B">
        <w:tblPrEx>
          <w:tblW w:w="0" w:type="auto"/>
          <w:tblPrExChange w:id="593" w:author=" " w:date="2021-11-12T07:11:00Z">
            <w:tblPrEx>
              <w:tblW w:w="0" w:type="auto"/>
            </w:tblPrEx>
          </w:tblPrExChange>
        </w:tblPrEx>
        <w:trPr>
          <w:ins w:id="594" w:author=" " w:date="2021-11-12T07:03:00Z"/>
        </w:trPr>
        <w:tc>
          <w:tcPr>
            <w:tcW w:w="1981" w:type="dxa"/>
            <w:vMerge w:val="restart"/>
            <w:vAlign w:val="center"/>
            <w:tcPrChange w:id="595" w:author=" " w:date="2021-11-12T07:11:00Z">
              <w:tcPr>
                <w:tcW w:w="1981" w:type="dxa"/>
                <w:vMerge w:val="restart"/>
              </w:tcPr>
            </w:tcPrChange>
          </w:tcPr>
          <w:p w14:paraId="65B4A2C7" w14:textId="4FC4999E" w:rsidR="00EB521B" w:rsidRDefault="00EB521B" w:rsidP="00EB521B">
            <w:pPr>
              <w:jc w:val="center"/>
              <w:rPr>
                <w:ins w:id="596" w:author=" " w:date="2021-11-12T07:03:00Z"/>
              </w:rPr>
              <w:pPrChange w:id="597" w:author=" " w:date="2021-11-12T07:11:00Z">
                <w:pPr/>
              </w:pPrChange>
            </w:pPr>
            <w:ins w:id="598" w:author=" " w:date="2021-11-12T07:04:00Z">
              <w:r>
                <w:t>Kelola Laporan Absen</w:t>
              </w:r>
            </w:ins>
          </w:p>
        </w:tc>
        <w:tc>
          <w:tcPr>
            <w:tcW w:w="1982" w:type="dxa"/>
            <w:tcPrChange w:id="599" w:author=" " w:date="2021-11-12T07:11:00Z">
              <w:tcPr>
                <w:tcW w:w="1982" w:type="dxa"/>
              </w:tcPr>
            </w:tcPrChange>
          </w:tcPr>
          <w:p w14:paraId="5DD58D8C" w14:textId="160F4BF8" w:rsidR="00EB521B" w:rsidRDefault="00CA3FEE" w:rsidP="009127AA">
            <w:pPr>
              <w:rPr>
                <w:ins w:id="600" w:author=" " w:date="2021-11-12T07:03:00Z"/>
              </w:rPr>
            </w:pPr>
            <w:ins w:id="601" w:author=" " w:date="2021-11-12T07:26:00Z">
              <w:r>
                <w:t>Hapus Laporan Absen</w:t>
              </w:r>
            </w:ins>
          </w:p>
        </w:tc>
        <w:tc>
          <w:tcPr>
            <w:tcW w:w="1982" w:type="dxa"/>
            <w:tcPrChange w:id="602" w:author=" " w:date="2021-11-12T07:11:00Z">
              <w:tcPr>
                <w:tcW w:w="1982" w:type="dxa"/>
              </w:tcPr>
            </w:tcPrChange>
          </w:tcPr>
          <w:p w14:paraId="64A42B38" w14:textId="77777777" w:rsidR="00EB521B" w:rsidRDefault="00EB521B" w:rsidP="009127AA">
            <w:pPr>
              <w:rPr>
                <w:ins w:id="603" w:author=" " w:date="2021-11-12T07:03:00Z"/>
              </w:rPr>
            </w:pPr>
          </w:p>
        </w:tc>
        <w:tc>
          <w:tcPr>
            <w:tcW w:w="1982" w:type="dxa"/>
            <w:tcPrChange w:id="604" w:author=" " w:date="2021-11-12T07:11:00Z">
              <w:tcPr>
                <w:tcW w:w="1982" w:type="dxa"/>
              </w:tcPr>
            </w:tcPrChange>
          </w:tcPr>
          <w:p w14:paraId="091AEAC0" w14:textId="77777777" w:rsidR="00EB521B" w:rsidRDefault="00EB521B" w:rsidP="009127AA">
            <w:pPr>
              <w:rPr>
                <w:ins w:id="605" w:author=" " w:date="2021-11-12T07:03:00Z"/>
              </w:rPr>
            </w:pPr>
          </w:p>
        </w:tc>
      </w:tr>
      <w:tr w:rsidR="00E0612A" w14:paraId="5B8EE137" w14:textId="77777777" w:rsidTr="00E401F9">
        <w:trPr>
          <w:ins w:id="606" w:author=" " w:date="2021-11-12T07:11:00Z"/>
        </w:trPr>
        <w:tc>
          <w:tcPr>
            <w:tcW w:w="1981" w:type="dxa"/>
            <w:vMerge/>
          </w:tcPr>
          <w:p w14:paraId="22402AB2" w14:textId="77777777" w:rsidR="00E0612A" w:rsidRDefault="00E0612A" w:rsidP="00E0612A">
            <w:pPr>
              <w:rPr>
                <w:ins w:id="607" w:author=" " w:date="2021-11-12T07:11:00Z"/>
              </w:rPr>
            </w:pPr>
          </w:p>
        </w:tc>
        <w:tc>
          <w:tcPr>
            <w:tcW w:w="1982" w:type="dxa"/>
          </w:tcPr>
          <w:p w14:paraId="12B2C3B6" w14:textId="49C68E98" w:rsidR="00E0612A" w:rsidRDefault="00E0612A" w:rsidP="00E0612A">
            <w:pPr>
              <w:rPr>
                <w:ins w:id="608" w:author=" " w:date="2021-11-12T07:11:00Z"/>
              </w:rPr>
            </w:pPr>
            <w:ins w:id="609" w:author=" " w:date="2021-11-12T07:27:00Z">
              <w:r>
                <w:t xml:space="preserve">Edit </w:t>
              </w:r>
              <w:r>
                <w:t>Laporan Absen</w:t>
              </w:r>
            </w:ins>
          </w:p>
        </w:tc>
        <w:tc>
          <w:tcPr>
            <w:tcW w:w="1982" w:type="dxa"/>
          </w:tcPr>
          <w:p w14:paraId="6F0AD6CF" w14:textId="77777777" w:rsidR="00E0612A" w:rsidRDefault="00E0612A" w:rsidP="00E0612A">
            <w:pPr>
              <w:rPr>
                <w:ins w:id="610" w:author=" " w:date="2021-11-12T07:11:00Z"/>
              </w:rPr>
            </w:pPr>
          </w:p>
        </w:tc>
        <w:tc>
          <w:tcPr>
            <w:tcW w:w="1982" w:type="dxa"/>
          </w:tcPr>
          <w:p w14:paraId="0DDFBE29" w14:textId="77777777" w:rsidR="00E0612A" w:rsidRDefault="00E0612A" w:rsidP="00E0612A">
            <w:pPr>
              <w:rPr>
                <w:ins w:id="611" w:author=" " w:date="2021-11-12T07:11:00Z"/>
              </w:rPr>
            </w:pPr>
          </w:p>
        </w:tc>
      </w:tr>
      <w:tr w:rsidR="00E0612A" w14:paraId="7CF94ABB" w14:textId="77777777" w:rsidTr="00E401F9">
        <w:trPr>
          <w:ins w:id="612" w:author=" " w:date="2021-11-12T07:11:00Z"/>
        </w:trPr>
        <w:tc>
          <w:tcPr>
            <w:tcW w:w="1981" w:type="dxa"/>
            <w:vMerge/>
          </w:tcPr>
          <w:p w14:paraId="571D30F8" w14:textId="77777777" w:rsidR="00E0612A" w:rsidRDefault="00E0612A" w:rsidP="00E0612A">
            <w:pPr>
              <w:rPr>
                <w:ins w:id="613" w:author=" " w:date="2021-11-12T07:11:00Z"/>
              </w:rPr>
            </w:pPr>
          </w:p>
        </w:tc>
        <w:tc>
          <w:tcPr>
            <w:tcW w:w="1982" w:type="dxa"/>
          </w:tcPr>
          <w:p w14:paraId="15EC7B21" w14:textId="5032A683" w:rsidR="00E0612A" w:rsidRDefault="00E0612A" w:rsidP="00E0612A">
            <w:pPr>
              <w:rPr>
                <w:ins w:id="614" w:author=" " w:date="2021-11-12T07:11:00Z"/>
              </w:rPr>
            </w:pPr>
            <w:ins w:id="615" w:author=" " w:date="2021-11-12T07:27:00Z">
              <w:r>
                <w:t>Tambah Laporan Absen</w:t>
              </w:r>
            </w:ins>
          </w:p>
        </w:tc>
        <w:tc>
          <w:tcPr>
            <w:tcW w:w="1982" w:type="dxa"/>
          </w:tcPr>
          <w:p w14:paraId="2C3C5D15" w14:textId="77777777" w:rsidR="00E0612A" w:rsidRDefault="00E0612A" w:rsidP="00E0612A">
            <w:pPr>
              <w:rPr>
                <w:ins w:id="616" w:author=" " w:date="2021-11-12T07:11:00Z"/>
              </w:rPr>
            </w:pPr>
          </w:p>
        </w:tc>
        <w:tc>
          <w:tcPr>
            <w:tcW w:w="1982" w:type="dxa"/>
          </w:tcPr>
          <w:p w14:paraId="22CBBC08" w14:textId="77777777" w:rsidR="00E0612A" w:rsidRDefault="00E0612A" w:rsidP="00E0612A">
            <w:pPr>
              <w:rPr>
                <w:ins w:id="617" w:author=" " w:date="2021-11-12T07:11:00Z"/>
              </w:rPr>
            </w:pPr>
          </w:p>
        </w:tc>
      </w:tr>
      <w:tr w:rsidR="00E0612A" w14:paraId="31D67BC5" w14:textId="77777777" w:rsidTr="00E401F9">
        <w:trPr>
          <w:ins w:id="618" w:author=" " w:date="2021-11-12T07:11:00Z"/>
        </w:trPr>
        <w:tc>
          <w:tcPr>
            <w:tcW w:w="1981" w:type="dxa"/>
            <w:vMerge/>
          </w:tcPr>
          <w:p w14:paraId="510D5C1B" w14:textId="77777777" w:rsidR="00E0612A" w:rsidRDefault="00E0612A" w:rsidP="00E0612A">
            <w:pPr>
              <w:rPr>
                <w:ins w:id="619" w:author=" " w:date="2021-11-12T07:11:00Z"/>
              </w:rPr>
            </w:pPr>
          </w:p>
        </w:tc>
        <w:tc>
          <w:tcPr>
            <w:tcW w:w="1982" w:type="dxa"/>
          </w:tcPr>
          <w:p w14:paraId="08935A7E" w14:textId="5537C93B" w:rsidR="00E0612A" w:rsidRDefault="00E0612A" w:rsidP="00E0612A">
            <w:pPr>
              <w:rPr>
                <w:ins w:id="620" w:author=" " w:date="2021-11-12T07:11:00Z"/>
              </w:rPr>
            </w:pPr>
            <w:ins w:id="621" w:author=" " w:date="2021-11-12T07:27:00Z">
              <w:r>
                <w:t xml:space="preserve">Lihat Laporan </w:t>
              </w:r>
            </w:ins>
            <w:ins w:id="622" w:author=" " w:date="2021-11-12T07:28:00Z">
              <w:r>
                <w:t>Absen</w:t>
              </w:r>
            </w:ins>
          </w:p>
        </w:tc>
        <w:tc>
          <w:tcPr>
            <w:tcW w:w="1982" w:type="dxa"/>
          </w:tcPr>
          <w:p w14:paraId="18034FB8" w14:textId="77777777" w:rsidR="00E0612A" w:rsidRDefault="00E0612A" w:rsidP="00E0612A">
            <w:pPr>
              <w:rPr>
                <w:ins w:id="623" w:author=" " w:date="2021-11-12T07:11:00Z"/>
              </w:rPr>
            </w:pPr>
          </w:p>
        </w:tc>
        <w:tc>
          <w:tcPr>
            <w:tcW w:w="1982" w:type="dxa"/>
          </w:tcPr>
          <w:p w14:paraId="5216054F" w14:textId="77777777" w:rsidR="00E0612A" w:rsidRDefault="00E0612A" w:rsidP="00E0612A">
            <w:pPr>
              <w:rPr>
                <w:ins w:id="624" w:author=" " w:date="2021-11-12T07:11:00Z"/>
              </w:rPr>
            </w:pPr>
          </w:p>
        </w:tc>
      </w:tr>
      <w:tr w:rsidR="00E0612A" w14:paraId="463FADCB" w14:textId="77777777" w:rsidTr="00EB521B">
        <w:tblPrEx>
          <w:tblW w:w="0" w:type="auto"/>
          <w:tblPrExChange w:id="625" w:author=" " w:date="2021-11-12T07:11:00Z">
            <w:tblPrEx>
              <w:tblW w:w="0" w:type="auto"/>
            </w:tblPrEx>
          </w:tblPrExChange>
        </w:tblPrEx>
        <w:trPr>
          <w:ins w:id="626" w:author=" " w:date="2021-11-12T07:03:00Z"/>
        </w:trPr>
        <w:tc>
          <w:tcPr>
            <w:tcW w:w="1981" w:type="dxa"/>
            <w:vMerge w:val="restart"/>
            <w:vAlign w:val="center"/>
            <w:tcPrChange w:id="627" w:author=" " w:date="2021-11-12T07:11:00Z">
              <w:tcPr>
                <w:tcW w:w="1981" w:type="dxa"/>
                <w:vMerge w:val="restart"/>
                <w:vAlign w:val="center"/>
              </w:tcPr>
            </w:tcPrChange>
          </w:tcPr>
          <w:p w14:paraId="3A11C7FD" w14:textId="586CE379" w:rsidR="00E0612A" w:rsidRDefault="00E0612A" w:rsidP="00E0612A">
            <w:pPr>
              <w:jc w:val="center"/>
              <w:rPr>
                <w:ins w:id="628" w:author=" " w:date="2021-11-12T07:03:00Z"/>
              </w:rPr>
              <w:pPrChange w:id="629" w:author=" " w:date="2021-11-12T07:11:00Z">
                <w:pPr/>
              </w:pPrChange>
            </w:pPr>
            <w:ins w:id="630" w:author=" " w:date="2021-11-12T07:05:00Z">
              <w:r>
                <w:lastRenderedPageBreak/>
                <w:t>Kelola Admin</w:t>
              </w:r>
            </w:ins>
          </w:p>
        </w:tc>
        <w:tc>
          <w:tcPr>
            <w:tcW w:w="1982" w:type="dxa"/>
            <w:tcPrChange w:id="631" w:author=" " w:date="2021-11-12T07:11:00Z">
              <w:tcPr>
                <w:tcW w:w="1982" w:type="dxa"/>
              </w:tcPr>
            </w:tcPrChange>
          </w:tcPr>
          <w:p w14:paraId="5731FA38" w14:textId="66D131F6" w:rsidR="00E0612A" w:rsidRDefault="00E0612A" w:rsidP="00E0612A">
            <w:pPr>
              <w:rPr>
                <w:ins w:id="632" w:author=" " w:date="2021-11-12T07:03:00Z"/>
              </w:rPr>
            </w:pPr>
            <w:ins w:id="633" w:author=" " w:date="2021-11-12T07:28:00Z">
              <w:r>
                <w:t xml:space="preserve">Hapus </w:t>
              </w:r>
              <w:r>
                <w:t>Admin</w:t>
              </w:r>
            </w:ins>
          </w:p>
        </w:tc>
        <w:tc>
          <w:tcPr>
            <w:tcW w:w="1982" w:type="dxa"/>
            <w:tcPrChange w:id="634" w:author=" " w:date="2021-11-12T07:11:00Z">
              <w:tcPr>
                <w:tcW w:w="1982" w:type="dxa"/>
              </w:tcPr>
            </w:tcPrChange>
          </w:tcPr>
          <w:p w14:paraId="335910DC" w14:textId="77777777" w:rsidR="00E0612A" w:rsidRDefault="00E0612A" w:rsidP="00E0612A">
            <w:pPr>
              <w:rPr>
                <w:ins w:id="635" w:author=" " w:date="2021-11-12T07:03:00Z"/>
              </w:rPr>
            </w:pPr>
          </w:p>
        </w:tc>
        <w:tc>
          <w:tcPr>
            <w:tcW w:w="1982" w:type="dxa"/>
            <w:tcPrChange w:id="636" w:author=" " w:date="2021-11-12T07:11:00Z">
              <w:tcPr>
                <w:tcW w:w="1982" w:type="dxa"/>
              </w:tcPr>
            </w:tcPrChange>
          </w:tcPr>
          <w:p w14:paraId="7AE88B94" w14:textId="77777777" w:rsidR="00E0612A" w:rsidRDefault="00E0612A" w:rsidP="00E0612A">
            <w:pPr>
              <w:rPr>
                <w:ins w:id="637" w:author=" " w:date="2021-11-12T07:03:00Z"/>
              </w:rPr>
            </w:pPr>
          </w:p>
        </w:tc>
      </w:tr>
      <w:tr w:rsidR="00E0612A" w14:paraId="13AA29EA" w14:textId="77777777" w:rsidTr="00CA7C78">
        <w:trPr>
          <w:ins w:id="638" w:author=" " w:date="2021-11-12T07:11:00Z"/>
        </w:trPr>
        <w:tc>
          <w:tcPr>
            <w:tcW w:w="1981" w:type="dxa"/>
            <w:vMerge/>
            <w:vAlign w:val="center"/>
          </w:tcPr>
          <w:p w14:paraId="6EB080A7" w14:textId="77777777" w:rsidR="00E0612A" w:rsidRDefault="00E0612A" w:rsidP="00E0612A">
            <w:pPr>
              <w:jc w:val="center"/>
              <w:rPr>
                <w:ins w:id="639" w:author=" " w:date="2021-11-12T07:11:00Z"/>
              </w:rPr>
              <w:pPrChange w:id="640" w:author=" " w:date="2021-11-12T07:11:00Z">
                <w:pPr/>
              </w:pPrChange>
            </w:pPr>
          </w:p>
        </w:tc>
        <w:tc>
          <w:tcPr>
            <w:tcW w:w="1982" w:type="dxa"/>
          </w:tcPr>
          <w:p w14:paraId="044472F1" w14:textId="0B7049AA" w:rsidR="00E0612A" w:rsidRDefault="00E0612A" w:rsidP="00E0612A">
            <w:pPr>
              <w:rPr>
                <w:ins w:id="641" w:author=" " w:date="2021-11-12T07:11:00Z"/>
              </w:rPr>
            </w:pPr>
            <w:ins w:id="642" w:author=" " w:date="2021-11-12T07:28:00Z">
              <w:r>
                <w:t xml:space="preserve">Edit </w:t>
              </w:r>
              <w:r>
                <w:t>Admin</w:t>
              </w:r>
            </w:ins>
          </w:p>
        </w:tc>
        <w:tc>
          <w:tcPr>
            <w:tcW w:w="1982" w:type="dxa"/>
          </w:tcPr>
          <w:p w14:paraId="50FA4D29" w14:textId="77777777" w:rsidR="00E0612A" w:rsidRDefault="00E0612A" w:rsidP="00E0612A">
            <w:pPr>
              <w:rPr>
                <w:ins w:id="643" w:author=" " w:date="2021-11-12T07:11:00Z"/>
              </w:rPr>
            </w:pPr>
          </w:p>
        </w:tc>
        <w:tc>
          <w:tcPr>
            <w:tcW w:w="1982" w:type="dxa"/>
          </w:tcPr>
          <w:p w14:paraId="2D6EEDEB" w14:textId="77777777" w:rsidR="00E0612A" w:rsidRDefault="00E0612A" w:rsidP="00E0612A">
            <w:pPr>
              <w:rPr>
                <w:ins w:id="644" w:author=" " w:date="2021-11-12T07:11:00Z"/>
              </w:rPr>
            </w:pPr>
          </w:p>
        </w:tc>
      </w:tr>
      <w:tr w:rsidR="00E0612A" w14:paraId="1CBFB0D6" w14:textId="77777777" w:rsidTr="00CA7C78">
        <w:trPr>
          <w:ins w:id="645" w:author=" " w:date="2021-11-12T07:11:00Z"/>
        </w:trPr>
        <w:tc>
          <w:tcPr>
            <w:tcW w:w="1981" w:type="dxa"/>
            <w:vMerge/>
            <w:vAlign w:val="center"/>
          </w:tcPr>
          <w:p w14:paraId="2018B55C" w14:textId="77777777" w:rsidR="00E0612A" w:rsidRDefault="00E0612A" w:rsidP="00E0612A">
            <w:pPr>
              <w:jc w:val="center"/>
              <w:rPr>
                <w:ins w:id="646" w:author=" " w:date="2021-11-12T07:11:00Z"/>
              </w:rPr>
              <w:pPrChange w:id="647" w:author=" " w:date="2021-11-12T07:11:00Z">
                <w:pPr/>
              </w:pPrChange>
            </w:pPr>
          </w:p>
        </w:tc>
        <w:tc>
          <w:tcPr>
            <w:tcW w:w="1982" w:type="dxa"/>
          </w:tcPr>
          <w:p w14:paraId="6EF2557F" w14:textId="113D9882" w:rsidR="00E0612A" w:rsidRDefault="00E0612A" w:rsidP="00E0612A">
            <w:pPr>
              <w:rPr>
                <w:ins w:id="648" w:author=" " w:date="2021-11-12T07:11:00Z"/>
              </w:rPr>
            </w:pPr>
            <w:ins w:id="649" w:author=" " w:date="2021-11-12T07:28:00Z">
              <w:r>
                <w:t xml:space="preserve">Tambah </w:t>
              </w:r>
              <w:r>
                <w:t>Admin</w:t>
              </w:r>
              <w:r>
                <w:t xml:space="preserve"> </w:t>
              </w:r>
            </w:ins>
          </w:p>
        </w:tc>
        <w:tc>
          <w:tcPr>
            <w:tcW w:w="1982" w:type="dxa"/>
          </w:tcPr>
          <w:p w14:paraId="61C6E97D" w14:textId="77777777" w:rsidR="00E0612A" w:rsidRDefault="00E0612A" w:rsidP="00E0612A">
            <w:pPr>
              <w:rPr>
                <w:ins w:id="650" w:author=" " w:date="2021-11-12T07:11:00Z"/>
              </w:rPr>
            </w:pPr>
          </w:p>
        </w:tc>
        <w:tc>
          <w:tcPr>
            <w:tcW w:w="1982" w:type="dxa"/>
          </w:tcPr>
          <w:p w14:paraId="26F84018" w14:textId="77777777" w:rsidR="00E0612A" w:rsidRDefault="00E0612A" w:rsidP="00E0612A">
            <w:pPr>
              <w:rPr>
                <w:ins w:id="651" w:author=" " w:date="2021-11-12T07:11:00Z"/>
              </w:rPr>
            </w:pPr>
          </w:p>
        </w:tc>
      </w:tr>
      <w:tr w:rsidR="00E0612A" w14:paraId="4800C165" w14:textId="77777777" w:rsidTr="00CA7C78">
        <w:trPr>
          <w:ins w:id="652" w:author=" " w:date="2021-11-12T07:11:00Z"/>
        </w:trPr>
        <w:tc>
          <w:tcPr>
            <w:tcW w:w="1981" w:type="dxa"/>
            <w:vMerge/>
            <w:vAlign w:val="center"/>
          </w:tcPr>
          <w:p w14:paraId="0C7F82A7" w14:textId="77777777" w:rsidR="00E0612A" w:rsidRDefault="00E0612A" w:rsidP="00E0612A">
            <w:pPr>
              <w:jc w:val="center"/>
              <w:rPr>
                <w:ins w:id="653" w:author=" " w:date="2021-11-12T07:11:00Z"/>
              </w:rPr>
              <w:pPrChange w:id="654" w:author=" " w:date="2021-11-12T07:11:00Z">
                <w:pPr/>
              </w:pPrChange>
            </w:pPr>
          </w:p>
        </w:tc>
        <w:tc>
          <w:tcPr>
            <w:tcW w:w="1982" w:type="dxa"/>
          </w:tcPr>
          <w:p w14:paraId="12C3E5C3" w14:textId="19085FF0" w:rsidR="00E0612A" w:rsidRDefault="00E0612A" w:rsidP="00E0612A">
            <w:pPr>
              <w:rPr>
                <w:ins w:id="655" w:author=" " w:date="2021-11-12T07:11:00Z"/>
              </w:rPr>
            </w:pPr>
            <w:ins w:id="656" w:author=" " w:date="2021-11-12T07:28:00Z">
              <w:r>
                <w:t xml:space="preserve">Lihat </w:t>
              </w:r>
              <w:r>
                <w:t>Admin</w:t>
              </w:r>
            </w:ins>
          </w:p>
        </w:tc>
        <w:tc>
          <w:tcPr>
            <w:tcW w:w="1982" w:type="dxa"/>
          </w:tcPr>
          <w:p w14:paraId="005219F3" w14:textId="77777777" w:rsidR="00E0612A" w:rsidRDefault="00E0612A" w:rsidP="00E0612A">
            <w:pPr>
              <w:rPr>
                <w:ins w:id="657" w:author=" " w:date="2021-11-12T07:11:00Z"/>
              </w:rPr>
            </w:pPr>
          </w:p>
        </w:tc>
        <w:tc>
          <w:tcPr>
            <w:tcW w:w="1982" w:type="dxa"/>
          </w:tcPr>
          <w:p w14:paraId="68BA23EA" w14:textId="77777777" w:rsidR="00E0612A" w:rsidRDefault="00E0612A" w:rsidP="00E0612A">
            <w:pPr>
              <w:rPr>
                <w:ins w:id="658" w:author=" " w:date="2021-11-12T07:11:00Z"/>
              </w:rPr>
            </w:pPr>
          </w:p>
        </w:tc>
      </w:tr>
      <w:tr w:rsidR="00E0612A" w14:paraId="5B8BC54E" w14:textId="77777777" w:rsidTr="00EB521B">
        <w:tblPrEx>
          <w:tblW w:w="0" w:type="auto"/>
          <w:tblPrExChange w:id="659" w:author=" " w:date="2021-11-12T07:11:00Z">
            <w:tblPrEx>
              <w:tblW w:w="0" w:type="auto"/>
            </w:tblPrEx>
          </w:tblPrExChange>
        </w:tblPrEx>
        <w:trPr>
          <w:ins w:id="660" w:author=" " w:date="2021-11-12T07:03:00Z"/>
        </w:trPr>
        <w:tc>
          <w:tcPr>
            <w:tcW w:w="1981" w:type="dxa"/>
            <w:vMerge w:val="restart"/>
            <w:vAlign w:val="center"/>
            <w:tcPrChange w:id="661" w:author=" " w:date="2021-11-12T07:11:00Z">
              <w:tcPr>
                <w:tcW w:w="1981" w:type="dxa"/>
                <w:vMerge w:val="restart"/>
              </w:tcPr>
            </w:tcPrChange>
          </w:tcPr>
          <w:p w14:paraId="13FB167F" w14:textId="70E037B2" w:rsidR="00E0612A" w:rsidRDefault="00E0612A" w:rsidP="00E0612A">
            <w:pPr>
              <w:jc w:val="center"/>
              <w:rPr>
                <w:ins w:id="662" w:author=" " w:date="2021-11-12T07:03:00Z"/>
              </w:rPr>
              <w:pPrChange w:id="663" w:author=" " w:date="2021-11-12T07:11:00Z">
                <w:pPr/>
              </w:pPrChange>
            </w:pPr>
            <w:ins w:id="664" w:author=" " w:date="2021-11-12T07:06:00Z">
              <w:r>
                <w:t>Kelola Laporan Bermasalah</w:t>
              </w:r>
            </w:ins>
          </w:p>
        </w:tc>
        <w:tc>
          <w:tcPr>
            <w:tcW w:w="1982" w:type="dxa"/>
            <w:tcPrChange w:id="665" w:author=" " w:date="2021-11-12T07:11:00Z">
              <w:tcPr>
                <w:tcW w:w="1982" w:type="dxa"/>
              </w:tcPr>
            </w:tcPrChange>
          </w:tcPr>
          <w:p w14:paraId="229AC022" w14:textId="47F0C4DF" w:rsidR="00E0612A" w:rsidRDefault="00E0612A" w:rsidP="00E0612A">
            <w:pPr>
              <w:rPr>
                <w:ins w:id="666" w:author=" " w:date="2021-11-12T07:03:00Z"/>
              </w:rPr>
            </w:pPr>
            <w:ins w:id="667" w:author=" " w:date="2021-11-12T07:28:00Z">
              <w:r>
                <w:t>Hapus Admin</w:t>
              </w:r>
            </w:ins>
          </w:p>
        </w:tc>
        <w:tc>
          <w:tcPr>
            <w:tcW w:w="1982" w:type="dxa"/>
            <w:tcPrChange w:id="668" w:author=" " w:date="2021-11-12T07:11:00Z">
              <w:tcPr>
                <w:tcW w:w="1982" w:type="dxa"/>
              </w:tcPr>
            </w:tcPrChange>
          </w:tcPr>
          <w:p w14:paraId="25C9A275" w14:textId="77777777" w:rsidR="00E0612A" w:rsidRDefault="00E0612A" w:rsidP="00E0612A">
            <w:pPr>
              <w:rPr>
                <w:ins w:id="669" w:author=" " w:date="2021-11-12T07:03:00Z"/>
              </w:rPr>
            </w:pPr>
          </w:p>
        </w:tc>
        <w:tc>
          <w:tcPr>
            <w:tcW w:w="1982" w:type="dxa"/>
            <w:tcPrChange w:id="670" w:author=" " w:date="2021-11-12T07:11:00Z">
              <w:tcPr>
                <w:tcW w:w="1982" w:type="dxa"/>
              </w:tcPr>
            </w:tcPrChange>
          </w:tcPr>
          <w:p w14:paraId="436A2EA2" w14:textId="77777777" w:rsidR="00E0612A" w:rsidRDefault="00E0612A" w:rsidP="00E0612A">
            <w:pPr>
              <w:rPr>
                <w:ins w:id="671" w:author=" " w:date="2021-11-12T07:03:00Z"/>
              </w:rPr>
            </w:pPr>
          </w:p>
        </w:tc>
      </w:tr>
      <w:tr w:rsidR="00E0612A" w14:paraId="507D95F4" w14:textId="77777777" w:rsidTr="00E401F9">
        <w:trPr>
          <w:ins w:id="672" w:author=" " w:date="2021-11-12T07:11:00Z"/>
        </w:trPr>
        <w:tc>
          <w:tcPr>
            <w:tcW w:w="1981" w:type="dxa"/>
            <w:vMerge/>
          </w:tcPr>
          <w:p w14:paraId="44B56DB8" w14:textId="77777777" w:rsidR="00E0612A" w:rsidRDefault="00E0612A" w:rsidP="00E0612A">
            <w:pPr>
              <w:rPr>
                <w:ins w:id="673" w:author=" " w:date="2021-11-12T07:11:00Z"/>
              </w:rPr>
            </w:pPr>
          </w:p>
        </w:tc>
        <w:tc>
          <w:tcPr>
            <w:tcW w:w="1982" w:type="dxa"/>
          </w:tcPr>
          <w:p w14:paraId="7F3F0202" w14:textId="7ABD7FE4" w:rsidR="00E0612A" w:rsidRDefault="00E0612A" w:rsidP="00E0612A">
            <w:pPr>
              <w:rPr>
                <w:ins w:id="674" w:author=" " w:date="2021-11-12T07:11:00Z"/>
              </w:rPr>
            </w:pPr>
            <w:ins w:id="675" w:author=" " w:date="2021-11-12T07:28:00Z">
              <w:r>
                <w:t>Edit Admin</w:t>
              </w:r>
            </w:ins>
          </w:p>
        </w:tc>
        <w:tc>
          <w:tcPr>
            <w:tcW w:w="1982" w:type="dxa"/>
          </w:tcPr>
          <w:p w14:paraId="2F3D0296" w14:textId="77777777" w:rsidR="00E0612A" w:rsidRDefault="00E0612A" w:rsidP="00E0612A">
            <w:pPr>
              <w:rPr>
                <w:ins w:id="676" w:author=" " w:date="2021-11-12T07:11:00Z"/>
              </w:rPr>
            </w:pPr>
          </w:p>
        </w:tc>
        <w:tc>
          <w:tcPr>
            <w:tcW w:w="1982" w:type="dxa"/>
          </w:tcPr>
          <w:p w14:paraId="5298F1B5" w14:textId="77777777" w:rsidR="00E0612A" w:rsidRDefault="00E0612A" w:rsidP="00E0612A">
            <w:pPr>
              <w:rPr>
                <w:ins w:id="677" w:author=" " w:date="2021-11-12T07:11:00Z"/>
              </w:rPr>
            </w:pPr>
          </w:p>
        </w:tc>
      </w:tr>
      <w:tr w:rsidR="00E0612A" w14:paraId="321DBC4B" w14:textId="77777777" w:rsidTr="00E401F9">
        <w:trPr>
          <w:ins w:id="678" w:author=" " w:date="2021-11-12T07:11:00Z"/>
        </w:trPr>
        <w:tc>
          <w:tcPr>
            <w:tcW w:w="1981" w:type="dxa"/>
            <w:vMerge/>
          </w:tcPr>
          <w:p w14:paraId="5B99B91C" w14:textId="77777777" w:rsidR="00E0612A" w:rsidRDefault="00E0612A" w:rsidP="00E0612A">
            <w:pPr>
              <w:rPr>
                <w:ins w:id="679" w:author=" " w:date="2021-11-12T07:11:00Z"/>
              </w:rPr>
            </w:pPr>
          </w:p>
        </w:tc>
        <w:tc>
          <w:tcPr>
            <w:tcW w:w="1982" w:type="dxa"/>
          </w:tcPr>
          <w:p w14:paraId="335F3C71" w14:textId="52E048B6" w:rsidR="00E0612A" w:rsidRDefault="00E0612A" w:rsidP="00E0612A">
            <w:pPr>
              <w:rPr>
                <w:ins w:id="680" w:author=" " w:date="2021-11-12T07:11:00Z"/>
              </w:rPr>
            </w:pPr>
            <w:ins w:id="681" w:author=" " w:date="2021-11-12T07:28:00Z">
              <w:r>
                <w:t xml:space="preserve">Tambah Admin </w:t>
              </w:r>
            </w:ins>
          </w:p>
        </w:tc>
        <w:tc>
          <w:tcPr>
            <w:tcW w:w="1982" w:type="dxa"/>
          </w:tcPr>
          <w:p w14:paraId="679E89A6" w14:textId="77777777" w:rsidR="00E0612A" w:rsidRDefault="00E0612A" w:rsidP="00E0612A">
            <w:pPr>
              <w:rPr>
                <w:ins w:id="682" w:author=" " w:date="2021-11-12T07:11:00Z"/>
              </w:rPr>
            </w:pPr>
          </w:p>
        </w:tc>
        <w:tc>
          <w:tcPr>
            <w:tcW w:w="1982" w:type="dxa"/>
          </w:tcPr>
          <w:p w14:paraId="481393E6" w14:textId="77777777" w:rsidR="00E0612A" w:rsidRDefault="00E0612A" w:rsidP="00E0612A">
            <w:pPr>
              <w:rPr>
                <w:ins w:id="683" w:author=" " w:date="2021-11-12T07:11:00Z"/>
              </w:rPr>
            </w:pPr>
          </w:p>
        </w:tc>
      </w:tr>
      <w:tr w:rsidR="00E0612A" w14:paraId="5E0F2EB8" w14:textId="77777777" w:rsidTr="00E401F9">
        <w:trPr>
          <w:ins w:id="684" w:author=" " w:date="2021-11-12T07:11:00Z"/>
        </w:trPr>
        <w:tc>
          <w:tcPr>
            <w:tcW w:w="1981" w:type="dxa"/>
            <w:vMerge/>
          </w:tcPr>
          <w:p w14:paraId="23D80A5D" w14:textId="77777777" w:rsidR="00E0612A" w:rsidRDefault="00E0612A" w:rsidP="00E0612A">
            <w:pPr>
              <w:rPr>
                <w:ins w:id="685" w:author=" " w:date="2021-11-12T07:11:00Z"/>
              </w:rPr>
            </w:pPr>
          </w:p>
        </w:tc>
        <w:tc>
          <w:tcPr>
            <w:tcW w:w="1982" w:type="dxa"/>
          </w:tcPr>
          <w:p w14:paraId="32124590" w14:textId="015243C4" w:rsidR="00E0612A" w:rsidRDefault="00E0612A" w:rsidP="00E0612A">
            <w:pPr>
              <w:rPr>
                <w:ins w:id="686" w:author=" " w:date="2021-11-12T07:11:00Z"/>
              </w:rPr>
            </w:pPr>
            <w:ins w:id="687" w:author=" " w:date="2021-11-12T07:28:00Z">
              <w:r>
                <w:t>Lihat Admin</w:t>
              </w:r>
            </w:ins>
          </w:p>
        </w:tc>
        <w:tc>
          <w:tcPr>
            <w:tcW w:w="1982" w:type="dxa"/>
          </w:tcPr>
          <w:p w14:paraId="02036C80" w14:textId="77777777" w:rsidR="00E0612A" w:rsidRDefault="00E0612A" w:rsidP="00E0612A">
            <w:pPr>
              <w:rPr>
                <w:ins w:id="688" w:author=" " w:date="2021-11-12T07:11:00Z"/>
              </w:rPr>
            </w:pPr>
          </w:p>
        </w:tc>
        <w:tc>
          <w:tcPr>
            <w:tcW w:w="1982" w:type="dxa"/>
          </w:tcPr>
          <w:p w14:paraId="58660D0A" w14:textId="77777777" w:rsidR="00E0612A" w:rsidRDefault="00E0612A" w:rsidP="00E0612A">
            <w:pPr>
              <w:rPr>
                <w:ins w:id="689" w:author=" " w:date="2021-11-12T07:11:00Z"/>
              </w:rPr>
            </w:pPr>
          </w:p>
        </w:tc>
      </w:tr>
      <w:tr w:rsidR="00E0612A" w14:paraId="4663CA68" w14:textId="77777777" w:rsidTr="00EB521B">
        <w:tblPrEx>
          <w:tblW w:w="0" w:type="auto"/>
          <w:tblPrExChange w:id="690" w:author=" " w:date="2021-11-12T07:11:00Z">
            <w:tblPrEx>
              <w:tblW w:w="0" w:type="auto"/>
            </w:tblPrEx>
          </w:tblPrExChange>
        </w:tblPrEx>
        <w:trPr>
          <w:ins w:id="691" w:author=" " w:date="2021-11-12T07:06:00Z"/>
        </w:trPr>
        <w:tc>
          <w:tcPr>
            <w:tcW w:w="1981" w:type="dxa"/>
            <w:vMerge w:val="restart"/>
            <w:vAlign w:val="center"/>
            <w:tcPrChange w:id="692" w:author=" " w:date="2021-11-12T07:11:00Z">
              <w:tcPr>
                <w:tcW w:w="1981" w:type="dxa"/>
                <w:vMerge w:val="restart"/>
              </w:tcPr>
            </w:tcPrChange>
          </w:tcPr>
          <w:p w14:paraId="497CCD93" w14:textId="645F6DB3" w:rsidR="00E0612A" w:rsidRDefault="00E0612A" w:rsidP="00E0612A">
            <w:pPr>
              <w:jc w:val="center"/>
              <w:rPr>
                <w:ins w:id="693" w:author=" " w:date="2021-11-12T07:06:00Z"/>
              </w:rPr>
              <w:pPrChange w:id="694" w:author=" " w:date="2021-11-12T07:11:00Z">
                <w:pPr/>
              </w:pPrChange>
            </w:pPr>
            <w:ins w:id="695" w:author=" " w:date="2021-11-12T07:06:00Z">
              <w:r>
                <w:t xml:space="preserve">Kelola </w:t>
              </w:r>
              <w:r>
                <w:t>Kelas</w:t>
              </w:r>
            </w:ins>
          </w:p>
        </w:tc>
        <w:tc>
          <w:tcPr>
            <w:tcW w:w="1982" w:type="dxa"/>
            <w:tcPrChange w:id="696" w:author=" " w:date="2021-11-12T07:11:00Z">
              <w:tcPr>
                <w:tcW w:w="1982" w:type="dxa"/>
              </w:tcPr>
            </w:tcPrChange>
          </w:tcPr>
          <w:p w14:paraId="53E76A5A" w14:textId="77777777" w:rsidR="00E0612A" w:rsidRDefault="00E0612A" w:rsidP="00E0612A">
            <w:pPr>
              <w:rPr>
                <w:ins w:id="697" w:author=" " w:date="2021-11-12T07:06:00Z"/>
              </w:rPr>
            </w:pPr>
          </w:p>
        </w:tc>
        <w:tc>
          <w:tcPr>
            <w:tcW w:w="1982" w:type="dxa"/>
            <w:tcPrChange w:id="698" w:author=" " w:date="2021-11-12T07:11:00Z">
              <w:tcPr>
                <w:tcW w:w="1982" w:type="dxa"/>
              </w:tcPr>
            </w:tcPrChange>
          </w:tcPr>
          <w:p w14:paraId="6FE7D263" w14:textId="77777777" w:rsidR="00E0612A" w:rsidRDefault="00E0612A" w:rsidP="00E0612A">
            <w:pPr>
              <w:rPr>
                <w:ins w:id="699" w:author=" " w:date="2021-11-12T07:06:00Z"/>
              </w:rPr>
            </w:pPr>
          </w:p>
        </w:tc>
        <w:tc>
          <w:tcPr>
            <w:tcW w:w="1982" w:type="dxa"/>
            <w:tcPrChange w:id="700" w:author=" " w:date="2021-11-12T07:11:00Z">
              <w:tcPr>
                <w:tcW w:w="1982" w:type="dxa"/>
              </w:tcPr>
            </w:tcPrChange>
          </w:tcPr>
          <w:p w14:paraId="2B7F1C0C" w14:textId="77777777" w:rsidR="00E0612A" w:rsidRDefault="00E0612A" w:rsidP="00E0612A">
            <w:pPr>
              <w:rPr>
                <w:ins w:id="701" w:author=" " w:date="2021-11-12T07:06:00Z"/>
              </w:rPr>
            </w:pPr>
          </w:p>
        </w:tc>
      </w:tr>
      <w:tr w:rsidR="00E0612A" w14:paraId="65053FC4" w14:textId="77777777" w:rsidTr="00E401F9">
        <w:trPr>
          <w:ins w:id="702" w:author=" " w:date="2021-11-12T07:11:00Z"/>
        </w:trPr>
        <w:tc>
          <w:tcPr>
            <w:tcW w:w="1981" w:type="dxa"/>
            <w:vMerge/>
          </w:tcPr>
          <w:p w14:paraId="6856A58E" w14:textId="77777777" w:rsidR="00E0612A" w:rsidRDefault="00E0612A" w:rsidP="00E0612A">
            <w:pPr>
              <w:rPr>
                <w:ins w:id="703" w:author=" " w:date="2021-11-12T07:11:00Z"/>
              </w:rPr>
            </w:pPr>
          </w:p>
        </w:tc>
        <w:tc>
          <w:tcPr>
            <w:tcW w:w="1982" w:type="dxa"/>
          </w:tcPr>
          <w:p w14:paraId="5F1A1E43" w14:textId="77777777" w:rsidR="00E0612A" w:rsidRDefault="00E0612A" w:rsidP="00E0612A">
            <w:pPr>
              <w:rPr>
                <w:ins w:id="704" w:author=" " w:date="2021-11-12T07:11:00Z"/>
              </w:rPr>
            </w:pPr>
          </w:p>
        </w:tc>
        <w:tc>
          <w:tcPr>
            <w:tcW w:w="1982" w:type="dxa"/>
          </w:tcPr>
          <w:p w14:paraId="0807DCD7" w14:textId="77777777" w:rsidR="00E0612A" w:rsidRDefault="00E0612A" w:rsidP="00E0612A">
            <w:pPr>
              <w:rPr>
                <w:ins w:id="705" w:author=" " w:date="2021-11-12T07:11:00Z"/>
              </w:rPr>
            </w:pPr>
          </w:p>
        </w:tc>
        <w:tc>
          <w:tcPr>
            <w:tcW w:w="1982" w:type="dxa"/>
          </w:tcPr>
          <w:p w14:paraId="30AFD82F" w14:textId="77777777" w:rsidR="00E0612A" w:rsidRDefault="00E0612A" w:rsidP="00E0612A">
            <w:pPr>
              <w:rPr>
                <w:ins w:id="706" w:author=" " w:date="2021-11-12T07:11:00Z"/>
              </w:rPr>
            </w:pPr>
          </w:p>
        </w:tc>
      </w:tr>
      <w:tr w:rsidR="00E0612A" w14:paraId="74719D4E" w14:textId="77777777" w:rsidTr="00E401F9">
        <w:trPr>
          <w:ins w:id="707" w:author=" " w:date="2021-11-12T07:11:00Z"/>
        </w:trPr>
        <w:tc>
          <w:tcPr>
            <w:tcW w:w="1981" w:type="dxa"/>
            <w:vMerge/>
          </w:tcPr>
          <w:p w14:paraId="35D31EC9" w14:textId="77777777" w:rsidR="00E0612A" w:rsidRDefault="00E0612A" w:rsidP="00E0612A">
            <w:pPr>
              <w:rPr>
                <w:ins w:id="708" w:author=" " w:date="2021-11-12T07:11:00Z"/>
              </w:rPr>
            </w:pPr>
          </w:p>
        </w:tc>
        <w:tc>
          <w:tcPr>
            <w:tcW w:w="1982" w:type="dxa"/>
          </w:tcPr>
          <w:p w14:paraId="7F50D5DD" w14:textId="77777777" w:rsidR="00E0612A" w:rsidRDefault="00E0612A" w:rsidP="00E0612A">
            <w:pPr>
              <w:rPr>
                <w:ins w:id="709" w:author=" " w:date="2021-11-12T07:11:00Z"/>
              </w:rPr>
            </w:pPr>
          </w:p>
        </w:tc>
        <w:tc>
          <w:tcPr>
            <w:tcW w:w="1982" w:type="dxa"/>
          </w:tcPr>
          <w:p w14:paraId="5B297F1D" w14:textId="77777777" w:rsidR="00E0612A" w:rsidRDefault="00E0612A" w:rsidP="00E0612A">
            <w:pPr>
              <w:rPr>
                <w:ins w:id="710" w:author=" " w:date="2021-11-12T07:11:00Z"/>
              </w:rPr>
            </w:pPr>
          </w:p>
        </w:tc>
        <w:tc>
          <w:tcPr>
            <w:tcW w:w="1982" w:type="dxa"/>
          </w:tcPr>
          <w:p w14:paraId="61FE50E0" w14:textId="77777777" w:rsidR="00E0612A" w:rsidRDefault="00E0612A" w:rsidP="00E0612A">
            <w:pPr>
              <w:rPr>
                <w:ins w:id="711" w:author=" " w:date="2021-11-12T07:11:00Z"/>
              </w:rPr>
            </w:pPr>
          </w:p>
        </w:tc>
      </w:tr>
      <w:tr w:rsidR="00E0612A" w14:paraId="7B56E798" w14:textId="77777777" w:rsidTr="00E401F9">
        <w:trPr>
          <w:ins w:id="712" w:author=" " w:date="2021-11-12T07:11:00Z"/>
        </w:trPr>
        <w:tc>
          <w:tcPr>
            <w:tcW w:w="1981" w:type="dxa"/>
            <w:vMerge/>
          </w:tcPr>
          <w:p w14:paraId="43078AD0" w14:textId="77777777" w:rsidR="00E0612A" w:rsidRDefault="00E0612A" w:rsidP="00E0612A">
            <w:pPr>
              <w:rPr>
                <w:ins w:id="713" w:author=" " w:date="2021-11-12T07:11:00Z"/>
              </w:rPr>
            </w:pPr>
          </w:p>
        </w:tc>
        <w:tc>
          <w:tcPr>
            <w:tcW w:w="1982" w:type="dxa"/>
          </w:tcPr>
          <w:p w14:paraId="13652708" w14:textId="77777777" w:rsidR="00E0612A" w:rsidRDefault="00E0612A" w:rsidP="00E0612A">
            <w:pPr>
              <w:rPr>
                <w:ins w:id="714" w:author=" " w:date="2021-11-12T07:11:00Z"/>
              </w:rPr>
            </w:pPr>
          </w:p>
        </w:tc>
        <w:tc>
          <w:tcPr>
            <w:tcW w:w="1982" w:type="dxa"/>
          </w:tcPr>
          <w:p w14:paraId="2A970CBD" w14:textId="77777777" w:rsidR="00E0612A" w:rsidRDefault="00E0612A" w:rsidP="00E0612A">
            <w:pPr>
              <w:rPr>
                <w:ins w:id="715" w:author=" " w:date="2021-11-12T07:11:00Z"/>
              </w:rPr>
            </w:pPr>
          </w:p>
        </w:tc>
        <w:tc>
          <w:tcPr>
            <w:tcW w:w="1982" w:type="dxa"/>
          </w:tcPr>
          <w:p w14:paraId="7FD0764A" w14:textId="77777777" w:rsidR="00E0612A" w:rsidRDefault="00E0612A" w:rsidP="00E0612A">
            <w:pPr>
              <w:rPr>
                <w:ins w:id="716" w:author=" " w:date="2021-11-12T07:11:00Z"/>
              </w:rPr>
            </w:pPr>
          </w:p>
        </w:tc>
      </w:tr>
    </w:tbl>
    <w:p w14:paraId="7FDA2F8E" w14:textId="77777777" w:rsidR="00E401F9" w:rsidRPr="00E401F9" w:rsidRDefault="00E401F9" w:rsidP="00E401F9">
      <w:pPr>
        <w:rPr>
          <w:rPrChange w:id="717" w:author=" " w:date="2021-11-12T07:03:00Z">
            <w:rPr>
              <w:lang w:val="en-US"/>
            </w:rPr>
          </w:rPrChange>
        </w:rPr>
        <w:pPrChange w:id="718" w:author=" " w:date="2021-11-12T07:03:00Z">
          <w:pPr>
            <w:pStyle w:val="Heading3"/>
            <w:numPr>
              <w:ilvl w:val="0"/>
              <w:numId w:val="12"/>
            </w:numPr>
            <w:ind w:left="426" w:hanging="360"/>
          </w:pPr>
        </w:pPrChange>
      </w:pPr>
    </w:p>
    <w:p w14:paraId="11CD3083" w14:textId="0440C9CC" w:rsidR="00007BE9" w:rsidRDefault="00007BE9" w:rsidP="00C93BF7">
      <w:pPr>
        <w:pStyle w:val="Heading3"/>
        <w:numPr>
          <w:ilvl w:val="0"/>
          <w:numId w:val="12"/>
        </w:numPr>
        <w:ind w:left="426"/>
        <w:rPr>
          <w:lang w:val="en-US"/>
        </w:rPr>
      </w:pPr>
      <w:bookmarkStart w:id="719" w:name="_Toc80034265"/>
      <w:bookmarkStart w:id="720" w:name="_Toc83115765"/>
      <w:r>
        <w:rPr>
          <w:lang w:val="en-US"/>
        </w:rPr>
        <w:t>Skenario Pengujian</w:t>
      </w:r>
      <w:bookmarkEnd w:id="719"/>
      <w:bookmarkEnd w:id="720"/>
    </w:p>
    <w:p w14:paraId="448A47F6" w14:textId="1682BA64" w:rsidR="00007BE9" w:rsidRDefault="00007BE9" w:rsidP="00C93BF7">
      <w:pPr>
        <w:pStyle w:val="Heading3"/>
        <w:numPr>
          <w:ilvl w:val="0"/>
          <w:numId w:val="12"/>
        </w:numPr>
        <w:ind w:left="426"/>
        <w:rPr>
          <w:lang w:val="en-US"/>
        </w:rPr>
      </w:pPr>
      <w:bookmarkStart w:id="721" w:name="_Toc80034266"/>
      <w:bookmarkStart w:id="722" w:name="_Toc83115766"/>
      <w:r>
        <w:rPr>
          <w:lang w:val="en-US"/>
        </w:rPr>
        <w:t>Pelaksanaan Pengujian</w:t>
      </w:r>
      <w:bookmarkEnd w:id="721"/>
      <w:bookmarkEnd w:id="722"/>
    </w:p>
    <w:p w14:paraId="3035567C" w14:textId="13B945D5" w:rsidR="00007BE9" w:rsidRDefault="00007BE9" w:rsidP="00C93BF7">
      <w:pPr>
        <w:pStyle w:val="Heading3"/>
        <w:numPr>
          <w:ilvl w:val="0"/>
          <w:numId w:val="12"/>
        </w:numPr>
        <w:ind w:left="426"/>
        <w:rPr>
          <w:lang w:val="en-US"/>
        </w:rPr>
      </w:pPr>
      <w:bookmarkStart w:id="723" w:name="_Toc80034267"/>
      <w:bookmarkStart w:id="724" w:name="_Toc83115767"/>
      <w:r>
        <w:rPr>
          <w:lang w:val="en-US"/>
        </w:rPr>
        <w:t>Kesimpulan Hasil Pengujian</w:t>
      </w:r>
      <w:bookmarkEnd w:id="723"/>
      <w:bookmarkEnd w:id="724"/>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87"/>
          <w:footerReference w:type="default" r:id="rId188"/>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3CFC64F1" w:rsidR="00007BE9" w:rsidRDefault="00007BE9" w:rsidP="00007BE9">
      <w:pPr>
        <w:pStyle w:val="Heading1"/>
        <w:numPr>
          <w:ilvl w:val="0"/>
          <w:numId w:val="0"/>
        </w:numPr>
        <w:rPr>
          <w:szCs w:val="22"/>
          <w:lang w:val="en-US"/>
        </w:rPr>
      </w:pPr>
      <w:bookmarkStart w:id="725" w:name="_Toc80034268"/>
      <w:bookmarkStart w:id="726"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725"/>
      <w:bookmarkEnd w:id="726"/>
    </w:p>
    <w:p w14:paraId="39B950C9" w14:textId="77777777" w:rsidR="000451D6" w:rsidRPr="000451D6" w:rsidRDefault="000451D6" w:rsidP="000451D6"/>
    <w:p w14:paraId="3A094AF9" w14:textId="03668D9B" w:rsidR="00040376" w:rsidRDefault="00007BE9" w:rsidP="00C93BF7">
      <w:pPr>
        <w:pStyle w:val="Heading2"/>
        <w:numPr>
          <w:ilvl w:val="1"/>
          <w:numId w:val="13"/>
        </w:numPr>
        <w:ind w:left="426" w:hanging="426"/>
        <w:rPr>
          <w:lang w:val="en-US"/>
        </w:rPr>
      </w:pPr>
      <w:bookmarkStart w:id="727" w:name="_Toc80034269"/>
      <w:bookmarkStart w:id="728" w:name="_Toc83115769"/>
      <w:r>
        <w:rPr>
          <w:lang w:val="en-US"/>
        </w:rPr>
        <w:t>Kesimpulan</w:t>
      </w:r>
      <w:bookmarkEnd w:id="727"/>
      <w:bookmarkEnd w:id="728"/>
    </w:p>
    <w:p w14:paraId="10532584" w14:textId="3C1BA827" w:rsidR="00007BE9" w:rsidRDefault="00007BE9" w:rsidP="00C93BF7">
      <w:pPr>
        <w:pStyle w:val="Heading2"/>
        <w:numPr>
          <w:ilvl w:val="1"/>
          <w:numId w:val="13"/>
        </w:numPr>
        <w:ind w:left="426" w:hanging="426"/>
        <w:rPr>
          <w:lang w:val="en-US"/>
        </w:rPr>
      </w:pPr>
      <w:bookmarkStart w:id="729" w:name="_Toc80034270"/>
      <w:bookmarkStart w:id="730" w:name="_Toc83115770"/>
      <w:r>
        <w:rPr>
          <w:lang w:val="en-US"/>
        </w:rPr>
        <w:t>Saran</w:t>
      </w:r>
      <w:bookmarkEnd w:id="729"/>
      <w:bookmarkEnd w:id="730"/>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89"/>
          <w:footerReference w:type="default" r:id="rId190"/>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35E4CC9F" w:rsidR="00B01AB5" w:rsidRPr="00B01AB5" w:rsidRDefault="00B01AB5" w:rsidP="00B01AB5">
      <w:pPr>
        <w:pStyle w:val="Heading1"/>
        <w:numPr>
          <w:ilvl w:val="0"/>
          <w:numId w:val="0"/>
        </w:numPr>
        <w:rPr>
          <w:szCs w:val="22"/>
          <w:lang w:val="en-US"/>
        </w:rPr>
      </w:pPr>
      <w:bookmarkStart w:id="731" w:name="_Toc80034271"/>
      <w:bookmarkStart w:id="732" w:name="_Toc83115771"/>
      <w:r>
        <w:rPr>
          <w:szCs w:val="22"/>
          <w:lang w:val="en-US"/>
        </w:rPr>
        <w:lastRenderedPageBreak/>
        <w:t>DAFTAR PUSTAKA</w:t>
      </w:r>
      <w:bookmarkEnd w:id="731"/>
      <w:bookmarkEnd w:id="732"/>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91"/>
      <w:footerReference w:type="default" r:id="rId192"/>
      <w:type w:val="continuous"/>
      <w:pgSz w:w="11906" w:h="16838"/>
      <w:pgMar w:top="2268" w:right="1701" w:bottom="1701" w:left="2268" w:header="709" w:footer="709" w:gutter="0"/>
      <w:pgNumType w:start="36"/>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7" w:author="chaniaayulestari@outlook.com" w:date="2021-11-12T06:46:00Z" w:initials="c">
    <w:p w14:paraId="42DC90EC" w14:textId="3756EC0B" w:rsidR="000C2558" w:rsidRDefault="000C2558">
      <w:pPr>
        <w:pStyle w:val="CommentText"/>
      </w:pPr>
      <w:r>
        <w:rPr>
          <w:rStyle w:val="CommentReference"/>
        </w:rPr>
        <w:annotationRef/>
      </w:r>
      <w:r>
        <w:t>Tambahin Kelola guru</w:t>
      </w:r>
      <w:r w:rsidR="00F430F8">
        <w:t>, tulis lihat laporan siswa bermasalah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DC90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8C32" w16cex:dateUtc="2021-11-11T23: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DC90EC" w16cid:durableId="25388C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E52FC" w14:textId="77777777" w:rsidR="009F3FF3" w:rsidRDefault="009F3FF3" w:rsidP="00505F11">
      <w:pPr>
        <w:spacing w:line="240" w:lineRule="auto"/>
      </w:pPr>
      <w:r>
        <w:separator/>
      </w:r>
    </w:p>
  </w:endnote>
  <w:endnote w:type="continuationSeparator" w:id="0">
    <w:p w14:paraId="38ADCD35" w14:textId="77777777" w:rsidR="009F3FF3" w:rsidRDefault="009F3FF3"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FE7724" w:rsidRDefault="00FE772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FE7724" w:rsidRDefault="00FE77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FE7724" w:rsidRDefault="00FE772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FE7724" w:rsidRDefault="00FE77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FE7724" w:rsidRDefault="00FE77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4C55C58A"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FE7724" w:rsidRDefault="00FE772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509917"/>
      <w:docPartObj>
        <w:docPartGallery w:val="Page Numbers (Bottom of Page)"/>
        <w:docPartUnique/>
      </w:docPartObj>
    </w:sdtPr>
    <w:sdtEndPr>
      <w:rPr>
        <w:noProof/>
      </w:rPr>
    </w:sdtEndPr>
    <w:sdtContent>
      <w:p w14:paraId="4EAB0A06" w14:textId="7ACBC4E4"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FE7724" w:rsidRDefault="00FE772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FE7724" w:rsidRDefault="00FE772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FE7724" w:rsidRDefault="00FE77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3E379" w14:textId="77777777" w:rsidR="009F3FF3" w:rsidRDefault="009F3FF3" w:rsidP="00505F11">
      <w:pPr>
        <w:spacing w:line="240" w:lineRule="auto"/>
      </w:pPr>
      <w:r>
        <w:separator/>
      </w:r>
    </w:p>
  </w:footnote>
  <w:footnote w:type="continuationSeparator" w:id="0">
    <w:p w14:paraId="4A044F38" w14:textId="77777777" w:rsidR="009F3FF3" w:rsidRDefault="009F3FF3"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FE7724" w:rsidRDefault="00FE77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FE7724" w:rsidRDefault="00FE77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FE7724" w:rsidRDefault="00FE772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FE7724" w:rsidRDefault="00FE772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FE7724" w:rsidRDefault="00FE772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FE7724" w:rsidRDefault="00FE772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FE7724" w:rsidRDefault="00FE772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FE7724" w:rsidRDefault="00FE77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50CC"/>
    <w:multiLevelType w:val="hybridMultilevel"/>
    <w:tmpl w:val="DE84E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5"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8"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9"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1"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2"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21"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tentative="1">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5"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8"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2"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1"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4"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9"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6"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0"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
  </w:num>
  <w:num w:numId="2">
    <w:abstractNumId w:val="28"/>
  </w:num>
  <w:num w:numId="3">
    <w:abstractNumId w:val="29"/>
  </w:num>
  <w:num w:numId="4">
    <w:abstractNumId w:val="31"/>
  </w:num>
  <w:num w:numId="5">
    <w:abstractNumId w:val="14"/>
  </w:num>
  <w:num w:numId="6">
    <w:abstractNumId w:val="40"/>
  </w:num>
  <w:num w:numId="7">
    <w:abstractNumId w:val="7"/>
  </w:num>
  <w:num w:numId="8">
    <w:abstractNumId w:val="23"/>
  </w:num>
  <w:num w:numId="9">
    <w:abstractNumId w:val="15"/>
  </w:num>
  <w:num w:numId="10">
    <w:abstractNumId w:val="63"/>
  </w:num>
  <w:num w:numId="11">
    <w:abstractNumId w:val="8"/>
  </w:num>
  <w:num w:numId="12">
    <w:abstractNumId w:val="11"/>
  </w:num>
  <w:num w:numId="13">
    <w:abstractNumId w:val="2"/>
  </w:num>
  <w:num w:numId="14">
    <w:abstractNumId w:val="9"/>
  </w:num>
  <w:num w:numId="15">
    <w:abstractNumId w:val="33"/>
  </w:num>
  <w:num w:numId="16">
    <w:abstractNumId w:val="47"/>
  </w:num>
  <w:num w:numId="17">
    <w:abstractNumId w:val="24"/>
  </w:num>
  <w:num w:numId="18">
    <w:abstractNumId w:val="38"/>
  </w:num>
  <w:num w:numId="19">
    <w:abstractNumId w:val="48"/>
  </w:num>
  <w:num w:numId="20">
    <w:abstractNumId w:val="27"/>
  </w:num>
  <w:num w:numId="21">
    <w:abstractNumId w:val="65"/>
  </w:num>
  <w:num w:numId="22">
    <w:abstractNumId w:val="5"/>
  </w:num>
  <w:num w:numId="23">
    <w:abstractNumId w:val="61"/>
  </w:num>
  <w:num w:numId="24">
    <w:abstractNumId w:val="20"/>
  </w:num>
  <w:num w:numId="25">
    <w:abstractNumId w:val="0"/>
  </w:num>
  <w:num w:numId="26">
    <w:abstractNumId w:val="41"/>
  </w:num>
  <w:num w:numId="27">
    <w:abstractNumId w:val="12"/>
  </w:num>
  <w:num w:numId="28">
    <w:abstractNumId w:val="34"/>
  </w:num>
  <w:num w:numId="29">
    <w:abstractNumId w:val="21"/>
  </w:num>
  <w:num w:numId="30">
    <w:abstractNumId w:val="67"/>
  </w:num>
  <w:num w:numId="31">
    <w:abstractNumId w:val="51"/>
  </w:num>
  <w:num w:numId="32">
    <w:abstractNumId w:val="37"/>
  </w:num>
  <w:num w:numId="33">
    <w:abstractNumId w:val="44"/>
  </w:num>
  <w:num w:numId="34">
    <w:abstractNumId w:val="36"/>
  </w:num>
  <w:num w:numId="35">
    <w:abstractNumId w:val="39"/>
  </w:num>
  <w:num w:numId="36">
    <w:abstractNumId w:val="66"/>
  </w:num>
  <w:num w:numId="37">
    <w:abstractNumId w:val="59"/>
  </w:num>
  <w:num w:numId="38">
    <w:abstractNumId w:val="68"/>
  </w:num>
  <w:num w:numId="39">
    <w:abstractNumId w:val="45"/>
  </w:num>
  <w:num w:numId="40">
    <w:abstractNumId w:val="53"/>
  </w:num>
  <w:num w:numId="41">
    <w:abstractNumId w:val="22"/>
  </w:num>
  <w:num w:numId="42">
    <w:abstractNumId w:val="10"/>
  </w:num>
  <w:num w:numId="43">
    <w:abstractNumId w:val="52"/>
  </w:num>
  <w:num w:numId="44">
    <w:abstractNumId w:val="17"/>
  </w:num>
  <w:num w:numId="45">
    <w:abstractNumId w:val="62"/>
  </w:num>
  <w:num w:numId="46">
    <w:abstractNumId w:val="57"/>
  </w:num>
  <w:num w:numId="47">
    <w:abstractNumId w:val="55"/>
  </w:num>
  <w:num w:numId="48">
    <w:abstractNumId w:val="60"/>
  </w:num>
  <w:num w:numId="49">
    <w:abstractNumId w:val="46"/>
  </w:num>
  <w:num w:numId="50">
    <w:abstractNumId w:val="49"/>
  </w:num>
  <w:num w:numId="51">
    <w:abstractNumId w:val="64"/>
  </w:num>
  <w:num w:numId="52">
    <w:abstractNumId w:val="13"/>
  </w:num>
  <w:num w:numId="53">
    <w:abstractNumId w:val="42"/>
  </w:num>
  <w:num w:numId="54">
    <w:abstractNumId w:val="32"/>
  </w:num>
  <w:num w:numId="55">
    <w:abstractNumId w:val="16"/>
  </w:num>
  <w:num w:numId="56">
    <w:abstractNumId w:val="6"/>
  </w:num>
  <w:num w:numId="57">
    <w:abstractNumId w:val="35"/>
  </w:num>
  <w:num w:numId="58">
    <w:abstractNumId w:val="54"/>
  </w:num>
  <w:num w:numId="59">
    <w:abstractNumId w:val="25"/>
  </w:num>
  <w:num w:numId="60">
    <w:abstractNumId w:val="70"/>
  </w:num>
  <w:num w:numId="61">
    <w:abstractNumId w:val="19"/>
  </w:num>
  <w:num w:numId="62">
    <w:abstractNumId w:val="30"/>
  </w:num>
  <w:num w:numId="63">
    <w:abstractNumId w:val="43"/>
  </w:num>
  <w:num w:numId="64">
    <w:abstractNumId w:val="69"/>
  </w:num>
  <w:num w:numId="65">
    <w:abstractNumId w:val="56"/>
  </w:num>
  <w:num w:numId="66">
    <w:abstractNumId w:val="26"/>
  </w:num>
  <w:num w:numId="67">
    <w:abstractNumId w:val="50"/>
  </w:num>
  <w:num w:numId="68">
    <w:abstractNumId w:val="1"/>
  </w:num>
  <w:num w:numId="69">
    <w:abstractNumId w:val="18"/>
  </w:num>
  <w:num w:numId="70">
    <w:abstractNumId w:val="3"/>
  </w:num>
  <w:num w:numId="71">
    <w:abstractNumId w:val="58"/>
  </w:num>
  <w:numIdMacAtCleanup w:val="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 ">
    <w15:presenceInfo w15:providerId="Windows Live" w15:userId="c02687ebff0b2f9e"/>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40376"/>
    <w:rsid w:val="000451D6"/>
    <w:rsid w:val="000512B6"/>
    <w:rsid w:val="00061CCF"/>
    <w:rsid w:val="00065201"/>
    <w:rsid w:val="00080A25"/>
    <w:rsid w:val="000829CA"/>
    <w:rsid w:val="00082DBB"/>
    <w:rsid w:val="000A514C"/>
    <w:rsid w:val="000A64FE"/>
    <w:rsid w:val="000B2B6A"/>
    <w:rsid w:val="000B5DA5"/>
    <w:rsid w:val="000C2558"/>
    <w:rsid w:val="000C5C1D"/>
    <w:rsid w:val="000D3BCE"/>
    <w:rsid w:val="000D5CB9"/>
    <w:rsid w:val="000E74DA"/>
    <w:rsid w:val="000F4D3A"/>
    <w:rsid w:val="000F7801"/>
    <w:rsid w:val="00100E4F"/>
    <w:rsid w:val="0010129C"/>
    <w:rsid w:val="00111278"/>
    <w:rsid w:val="001122B7"/>
    <w:rsid w:val="00114A62"/>
    <w:rsid w:val="001166CB"/>
    <w:rsid w:val="00117601"/>
    <w:rsid w:val="001205CF"/>
    <w:rsid w:val="00122F94"/>
    <w:rsid w:val="00124700"/>
    <w:rsid w:val="001403C1"/>
    <w:rsid w:val="00144BD6"/>
    <w:rsid w:val="0015026C"/>
    <w:rsid w:val="00154B3D"/>
    <w:rsid w:val="00156F99"/>
    <w:rsid w:val="001777A7"/>
    <w:rsid w:val="00177B0A"/>
    <w:rsid w:val="001807FF"/>
    <w:rsid w:val="00190ECE"/>
    <w:rsid w:val="00194DFD"/>
    <w:rsid w:val="001A0CAC"/>
    <w:rsid w:val="001A5C47"/>
    <w:rsid w:val="001A73FB"/>
    <w:rsid w:val="001B1AF9"/>
    <w:rsid w:val="001B2E1A"/>
    <w:rsid w:val="001B7A44"/>
    <w:rsid w:val="001C1F40"/>
    <w:rsid w:val="001C4025"/>
    <w:rsid w:val="001C54CE"/>
    <w:rsid w:val="001C5C64"/>
    <w:rsid w:val="001E05E1"/>
    <w:rsid w:val="001F343A"/>
    <w:rsid w:val="002052BC"/>
    <w:rsid w:val="00214366"/>
    <w:rsid w:val="00224D03"/>
    <w:rsid w:val="002334FF"/>
    <w:rsid w:val="00252056"/>
    <w:rsid w:val="002529AC"/>
    <w:rsid w:val="002560EE"/>
    <w:rsid w:val="00263F6B"/>
    <w:rsid w:val="00264B25"/>
    <w:rsid w:val="00270503"/>
    <w:rsid w:val="00280291"/>
    <w:rsid w:val="00284E63"/>
    <w:rsid w:val="00296A17"/>
    <w:rsid w:val="002B24A0"/>
    <w:rsid w:val="002B33F4"/>
    <w:rsid w:val="002C40D7"/>
    <w:rsid w:val="002D6911"/>
    <w:rsid w:val="002E3348"/>
    <w:rsid w:val="002F6C1D"/>
    <w:rsid w:val="00302EDA"/>
    <w:rsid w:val="00310122"/>
    <w:rsid w:val="00311A00"/>
    <w:rsid w:val="00316088"/>
    <w:rsid w:val="00316180"/>
    <w:rsid w:val="00321933"/>
    <w:rsid w:val="00327E19"/>
    <w:rsid w:val="00333EBA"/>
    <w:rsid w:val="00334B84"/>
    <w:rsid w:val="00343467"/>
    <w:rsid w:val="00356EC8"/>
    <w:rsid w:val="003617DE"/>
    <w:rsid w:val="003643B4"/>
    <w:rsid w:val="00366ABD"/>
    <w:rsid w:val="00370520"/>
    <w:rsid w:val="003748F7"/>
    <w:rsid w:val="00375190"/>
    <w:rsid w:val="00383C6F"/>
    <w:rsid w:val="00394362"/>
    <w:rsid w:val="00395C50"/>
    <w:rsid w:val="003A4158"/>
    <w:rsid w:val="003C4EAE"/>
    <w:rsid w:val="003D1B88"/>
    <w:rsid w:val="003D36D6"/>
    <w:rsid w:val="003D3CC2"/>
    <w:rsid w:val="003D3D0F"/>
    <w:rsid w:val="003E1103"/>
    <w:rsid w:val="003E4796"/>
    <w:rsid w:val="003E6CDC"/>
    <w:rsid w:val="00401319"/>
    <w:rsid w:val="00401C86"/>
    <w:rsid w:val="0040284A"/>
    <w:rsid w:val="00404596"/>
    <w:rsid w:val="00404DC1"/>
    <w:rsid w:val="004076FB"/>
    <w:rsid w:val="00415633"/>
    <w:rsid w:val="0041736D"/>
    <w:rsid w:val="00435CA8"/>
    <w:rsid w:val="00436415"/>
    <w:rsid w:val="00436D78"/>
    <w:rsid w:val="0043740A"/>
    <w:rsid w:val="00441F8F"/>
    <w:rsid w:val="004446A8"/>
    <w:rsid w:val="00452AA1"/>
    <w:rsid w:val="004532A9"/>
    <w:rsid w:val="00461CFA"/>
    <w:rsid w:val="00462CE8"/>
    <w:rsid w:val="00463D61"/>
    <w:rsid w:val="004708CB"/>
    <w:rsid w:val="00470B8A"/>
    <w:rsid w:val="00470EF1"/>
    <w:rsid w:val="00474A17"/>
    <w:rsid w:val="00485E6F"/>
    <w:rsid w:val="004A0936"/>
    <w:rsid w:val="004A229B"/>
    <w:rsid w:val="004B566F"/>
    <w:rsid w:val="004C276E"/>
    <w:rsid w:val="004C453C"/>
    <w:rsid w:val="004E28A3"/>
    <w:rsid w:val="00505F11"/>
    <w:rsid w:val="005213CB"/>
    <w:rsid w:val="0052212A"/>
    <w:rsid w:val="00523BD5"/>
    <w:rsid w:val="00524A03"/>
    <w:rsid w:val="00531075"/>
    <w:rsid w:val="00532FE5"/>
    <w:rsid w:val="00542F54"/>
    <w:rsid w:val="00546290"/>
    <w:rsid w:val="00547CF6"/>
    <w:rsid w:val="005516AC"/>
    <w:rsid w:val="005516E7"/>
    <w:rsid w:val="00557752"/>
    <w:rsid w:val="005700E8"/>
    <w:rsid w:val="00582712"/>
    <w:rsid w:val="00584C30"/>
    <w:rsid w:val="00586A07"/>
    <w:rsid w:val="00593C0B"/>
    <w:rsid w:val="00595DD2"/>
    <w:rsid w:val="005A2887"/>
    <w:rsid w:val="005A36CE"/>
    <w:rsid w:val="005B0D3B"/>
    <w:rsid w:val="005B28D5"/>
    <w:rsid w:val="005B5632"/>
    <w:rsid w:val="005B790F"/>
    <w:rsid w:val="005C4306"/>
    <w:rsid w:val="005C75DF"/>
    <w:rsid w:val="005E0366"/>
    <w:rsid w:val="005E1408"/>
    <w:rsid w:val="005F000C"/>
    <w:rsid w:val="00600F07"/>
    <w:rsid w:val="00605993"/>
    <w:rsid w:val="00615D57"/>
    <w:rsid w:val="006272EE"/>
    <w:rsid w:val="0064329D"/>
    <w:rsid w:val="00645557"/>
    <w:rsid w:val="006510DF"/>
    <w:rsid w:val="00657CFC"/>
    <w:rsid w:val="00662BB5"/>
    <w:rsid w:val="006638B8"/>
    <w:rsid w:val="006711BB"/>
    <w:rsid w:val="006720D0"/>
    <w:rsid w:val="00675081"/>
    <w:rsid w:val="006828A2"/>
    <w:rsid w:val="00686C91"/>
    <w:rsid w:val="006B13A5"/>
    <w:rsid w:val="006B51A9"/>
    <w:rsid w:val="006B7890"/>
    <w:rsid w:val="006C5FEA"/>
    <w:rsid w:val="006D2E87"/>
    <w:rsid w:val="006D380E"/>
    <w:rsid w:val="006D745D"/>
    <w:rsid w:val="006E062D"/>
    <w:rsid w:val="006E5616"/>
    <w:rsid w:val="006F518B"/>
    <w:rsid w:val="00705737"/>
    <w:rsid w:val="00714F8D"/>
    <w:rsid w:val="0072208B"/>
    <w:rsid w:val="00723DD6"/>
    <w:rsid w:val="007262F1"/>
    <w:rsid w:val="00746D78"/>
    <w:rsid w:val="007472DC"/>
    <w:rsid w:val="00760C77"/>
    <w:rsid w:val="007646DA"/>
    <w:rsid w:val="00764905"/>
    <w:rsid w:val="00781264"/>
    <w:rsid w:val="007817E4"/>
    <w:rsid w:val="007870C9"/>
    <w:rsid w:val="00791945"/>
    <w:rsid w:val="007A06D1"/>
    <w:rsid w:val="007A67CC"/>
    <w:rsid w:val="007A78A5"/>
    <w:rsid w:val="007A7C5E"/>
    <w:rsid w:val="007A7DAE"/>
    <w:rsid w:val="007B7AB3"/>
    <w:rsid w:val="007B7FEC"/>
    <w:rsid w:val="007D6128"/>
    <w:rsid w:val="007E6E4A"/>
    <w:rsid w:val="007F1959"/>
    <w:rsid w:val="007F336A"/>
    <w:rsid w:val="007F39C0"/>
    <w:rsid w:val="00803561"/>
    <w:rsid w:val="00805759"/>
    <w:rsid w:val="00806706"/>
    <w:rsid w:val="0081005E"/>
    <w:rsid w:val="00812B43"/>
    <w:rsid w:val="0082631E"/>
    <w:rsid w:val="00826E86"/>
    <w:rsid w:val="0083024D"/>
    <w:rsid w:val="00832EA1"/>
    <w:rsid w:val="00845F78"/>
    <w:rsid w:val="008512E0"/>
    <w:rsid w:val="00851762"/>
    <w:rsid w:val="00855C27"/>
    <w:rsid w:val="0086345F"/>
    <w:rsid w:val="00867FC7"/>
    <w:rsid w:val="00880D9D"/>
    <w:rsid w:val="00885C4F"/>
    <w:rsid w:val="00890157"/>
    <w:rsid w:val="008A6DB1"/>
    <w:rsid w:val="008B4D81"/>
    <w:rsid w:val="008B5647"/>
    <w:rsid w:val="008C004F"/>
    <w:rsid w:val="008C17C3"/>
    <w:rsid w:val="008C6098"/>
    <w:rsid w:val="008C621C"/>
    <w:rsid w:val="008D256E"/>
    <w:rsid w:val="008E6E4E"/>
    <w:rsid w:val="008F6DC3"/>
    <w:rsid w:val="0090312D"/>
    <w:rsid w:val="009072F4"/>
    <w:rsid w:val="00911364"/>
    <w:rsid w:val="009127AA"/>
    <w:rsid w:val="00914784"/>
    <w:rsid w:val="00915759"/>
    <w:rsid w:val="00917C5F"/>
    <w:rsid w:val="0092185C"/>
    <w:rsid w:val="00926DA8"/>
    <w:rsid w:val="009377DC"/>
    <w:rsid w:val="00941066"/>
    <w:rsid w:val="00943F17"/>
    <w:rsid w:val="00947816"/>
    <w:rsid w:val="00950F78"/>
    <w:rsid w:val="00957EEB"/>
    <w:rsid w:val="009612A8"/>
    <w:rsid w:val="00962D29"/>
    <w:rsid w:val="00971251"/>
    <w:rsid w:val="00977902"/>
    <w:rsid w:val="00982ABA"/>
    <w:rsid w:val="00990B5A"/>
    <w:rsid w:val="0099574E"/>
    <w:rsid w:val="009A50AD"/>
    <w:rsid w:val="009B398A"/>
    <w:rsid w:val="009B575D"/>
    <w:rsid w:val="009B6B0A"/>
    <w:rsid w:val="009C13CB"/>
    <w:rsid w:val="009D7EEE"/>
    <w:rsid w:val="009E085A"/>
    <w:rsid w:val="009E6E1E"/>
    <w:rsid w:val="009F3AD9"/>
    <w:rsid w:val="009F3FF3"/>
    <w:rsid w:val="00A02A29"/>
    <w:rsid w:val="00A14A3B"/>
    <w:rsid w:val="00A23657"/>
    <w:rsid w:val="00A27226"/>
    <w:rsid w:val="00A2766B"/>
    <w:rsid w:val="00A340C7"/>
    <w:rsid w:val="00A3699F"/>
    <w:rsid w:val="00A46F51"/>
    <w:rsid w:val="00A47888"/>
    <w:rsid w:val="00A569E9"/>
    <w:rsid w:val="00A56BCA"/>
    <w:rsid w:val="00A613C5"/>
    <w:rsid w:val="00A6460E"/>
    <w:rsid w:val="00A731DB"/>
    <w:rsid w:val="00A84E93"/>
    <w:rsid w:val="00A911C8"/>
    <w:rsid w:val="00A946CD"/>
    <w:rsid w:val="00A978CB"/>
    <w:rsid w:val="00AA00DB"/>
    <w:rsid w:val="00AA549F"/>
    <w:rsid w:val="00AA7D36"/>
    <w:rsid w:val="00AA7FF1"/>
    <w:rsid w:val="00AB6A69"/>
    <w:rsid w:val="00AB7B78"/>
    <w:rsid w:val="00AC1191"/>
    <w:rsid w:val="00AC57A3"/>
    <w:rsid w:val="00AD029D"/>
    <w:rsid w:val="00AD174D"/>
    <w:rsid w:val="00AD39F4"/>
    <w:rsid w:val="00B0071F"/>
    <w:rsid w:val="00B00B9A"/>
    <w:rsid w:val="00B01AB5"/>
    <w:rsid w:val="00B057CA"/>
    <w:rsid w:val="00B26A76"/>
    <w:rsid w:val="00B51CB3"/>
    <w:rsid w:val="00B67D3D"/>
    <w:rsid w:val="00B74DD3"/>
    <w:rsid w:val="00B758BD"/>
    <w:rsid w:val="00B77C11"/>
    <w:rsid w:val="00B91950"/>
    <w:rsid w:val="00B937F2"/>
    <w:rsid w:val="00B956F6"/>
    <w:rsid w:val="00BA24D0"/>
    <w:rsid w:val="00BA6769"/>
    <w:rsid w:val="00BB0B15"/>
    <w:rsid w:val="00BC1387"/>
    <w:rsid w:val="00BC49F6"/>
    <w:rsid w:val="00BD28F7"/>
    <w:rsid w:val="00BD2B6D"/>
    <w:rsid w:val="00BE1AFF"/>
    <w:rsid w:val="00BE2DDB"/>
    <w:rsid w:val="00BE584E"/>
    <w:rsid w:val="00BF3011"/>
    <w:rsid w:val="00BF6268"/>
    <w:rsid w:val="00C050A6"/>
    <w:rsid w:val="00C10E66"/>
    <w:rsid w:val="00C113C3"/>
    <w:rsid w:val="00C16573"/>
    <w:rsid w:val="00C2066A"/>
    <w:rsid w:val="00C2214F"/>
    <w:rsid w:val="00C378B4"/>
    <w:rsid w:val="00C42BC3"/>
    <w:rsid w:val="00C42EE7"/>
    <w:rsid w:val="00C47083"/>
    <w:rsid w:val="00C570CE"/>
    <w:rsid w:val="00C60063"/>
    <w:rsid w:val="00C62D5D"/>
    <w:rsid w:val="00C62E02"/>
    <w:rsid w:val="00C64817"/>
    <w:rsid w:val="00C72689"/>
    <w:rsid w:val="00C73111"/>
    <w:rsid w:val="00C80ED5"/>
    <w:rsid w:val="00C87493"/>
    <w:rsid w:val="00C93BF7"/>
    <w:rsid w:val="00C94D36"/>
    <w:rsid w:val="00CA20F1"/>
    <w:rsid w:val="00CA3FEE"/>
    <w:rsid w:val="00CC4410"/>
    <w:rsid w:val="00CC7C61"/>
    <w:rsid w:val="00CD3427"/>
    <w:rsid w:val="00CE316E"/>
    <w:rsid w:val="00CE6828"/>
    <w:rsid w:val="00CF4318"/>
    <w:rsid w:val="00D05A0C"/>
    <w:rsid w:val="00D05B9F"/>
    <w:rsid w:val="00D079EF"/>
    <w:rsid w:val="00D13158"/>
    <w:rsid w:val="00D16D5F"/>
    <w:rsid w:val="00D2448E"/>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6986"/>
    <w:rsid w:val="00DD6C60"/>
    <w:rsid w:val="00DE13F7"/>
    <w:rsid w:val="00DE4852"/>
    <w:rsid w:val="00DE4C8E"/>
    <w:rsid w:val="00DF23AE"/>
    <w:rsid w:val="00DF7F79"/>
    <w:rsid w:val="00E0612A"/>
    <w:rsid w:val="00E12981"/>
    <w:rsid w:val="00E15EA9"/>
    <w:rsid w:val="00E3575F"/>
    <w:rsid w:val="00E36E94"/>
    <w:rsid w:val="00E401F9"/>
    <w:rsid w:val="00E40DE6"/>
    <w:rsid w:val="00E454BA"/>
    <w:rsid w:val="00E56C0A"/>
    <w:rsid w:val="00E60BA1"/>
    <w:rsid w:val="00E64A49"/>
    <w:rsid w:val="00E728BE"/>
    <w:rsid w:val="00EA62A7"/>
    <w:rsid w:val="00EB3866"/>
    <w:rsid w:val="00EB3EE8"/>
    <w:rsid w:val="00EB476B"/>
    <w:rsid w:val="00EB521B"/>
    <w:rsid w:val="00EB6AD3"/>
    <w:rsid w:val="00EC4B61"/>
    <w:rsid w:val="00EC722E"/>
    <w:rsid w:val="00EE0C3A"/>
    <w:rsid w:val="00EE1AE6"/>
    <w:rsid w:val="00EE257E"/>
    <w:rsid w:val="00EE4F66"/>
    <w:rsid w:val="00EF196A"/>
    <w:rsid w:val="00EF7B08"/>
    <w:rsid w:val="00F0173F"/>
    <w:rsid w:val="00F04C65"/>
    <w:rsid w:val="00F200A3"/>
    <w:rsid w:val="00F2327B"/>
    <w:rsid w:val="00F356A7"/>
    <w:rsid w:val="00F42D27"/>
    <w:rsid w:val="00F430F8"/>
    <w:rsid w:val="00F74386"/>
    <w:rsid w:val="00F80DA4"/>
    <w:rsid w:val="00F8758C"/>
    <w:rsid w:val="00F90E48"/>
    <w:rsid w:val="00F93308"/>
    <w:rsid w:val="00F9458C"/>
    <w:rsid w:val="00F95FEC"/>
    <w:rsid w:val="00FA382F"/>
    <w:rsid w:val="00FC4F89"/>
    <w:rsid w:val="00FD5B17"/>
    <w:rsid w:val="00FD6684"/>
    <w:rsid w:val="00FE484A"/>
    <w:rsid w:val="00FE7724"/>
    <w:rsid w:val="00FF034E"/>
    <w:rsid w:val="00FF2590"/>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386"/>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D:\chania\Informatika\KERJA%20PRAKTIK\SISTEM%20ABSENSI\SistemAbsensi\Dokumen\LAPORAN%20KERJA%20PRAKTIK.docx" TargetMode="External"/><Relationship Id="rId42" Type="http://schemas.openxmlformats.org/officeDocument/2006/relationships/hyperlink" Target="file:///D:\chania\Informatika\KERJA%20PRAKTIK\SISTEM%20ABSENSI\SistemAbsensi\Dokumen\LAPORAN%20KERJA%20PRAKTIK.docx" TargetMode="External"/><Relationship Id="rId63" Type="http://schemas.openxmlformats.org/officeDocument/2006/relationships/image" Target="media/image16.png"/><Relationship Id="rId84" Type="http://schemas.openxmlformats.org/officeDocument/2006/relationships/footer" Target="footer2.xml"/><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header" Target="header7.xml"/><Relationship Id="rId107" Type="http://schemas.openxmlformats.org/officeDocument/2006/relationships/image" Target="media/image51.png"/><Relationship Id="rId11" Type="http://schemas.openxmlformats.org/officeDocument/2006/relationships/image" Target="media/image3.jpeg"/><Relationship Id="rId32" Type="http://schemas.openxmlformats.org/officeDocument/2006/relationships/hyperlink" Target="file:///D:\chania\Informatika\KERJA%20PRAKTIK\SISTEM%20ABSENSI\SistemAbsensi\Dokumen\LAPORAN%20KERJA%20PRAKTIK.docx" TargetMode="External"/><Relationship Id="rId53" Type="http://schemas.openxmlformats.org/officeDocument/2006/relationships/hyperlink" Target="file:///D:\chania\Informatika\KERJA%20PRAKTIK\SISTEM%20ABSENSI\SistemAbsensi\Dokumen\LAPORAN%20KERJA%20PRAKTIK.docx" TargetMode="External"/><Relationship Id="rId74" Type="http://schemas.openxmlformats.org/officeDocument/2006/relationships/image" Target="media/image27.png"/><Relationship Id="rId128" Type="http://schemas.openxmlformats.org/officeDocument/2006/relationships/image" Target="media/image72.png"/><Relationship Id="rId149" Type="http://schemas.openxmlformats.org/officeDocument/2006/relationships/image" Target="media/image91.png"/><Relationship Id="rId5" Type="http://schemas.openxmlformats.org/officeDocument/2006/relationships/webSettings" Target="webSettings.xml"/><Relationship Id="rId95" Type="http://schemas.microsoft.com/office/2018/08/relationships/commentsExtensible" Target="commentsExtensible.xml"/><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file:///D:\chania\Informatika\KERJA%20PRAKTIK\SISTEM%20ABSENSI\SistemAbsensi\Dokumen\LAPORAN%20KERJA%20PRAKTIK.docx" TargetMode="External"/><Relationship Id="rId43" Type="http://schemas.openxmlformats.org/officeDocument/2006/relationships/hyperlink" Target="file:///D:\chania\Informatika\KERJA%20PRAKTIK\SISTEM%20ABSENSI\SistemAbsensi\Dokumen\LAPORAN%20KERJA%20PRAKTIK.docx" TargetMode="External"/><Relationship Id="rId64" Type="http://schemas.openxmlformats.org/officeDocument/2006/relationships/image" Target="media/image17.emf"/><Relationship Id="rId118" Type="http://schemas.openxmlformats.org/officeDocument/2006/relationships/image" Target="media/image62.png"/><Relationship Id="rId139" Type="http://schemas.openxmlformats.org/officeDocument/2006/relationships/image" Target="media/image81.png"/><Relationship Id="rId85" Type="http://schemas.openxmlformats.org/officeDocument/2006/relationships/header" Target="header3.xml"/><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footer" Target="footer7.xml"/><Relationship Id="rId12" Type="http://schemas.openxmlformats.org/officeDocument/2006/relationships/image" Target="media/image4.png"/><Relationship Id="rId33" Type="http://schemas.openxmlformats.org/officeDocument/2006/relationships/hyperlink" Target="file:///D:\chania\Informatika\KERJA%20PRAKTIK\SISTEM%20ABSENSI\SistemAbsensi\Dokumen\LAPORAN%20KERJA%20PRAKTIK.docx" TargetMode="External"/><Relationship Id="rId108" Type="http://schemas.openxmlformats.org/officeDocument/2006/relationships/image" Target="media/image52.png"/><Relationship Id="rId129" Type="http://schemas.openxmlformats.org/officeDocument/2006/relationships/image" Target="media/image73.png"/><Relationship Id="rId54" Type="http://schemas.openxmlformats.org/officeDocument/2006/relationships/hyperlink" Target="file:///D:\chania\Informatika\KERJA%20PRAKTIK\SISTEM%20ABSENSI\SistemAbsensi\Dokumen\LAPORAN%20KERJA%20PRAKTIK.docx" TargetMode="External"/><Relationship Id="rId75" Type="http://schemas.openxmlformats.org/officeDocument/2006/relationships/image" Target="media/image28.png"/><Relationship Id="rId96" Type="http://schemas.openxmlformats.org/officeDocument/2006/relationships/image" Target="media/image40.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hyperlink" Target="file:///D:\chania\Informatika\KERJA%20PRAKTIK\SISTEM%20ABSENSI\SistemAbsensi\Dokumen\LAPORAN%20KERJA%20PRAKTIK.docx" TargetMode="External"/><Relationship Id="rId119" Type="http://schemas.openxmlformats.org/officeDocument/2006/relationships/image" Target="media/image63.png"/><Relationship Id="rId44" Type="http://schemas.openxmlformats.org/officeDocument/2006/relationships/hyperlink" Target="file:///D:\chania\Informatika\KERJA%20PRAKTIK\SISTEM%20ABSENSI\SistemAbsensi\Dokumen\LAPORAN%20KERJA%20PRAKTIK.docx" TargetMode="External"/><Relationship Id="rId65" Type="http://schemas.openxmlformats.org/officeDocument/2006/relationships/image" Target="media/image18.png"/><Relationship Id="rId86" Type="http://schemas.openxmlformats.org/officeDocument/2006/relationships/footer" Target="footer3.xml"/><Relationship Id="rId130" Type="http://schemas.openxmlformats.org/officeDocument/2006/relationships/image" Target="media/image74.png"/><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D:\chania\Informatika\KERJA%20PRAKTIK\SISTEM%20ABSENSI\SistemAbsensi\Dokumen\LAPORAN%20KERJA%20PRAKTIK.docx" TargetMode="External"/><Relationship Id="rId50" Type="http://schemas.openxmlformats.org/officeDocument/2006/relationships/hyperlink" Target="file:///D:\chania\Informatika\KERJA%20PRAKTIK\SISTEM%20ABSENSI\SistemAbsensi\Dokumen\LAPORAN%20KERJA%20PRAKTIK.docx" TargetMode="External"/><Relationship Id="rId55" Type="http://schemas.openxmlformats.org/officeDocument/2006/relationships/hyperlink" Target="file:///D:\chania\Informatika\KERJA%20PRAKTIK\SISTEM%20ABSENSI\SistemAbsensi\Dokumen\LAPORAN%20KERJA%20PRAKTIK.docx" TargetMode="External"/><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comments" Target="comments.xml"/><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docx" TargetMode="External"/><Relationship Id="rId24" Type="http://schemas.openxmlformats.org/officeDocument/2006/relationships/hyperlink" Target="file:///D:\chania\Informatika\KERJA%20PRAKTIK\SISTEM%20ABSENSI\SistemAbsensi\Dokumen\LAPORAN%20KERJA%20PRAKTIK.docx" TargetMode="External"/><Relationship Id="rId40" Type="http://schemas.openxmlformats.org/officeDocument/2006/relationships/hyperlink" Target="file:///D:\chania\Informatika\KERJA%20PRAKTIK\SISTEM%20ABSENSI\SistemAbsensi\Dokumen\LAPORAN%20KERJA%20PRAKTIK.docx" TargetMode="External"/><Relationship Id="rId45" Type="http://schemas.openxmlformats.org/officeDocument/2006/relationships/hyperlink" Target="file:///D:\chania\Informatika\KERJA%20PRAKTIK\SISTEM%20ABSENSI\SistemAbsensi\Dokumen\LAPORAN%20KERJA%20PRAKTIK.docx" TargetMode="External"/><Relationship Id="rId66" Type="http://schemas.openxmlformats.org/officeDocument/2006/relationships/image" Target="media/image19.png"/><Relationship Id="rId87" Type="http://schemas.openxmlformats.org/officeDocument/2006/relationships/image" Target="media/image35.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14.png"/><Relationship Id="rId82" Type="http://schemas.openxmlformats.org/officeDocument/2006/relationships/header" Target="header1.xml"/><Relationship Id="rId152" Type="http://schemas.openxmlformats.org/officeDocument/2006/relationships/image" Target="media/image94.png"/><Relationship Id="rId173" Type="http://schemas.openxmlformats.org/officeDocument/2006/relationships/image" Target="media/image115.png"/><Relationship Id="rId194" Type="http://schemas.microsoft.com/office/2011/relationships/people" Target="people.xml"/><Relationship Id="rId19" Type="http://schemas.openxmlformats.org/officeDocument/2006/relationships/hyperlink" Target="file:///D:\chania\Informatika\KERJA%20PRAKTIK\SISTEM%20ABSENSI\SistemAbsensi\Dokumen\LAPORAN%20KERJA%20PRAKTIK.docx" TargetMode="External"/><Relationship Id="rId14" Type="http://schemas.openxmlformats.org/officeDocument/2006/relationships/image" Target="media/image6.jpeg"/><Relationship Id="rId30" Type="http://schemas.openxmlformats.org/officeDocument/2006/relationships/hyperlink" Target="file:///D:\chania\Informatika\KERJA%20PRAKTIK\SISTEM%20ABSENSI\SistemAbsensi\Dokumen\LAPORAN%20KERJA%20PRAKTIK.docx" TargetMode="External"/><Relationship Id="rId35" Type="http://schemas.openxmlformats.org/officeDocument/2006/relationships/hyperlink" Target="file:///D:\chania\Informatika\KERJA%20PRAKTIK\SISTEM%20ABSENSI\SistemAbsensi\Dokumen\LAPORAN%20KERJA%20PRAKTI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hyperlink" Target="file:///D:\chania\Informatika\KERJA%20PRAKTIK\SISTEM%20ABSENSI\SistemAbsensi\Dokumen\LAPORAN%20KERJA%20PRAKTIK.docx" TargetMode="External"/><Relationship Id="rId72" Type="http://schemas.openxmlformats.org/officeDocument/2006/relationships/image" Target="media/image25.png"/><Relationship Id="rId93" Type="http://schemas.microsoft.com/office/2011/relationships/commentsExtended" Target="commentsExtended.xml"/><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189"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chania\Informatika\KERJA%20PRAKTIK\SISTEM%20ABSENSI\SistemAbsensi\Dokumen\LAPORAN%20KERJA%20PRAKTIK.docx" TargetMode="External"/><Relationship Id="rId46" Type="http://schemas.openxmlformats.org/officeDocument/2006/relationships/hyperlink" Target="file:///D:\chania\Informatika\KERJA%20PRAKTIK\SISTEM%20ABSENSI\SistemAbsensi\Dokumen\LAPORAN%20KERJA%20PRAKTIK.docx" TargetMode="External"/><Relationship Id="rId67" Type="http://schemas.openxmlformats.org/officeDocument/2006/relationships/image" Target="media/image20.png"/><Relationship Id="rId116" Type="http://schemas.openxmlformats.org/officeDocument/2006/relationships/image" Target="media/image60.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D:\chania\Informatika\KERJA%20PRAKTIK\SISTEM%20ABSENSI\SistemAbsensi\Dokumen\LAPORAN%20KERJA%20PRAKTIK.docx" TargetMode="External"/><Relationship Id="rId41" Type="http://schemas.openxmlformats.org/officeDocument/2006/relationships/hyperlink" Target="file:///D:\chania\Informatika\KERJA%20PRAKTIK\SISTEM%20ABSENSI\SistemAbsensi\Dokumen\LAPORAN%20KERJA%20PRAKTIK.docx" TargetMode="External"/><Relationship Id="rId62" Type="http://schemas.openxmlformats.org/officeDocument/2006/relationships/image" Target="media/image15.png"/><Relationship Id="rId83" Type="http://schemas.openxmlformats.org/officeDocument/2006/relationships/header" Target="header2.xml"/><Relationship Id="rId88" Type="http://schemas.openxmlformats.org/officeDocument/2006/relationships/image" Target="media/image36.png"/><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theme" Target="theme/theme1.xml"/><Relationship Id="rId190" Type="http://schemas.openxmlformats.org/officeDocument/2006/relationships/footer" Target="footer6.xml"/><Relationship Id="rId15" Type="http://schemas.openxmlformats.org/officeDocument/2006/relationships/image" Target="media/image7.png"/><Relationship Id="rId36" Type="http://schemas.openxmlformats.org/officeDocument/2006/relationships/hyperlink" Target="file:///D:\chania\Informatika\KERJA%20PRAKTIK\SISTEM%20ABSENSI\SistemAbsensi\Dokumen\LAPORAN%20KERJA%20PRAKTIK.docx" TargetMode="External"/><Relationship Id="rId57" Type="http://schemas.openxmlformats.org/officeDocument/2006/relationships/image" Target="media/image10.pn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docx" TargetMode="External"/><Relationship Id="rId52" Type="http://schemas.openxmlformats.org/officeDocument/2006/relationships/hyperlink" Target="file:///D:\chania\Informatika\KERJA%20PRAKTIK\SISTEM%20ABSENSI\SistemAbsensi\Dokumen\LAPORAN%20KERJA%20PRAKTIK.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microsoft.com/office/2016/09/relationships/commentsIds" Target="commentsIds.xml"/><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2.png"/><Relationship Id="rId26" Type="http://schemas.openxmlformats.org/officeDocument/2006/relationships/hyperlink" Target="file:///D:\chania\Informatika\KERJA%20PRAKTIK\SISTEM%20ABSENSI\SistemAbsensi\Dokumen\LAPORAN%20KERJA%20PRAKTIK.docx" TargetMode="External"/><Relationship Id="rId47" Type="http://schemas.openxmlformats.org/officeDocument/2006/relationships/hyperlink" Target="file:///D:\chania\Informatika\KERJA%20PRAKTIK\SISTEM%20ABSENSI\SistemAbsensi\Dokumen\LAPORAN%20KERJA%20PRAKTIK.docx" TargetMode="External"/><Relationship Id="rId68" Type="http://schemas.openxmlformats.org/officeDocument/2006/relationships/image" Target="media/image21.png"/><Relationship Id="rId89" Type="http://schemas.openxmlformats.org/officeDocument/2006/relationships/image" Target="media/image37.png"/><Relationship Id="rId112" Type="http://schemas.openxmlformats.org/officeDocument/2006/relationships/image" Target="media/image56.png"/><Relationship Id="rId133" Type="http://schemas.openxmlformats.org/officeDocument/2006/relationships/header" Target="header4.xml"/><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image" Target="media/image8.png"/><Relationship Id="rId37" Type="http://schemas.openxmlformats.org/officeDocument/2006/relationships/hyperlink" Target="file:///D:\chania\Informatika\KERJA%20PRAKTIK\SISTEM%20ABSENSI\SistemAbsensi\Dokumen\LAPORAN%20KERJA%20PRAKTIK.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image" Target="media/image86.png"/><Relationship Id="rId90" Type="http://schemas.openxmlformats.org/officeDocument/2006/relationships/image" Target="media/image38.png"/><Relationship Id="rId165" Type="http://schemas.openxmlformats.org/officeDocument/2006/relationships/image" Target="media/image107.png"/><Relationship Id="rId186" Type="http://schemas.openxmlformats.org/officeDocument/2006/relationships/image" Target="media/image128.png"/><Relationship Id="rId27" Type="http://schemas.openxmlformats.org/officeDocument/2006/relationships/hyperlink" Target="file:///D:\chania\Informatika\KERJA%20PRAKTIK\SISTEM%20ABSENSI\SistemAbsensi\Dokumen\LAPORAN%20KERJA%20PRAKTIK.docx" TargetMode="External"/><Relationship Id="rId48" Type="http://schemas.openxmlformats.org/officeDocument/2006/relationships/hyperlink" Target="file:///D:\chania\Informatika\KERJA%20PRAKTIK\SISTEM%20ABSENSI\SistemAbsensi\Dokumen\LAPORAN%20KERJA%20PRAKTIK.docx" TargetMode="External"/><Relationship Id="rId69" Type="http://schemas.openxmlformats.org/officeDocument/2006/relationships/image" Target="media/image22.png"/><Relationship Id="rId113" Type="http://schemas.openxmlformats.org/officeDocument/2006/relationships/image" Target="media/image57.png"/><Relationship Id="rId134" Type="http://schemas.openxmlformats.org/officeDocument/2006/relationships/footer" Target="footer4.xml"/><Relationship Id="rId80" Type="http://schemas.openxmlformats.org/officeDocument/2006/relationships/image" Target="media/image33.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file:///D:\chania\Informatika\KERJA%20PRAKTIK\SISTEM%20ABSENSI\SistemAbsensi\Dokumen\LAPORAN%20KERJA%20PRAKTIK.docx" TargetMode="External"/><Relationship Id="rId38" Type="http://schemas.openxmlformats.org/officeDocument/2006/relationships/hyperlink" Target="file:///D:\chania\Informatika\KERJA%20PRAKTIK\SISTEM%20ABSENSI\SistemAbsensi\Dokumen\LAPORAN%20KERJA%20PRAKTIK.docx" TargetMode="External"/><Relationship Id="rId59" Type="http://schemas.openxmlformats.org/officeDocument/2006/relationships/image" Target="media/image12.png"/><Relationship Id="rId103" Type="http://schemas.openxmlformats.org/officeDocument/2006/relationships/image" Target="media/image47.png"/><Relationship Id="rId124" Type="http://schemas.openxmlformats.org/officeDocument/2006/relationships/image" Target="media/image68.png"/><Relationship Id="rId70" Type="http://schemas.openxmlformats.org/officeDocument/2006/relationships/image" Target="media/image23.png"/><Relationship Id="rId91" Type="http://schemas.openxmlformats.org/officeDocument/2006/relationships/image" Target="media/image39.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hyperlink" Target="file:///D:\chania\Informatika\KERJA%20PRAKTIK\SISTEM%20ABSENSI\SistemAbsensi\Dokumen\LAPORAN%20KERJA%20PRAKTIK.docx" TargetMode="External"/><Relationship Id="rId49" Type="http://schemas.openxmlformats.org/officeDocument/2006/relationships/hyperlink" Target="file:///D:\chania\Informatika\KERJA%20PRAKTIK\SISTEM%20ABSENSI\SistemAbsensi\Dokumen\LAPORAN%20KERJA%20PRAKTIK.docx" TargetMode="External"/><Relationship Id="rId114" Type="http://schemas.openxmlformats.org/officeDocument/2006/relationships/image" Target="media/image58.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8" Type="http://schemas.openxmlformats.org/officeDocument/2006/relationships/hyperlink" Target="file:///D:\chania\Informatika\KERJA%20PRAKTIK\SISTEM%20ABSENSI\SistemAbsensi\Dokumen\LAPORAN%20KERJA%20PRAKTIK.docx" TargetMode="External"/><Relationship Id="rId39" Type="http://schemas.openxmlformats.org/officeDocument/2006/relationships/hyperlink" Target="file:///D:\chania\Informatika\KERJA%20PRAKTIK\SISTEM%20ABSENSI\SistemAbsensi\Dokumen\LAPORAN%20KERJA%20PRAKTIK.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926EFB-43E5-40D8-AF66-C144E70B1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121</Pages>
  <Words>19678</Words>
  <Characters>112165</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18</cp:revision>
  <dcterms:created xsi:type="dcterms:W3CDTF">2021-11-03T16:59:00Z</dcterms:created>
  <dcterms:modified xsi:type="dcterms:W3CDTF">2021-11-12T00:28:00Z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